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D13F12" w14:textId="77777777" w:rsidR="00C261B9" w:rsidRPr="00385ECB" w:rsidRDefault="004D1A5F" w:rsidP="00D71657">
      <w:pPr>
        <w:pStyle w:val="Heading1"/>
        <w:jc w:val="center"/>
        <w:rPr>
          <w:lang w:val="en-GB"/>
        </w:rPr>
      </w:pPr>
      <w:bookmarkStart w:id="0" w:name="_GoBack"/>
      <w:bookmarkEnd w:id="0"/>
      <w:r w:rsidRPr="00385ECB">
        <w:rPr>
          <w:lang w:val="en-GB"/>
        </w:rPr>
        <w:t>DESIGN OF A WHITE LAB COMPONENT VENDING MACHINE</w:t>
      </w:r>
    </w:p>
    <w:p w14:paraId="2F6D5E25" w14:textId="47FEA941" w:rsidR="00C261B9" w:rsidRPr="00385ECB" w:rsidRDefault="009F5C60" w:rsidP="00D71657">
      <w:pPr>
        <w:spacing w:after="0" w:line="360" w:lineRule="auto"/>
        <w:ind w:left="0" w:firstLine="0"/>
        <w:jc w:val="center"/>
        <w:rPr>
          <w:rFonts w:ascii="Arial" w:hAnsi="Arial" w:cs="Arial"/>
          <w:sz w:val="24"/>
          <w:szCs w:val="24"/>
          <w:lang w:val="en-GB"/>
        </w:rPr>
      </w:pPr>
      <w:r w:rsidRPr="00385ECB">
        <w:rPr>
          <w:rFonts w:ascii="Arial" w:hAnsi="Arial" w:cs="Arial"/>
          <w:noProof/>
          <w:sz w:val="24"/>
          <w:szCs w:val="24"/>
        </w:rPr>
        <mc:AlternateContent>
          <mc:Choice Requires="wpg">
            <w:drawing>
              <wp:inline distT="0" distB="0" distL="0" distR="0" wp14:anchorId="33A6625F" wp14:editId="7B60B4A2">
                <wp:extent cx="3516630" cy="12700"/>
                <wp:effectExtent l="0" t="0" r="26670" b="6350"/>
                <wp:docPr id="24592" name="Group 24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6630" cy="12700"/>
                          <a:chOff x="0" y="0"/>
                          <a:chExt cx="3516452" cy="12586"/>
                        </a:xfrm>
                      </wpg:grpSpPr>
                      <wps:wsp>
                        <wps:cNvPr id="3" name="Shape 7"/>
                        <wps:cNvSpPr/>
                        <wps:spPr>
                          <a:xfrm>
                            <a:off x="0" y="0"/>
                            <a:ext cx="3516452" cy="0"/>
                          </a:xfrm>
                          <a:custGeom>
                            <a:avLst/>
                            <a:gdLst/>
                            <a:ahLst/>
                            <a:cxnLst/>
                            <a:rect l="0" t="0" r="0" b="0"/>
                            <a:pathLst>
                              <a:path w="3516452">
                                <a:moveTo>
                                  <a:pt x="0" y="0"/>
                                </a:moveTo>
                                <a:lnTo>
                                  <a:pt x="3516452" y="0"/>
                                </a:lnTo>
                              </a:path>
                            </a:pathLst>
                          </a:custGeom>
                          <a:noFill/>
                          <a:ln w="12586" cap="flat" cmpd="sng" algn="ctr">
                            <a:solidFill>
                              <a:srgbClr val="000000"/>
                            </a:solidFill>
                            <a:prstDash val="solid"/>
                            <a:miter lim="127000"/>
                          </a:ln>
                          <a:effectLst/>
                        </wps:spPr>
                        <wps:bodyPr/>
                      </wps:wsp>
                    </wpg:wgp>
                  </a:graphicData>
                </a:graphic>
              </wp:inline>
            </w:drawing>
          </mc:Choice>
          <mc:Fallback>
            <w:pict>
              <v:group w14:anchorId="47D5CC51" id="Group 24592" o:spid="_x0000_s1026" style="width:276.9pt;height:1pt;mso-position-horizontal-relative:char;mso-position-vertical-relative:line" coordsize="35164,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">
                <v:shape id="Shape 7" o:spid="_x0000_s1027" style="position:absolute;width:35164;height:0;visibility:visible;mso-wrap-style:square;v-text-anchor:top" coordsize="35164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Or6MMA&#10;AADaAAAADwAAAGRycy9kb3ducmV2LnhtbESP3WrCQBSE7wXfYTlC73RjCiKpqxSlkEAtGKXXh+xp&#10;kjZ7Ns1ufvr23ULBy2FmvmF2h8k0YqDO1ZYVrFcRCOLC6ppLBbfry3ILwnlkjY1lUvBDDg77+WyH&#10;ibYjX2jIfSkChF2CCirv20RKV1Rk0K1sSxy8D9sZ9EF2pdQdjgFuGhlH0UYarDksVNjSsaLiK++N&#10;guz0Lak/r9vs9V3e0iJ+i9PPXqmHxfT8BMLT5O/h/3aqFTzC35VwA+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Or6MMAAADaAAAADwAAAAAAAAAAAAAAAACYAgAAZHJzL2Rv&#10;d25yZXYueG1sUEsFBgAAAAAEAAQA9QAAAIgDAAAAAA==&#10;" path="m,l3516452,e" filled="f" strokeweight=".34961mm">
                  <v:stroke miterlimit="83231f" joinstyle="miter"/>
                  <v:path arrowok="t" textboxrect="0,0,3516452,0"/>
                </v:shape>
                <w10:anchorlock/>
              </v:group>
            </w:pict>
          </mc:Fallback>
        </mc:AlternateContent>
      </w:r>
    </w:p>
    <w:p w14:paraId="11C18BA9" w14:textId="5F40FAA6" w:rsidR="00C261B9" w:rsidRPr="00385ECB" w:rsidRDefault="009F5C60" w:rsidP="00D71657">
      <w:pPr>
        <w:spacing w:after="0" w:line="360" w:lineRule="auto"/>
        <w:ind w:left="0" w:firstLine="0"/>
        <w:jc w:val="center"/>
        <w:rPr>
          <w:rFonts w:ascii="Arial" w:hAnsi="Arial" w:cs="Arial"/>
          <w:sz w:val="24"/>
          <w:szCs w:val="24"/>
          <w:lang w:val="en-GB"/>
        </w:rPr>
      </w:pPr>
      <w:r w:rsidRPr="00385ECB">
        <w:rPr>
          <w:rFonts w:ascii="Arial" w:hAnsi="Arial" w:cs="Arial"/>
          <w:noProof/>
          <w:sz w:val="24"/>
          <w:szCs w:val="24"/>
        </w:rPr>
        <mc:AlternateContent>
          <mc:Choice Requires="wpg">
            <w:drawing>
              <wp:inline distT="0" distB="0" distL="0" distR="0" wp14:anchorId="7A85C620" wp14:editId="7F1B8EC4">
                <wp:extent cx="4605020" cy="12700"/>
                <wp:effectExtent l="0" t="0" r="24130" b="6350"/>
                <wp:docPr id="24593" name="Group 24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05020" cy="12700"/>
                          <a:chOff x="0" y="0"/>
                          <a:chExt cx="4604982" cy="12586"/>
                        </a:xfrm>
                      </wpg:grpSpPr>
                      <wps:wsp>
                        <wps:cNvPr id="2" name="Shape 9"/>
                        <wps:cNvSpPr/>
                        <wps:spPr>
                          <a:xfrm>
                            <a:off x="0" y="0"/>
                            <a:ext cx="4604982" cy="0"/>
                          </a:xfrm>
                          <a:custGeom>
                            <a:avLst/>
                            <a:gdLst/>
                            <a:ahLst/>
                            <a:cxnLst/>
                            <a:rect l="0" t="0" r="0" b="0"/>
                            <a:pathLst>
                              <a:path w="4604982">
                                <a:moveTo>
                                  <a:pt x="0" y="0"/>
                                </a:moveTo>
                                <a:lnTo>
                                  <a:pt x="4604982" y="0"/>
                                </a:lnTo>
                              </a:path>
                            </a:pathLst>
                          </a:custGeom>
                          <a:noFill/>
                          <a:ln w="12586" cap="flat" cmpd="sng" algn="ctr">
                            <a:solidFill>
                              <a:srgbClr val="000000"/>
                            </a:solidFill>
                            <a:prstDash val="solid"/>
                            <a:miter lim="127000"/>
                          </a:ln>
                          <a:effectLst/>
                        </wps:spPr>
                        <wps:bodyPr/>
                      </wps:wsp>
                    </wpg:wgp>
                  </a:graphicData>
                </a:graphic>
              </wp:inline>
            </w:drawing>
          </mc:Choice>
          <mc:Fallback>
            <w:pict>
              <v:group w14:anchorId="76149302" id="Group 24593" o:spid="_x0000_s1026" style="width:362.6pt;height:1pt;mso-position-horizontal-relative:char;mso-position-vertical-relative:line" coordsize="46049,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">
                <v:shape id="Shape 9" o:spid="_x0000_s1027" style="position:absolute;width:46049;height:0;visibility:visible;mso-wrap-style:square;v-text-anchor:top" coordsize="46049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HsYcQA&#10;AADaAAAADwAAAGRycy9kb3ducmV2LnhtbESPQWvCQBSE7wX/w/KEXkQ39dBKdBUtFmsFwah4fWSf&#10;SUj2bciuJv77bkHocZiZb5jZojOVuFPjCssK3kYRCOLU6oIzBafj13ACwnlkjZVlUvAgB4t572WG&#10;sbYtH+ie+EwECLsYFeTe17GULs3JoBvZmjh4V9sY9EE2mdQNtgFuKjmOondpsOCwkGNNnzmlZXIz&#10;Cszxulnpslr/DLZJtl9fPtpzuVPqtd8tpyA8df4//Gx/awVj+LsSbo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x7GHEAAAA2gAAAA8AAAAAAAAAAAAAAAAAmAIAAGRycy9k&#10;b3ducmV2LnhtbFBLBQYAAAAABAAEAPUAAACJAwAAAAA=&#10;" path="m,l4604982,e" filled="f" strokeweight=".34961mm">
                  <v:stroke miterlimit="83231f" joinstyle="miter"/>
                  <v:path arrowok="t" textboxrect="0,0,4604982,0"/>
                </v:shape>
                <w10:anchorlock/>
              </v:group>
            </w:pict>
          </mc:Fallback>
        </mc:AlternateContent>
      </w:r>
    </w:p>
    <w:p w14:paraId="49177A2E" w14:textId="77777777" w:rsidR="00C261B9" w:rsidRPr="00385ECB" w:rsidRDefault="007D0309" w:rsidP="00D71657">
      <w:pPr>
        <w:spacing w:after="0" w:line="360" w:lineRule="auto"/>
        <w:ind w:left="0" w:firstLine="0"/>
        <w:jc w:val="center"/>
        <w:rPr>
          <w:rFonts w:ascii="Arial" w:hAnsi="Arial" w:cs="Arial"/>
          <w:sz w:val="24"/>
          <w:szCs w:val="24"/>
          <w:lang w:val="en-GB"/>
        </w:rPr>
      </w:pPr>
      <w:r w:rsidRPr="00385ECB">
        <w:rPr>
          <w:rFonts w:ascii="Arial" w:hAnsi="Arial" w:cs="Arial"/>
          <w:sz w:val="24"/>
          <w:szCs w:val="24"/>
          <w:lang w:val="en-GB"/>
        </w:rPr>
        <w:t>Design and Build Report of a Component Vending Machine for the Undergraduates for White Lab</w:t>
      </w:r>
    </w:p>
    <w:p w14:paraId="24B721DC" w14:textId="4DBEFFEC" w:rsidR="00C261B9" w:rsidRPr="00385ECB" w:rsidRDefault="009F5C60" w:rsidP="00D71657">
      <w:pPr>
        <w:spacing w:after="0" w:line="360" w:lineRule="auto"/>
        <w:ind w:left="0" w:firstLine="0"/>
        <w:jc w:val="center"/>
        <w:rPr>
          <w:rFonts w:ascii="Arial" w:hAnsi="Arial" w:cs="Arial"/>
          <w:sz w:val="24"/>
          <w:szCs w:val="24"/>
          <w:lang w:val="en-GB"/>
        </w:rPr>
      </w:pPr>
      <w:r w:rsidRPr="00385ECB">
        <w:rPr>
          <w:rFonts w:ascii="Arial" w:hAnsi="Arial" w:cs="Arial"/>
          <w:noProof/>
          <w:sz w:val="24"/>
          <w:szCs w:val="24"/>
        </w:rPr>
        <w:drawing>
          <wp:inline distT="0" distB="0" distL="0" distR="0" wp14:anchorId="3ED291AD" wp14:editId="21AB8FF9">
            <wp:extent cx="3409950" cy="3448050"/>
            <wp:effectExtent l="0" t="0" r="0" b="0"/>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09950" cy="3448050"/>
                    </a:xfrm>
                    <a:prstGeom prst="rect">
                      <a:avLst/>
                    </a:prstGeom>
                    <a:noFill/>
                    <a:ln>
                      <a:noFill/>
                    </a:ln>
                  </pic:spPr>
                </pic:pic>
              </a:graphicData>
            </a:graphic>
          </wp:inline>
        </w:drawing>
      </w:r>
    </w:p>
    <w:p w14:paraId="209AC506" w14:textId="77777777" w:rsidR="00C261B9" w:rsidRPr="00385ECB" w:rsidRDefault="007D0309" w:rsidP="00D71657">
      <w:pPr>
        <w:spacing w:after="0" w:line="480" w:lineRule="auto"/>
        <w:ind w:left="0" w:firstLine="0"/>
        <w:jc w:val="center"/>
        <w:rPr>
          <w:rFonts w:ascii="Arial" w:hAnsi="Arial" w:cs="Arial"/>
          <w:sz w:val="24"/>
          <w:szCs w:val="24"/>
          <w:lang w:val="en-GB"/>
        </w:rPr>
      </w:pPr>
      <w:r w:rsidRPr="00385ECB">
        <w:rPr>
          <w:rFonts w:ascii="Arial" w:hAnsi="Arial" w:cs="Arial"/>
          <w:sz w:val="24"/>
          <w:szCs w:val="24"/>
          <w:lang w:val="en-GB"/>
        </w:rPr>
        <w:t>Prepared by:</w:t>
      </w:r>
    </w:p>
    <w:p w14:paraId="6C853152" w14:textId="77777777" w:rsidR="00C261B9" w:rsidRPr="00385ECB" w:rsidRDefault="007D0309" w:rsidP="00D71657">
      <w:pPr>
        <w:spacing w:after="0" w:line="480" w:lineRule="auto"/>
        <w:ind w:left="0" w:firstLine="0"/>
        <w:jc w:val="center"/>
        <w:rPr>
          <w:rFonts w:ascii="Arial" w:hAnsi="Arial" w:cs="Arial"/>
          <w:sz w:val="24"/>
          <w:szCs w:val="24"/>
          <w:lang w:val="en-GB"/>
        </w:rPr>
      </w:pPr>
      <w:r w:rsidRPr="00385ECB">
        <w:rPr>
          <w:rFonts w:ascii="Arial" w:hAnsi="Arial" w:cs="Arial"/>
          <w:sz w:val="24"/>
          <w:szCs w:val="24"/>
          <w:lang w:val="en-GB"/>
        </w:rPr>
        <w:t>Baden David Morgan</w:t>
      </w:r>
    </w:p>
    <w:p w14:paraId="4CC21531" w14:textId="77777777" w:rsidR="00C261B9" w:rsidRPr="00385ECB" w:rsidRDefault="007D0309" w:rsidP="00D71657">
      <w:pPr>
        <w:spacing w:after="0" w:line="480" w:lineRule="auto"/>
        <w:ind w:left="0" w:firstLine="0"/>
        <w:jc w:val="center"/>
        <w:rPr>
          <w:rFonts w:ascii="Arial" w:hAnsi="Arial" w:cs="Arial"/>
          <w:sz w:val="24"/>
          <w:szCs w:val="24"/>
          <w:lang w:val="en-GB"/>
        </w:rPr>
      </w:pPr>
      <w:r w:rsidRPr="00385ECB">
        <w:rPr>
          <w:rFonts w:ascii="Arial" w:hAnsi="Arial" w:cs="Arial"/>
          <w:sz w:val="24"/>
          <w:szCs w:val="24"/>
          <w:lang w:val="en-GB"/>
        </w:rPr>
        <w:t>MRGBAD001</w:t>
      </w:r>
    </w:p>
    <w:p w14:paraId="4CB3E320" w14:textId="77777777" w:rsidR="00C261B9" w:rsidRPr="00385ECB" w:rsidRDefault="007D0309" w:rsidP="00D71657">
      <w:pPr>
        <w:spacing w:after="0" w:line="480" w:lineRule="auto"/>
        <w:ind w:left="0" w:firstLine="0"/>
        <w:jc w:val="center"/>
        <w:rPr>
          <w:rFonts w:ascii="Arial" w:hAnsi="Arial" w:cs="Arial"/>
          <w:sz w:val="24"/>
          <w:szCs w:val="24"/>
          <w:lang w:val="en-GB"/>
        </w:rPr>
      </w:pPr>
      <w:r w:rsidRPr="00385ECB">
        <w:rPr>
          <w:rFonts w:ascii="Arial" w:hAnsi="Arial" w:cs="Arial"/>
          <w:sz w:val="24"/>
          <w:szCs w:val="24"/>
          <w:lang w:val="en-GB"/>
        </w:rPr>
        <w:t>Prepared for:</w:t>
      </w:r>
    </w:p>
    <w:p w14:paraId="2C1D12CD" w14:textId="77777777" w:rsidR="00C261B9" w:rsidRPr="00385ECB" w:rsidRDefault="007D0309" w:rsidP="00D71657">
      <w:pPr>
        <w:spacing w:after="0" w:line="480" w:lineRule="auto"/>
        <w:ind w:left="0" w:firstLine="0"/>
        <w:jc w:val="center"/>
        <w:rPr>
          <w:rFonts w:ascii="Arial" w:hAnsi="Arial" w:cs="Arial"/>
          <w:sz w:val="24"/>
          <w:szCs w:val="24"/>
          <w:lang w:val="en-GB"/>
        </w:rPr>
      </w:pPr>
      <w:r w:rsidRPr="00385ECB">
        <w:rPr>
          <w:rFonts w:ascii="Arial" w:hAnsi="Arial" w:cs="Arial"/>
          <w:sz w:val="24"/>
          <w:szCs w:val="24"/>
          <w:lang w:val="en-GB"/>
        </w:rPr>
        <w:t>Mr. J. Pead</w:t>
      </w:r>
    </w:p>
    <w:p w14:paraId="72670395" w14:textId="77777777" w:rsidR="00C261B9" w:rsidRPr="00385ECB" w:rsidRDefault="007D0309" w:rsidP="00D71657">
      <w:pPr>
        <w:spacing w:after="0" w:line="480" w:lineRule="auto"/>
        <w:ind w:left="0" w:firstLine="0"/>
        <w:jc w:val="center"/>
        <w:rPr>
          <w:rFonts w:ascii="Arial" w:hAnsi="Arial" w:cs="Arial"/>
          <w:sz w:val="24"/>
          <w:szCs w:val="24"/>
          <w:lang w:val="en-GB"/>
        </w:rPr>
      </w:pPr>
      <w:r w:rsidRPr="00385ECB">
        <w:rPr>
          <w:rFonts w:ascii="Arial" w:hAnsi="Arial" w:cs="Arial"/>
          <w:sz w:val="24"/>
          <w:szCs w:val="24"/>
          <w:lang w:val="en-GB"/>
        </w:rPr>
        <w:t>Department of Electrical and Electronics Engineering</w:t>
      </w:r>
    </w:p>
    <w:p w14:paraId="75016569" w14:textId="77777777" w:rsidR="00C261B9" w:rsidRPr="00385ECB" w:rsidRDefault="007D0309" w:rsidP="00D71657">
      <w:pPr>
        <w:spacing w:after="0" w:line="480" w:lineRule="auto"/>
        <w:ind w:left="0" w:firstLine="0"/>
        <w:jc w:val="center"/>
        <w:rPr>
          <w:rFonts w:ascii="Arial" w:hAnsi="Arial" w:cs="Arial"/>
          <w:sz w:val="24"/>
          <w:szCs w:val="24"/>
          <w:lang w:val="en-GB"/>
        </w:rPr>
      </w:pPr>
      <w:r w:rsidRPr="00385ECB">
        <w:rPr>
          <w:rFonts w:ascii="Arial" w:hAnsi="Arial" w:cs="Arial"/>
          <w:sz w:val="24"/>
          <w:szCs w:val="24"/>
          <w:lang w:val="en-GB"/>
        </w:rPr>
        <w:t>University of Cape Town</w:t>
      </w:r>
    </w:p>
    <w:p w14:paraId="519C57C4" w14:textId="77777777" w:rsidR="00C261B9" w:rsidRPr="00385ECB" w:rsidRDefault="007D0309" w:rsidP="00D71657">
      <w:pPr>
        <w:spacing w:after="0" w:line="480" w:lineRule="auto"/>
        <w:ind w:left="0" w:firstLine="0"/>
        <w:jc w:val="center"/>
        <w:rPr>
          <w:rFonts w:ascii="Arial" w:hAnsi="Arial" w:cs="Arial"/>
          <w:sz w:val="24"/>
          <w:szCs w:val="24"/>
          <w:lang w:val="en-GB"/>
        </w:rPr>
      </w:pPr>
      <w:r w:rsidRPr="00385ECB">
        <w:rPr>
          <w:rFonts w:ascii="Arial" w:hAnsi="Arial" w:cs="Arial"/>
          <w:sz w:val="24"/>
          <w:szCs w:val="24"/>
          <w:lang w:val="en-GB"/>
        </w:rPr>
        <w:t>Submitted to the Department of Electrical Engineering at the University of Cape Town in partial fulfilment of the academic requirements for a Bachelor of Science degree in Mechatronic Engineering</w:t>
      </w:r>
    </w:p>
    <w:p w14:paraId="75DFE652" w14:textId="77777777" w:rsidR="00C261B9" w:rsidRPr="00385ECB" w:rsidRDefault="007D0309" w:rsidP="00D71657">
      <w:pPr>
        <w:spacing w:after="0" w:line="480" w:lineRule="auto"/>
        <w:ind w:left="0" w:firstLine="0"/>
        <w:jc w:val="center"/>
        <w:rPr>
          <w:rFonts w:ascii="Arial" w:hAnsi="Arial" w:cs="Arial"/>
          <w:sz w:val="24"/>
          <w:szCs w:val="24"/>
          <w:lang w:val="en-GB"/>
        </w:rPr>
      </w:pPr>
      <w:r w:rsidRPr="00385ECB">
        <w:rPr>
          <w:rFonts w:ascii="Arial" w:hAnsi="Arial" w:cs="Arial"/>
          <w:sz w:val="24"/>
          <w:szCs w:val="24"/>
          <w:lang w:val="en-GB"/>
        </w:rPr>
        <w:t>October 17, 2016</w:t>
      </w:r>
    </w:p>
    <w:p w14:paraId="2993DC1D" w14:textId="77777777" w:rsidR="00385C75" w:rsidRPr="00385ECB" w:rsidRDefault="00385C75" w:rsidP="00754AB6">
      <w:pPr>
        <w:spacing w:after="0" w:line="360" w:lineRule="auto"/>
        <w:ind w:left="0" w:firstLine="0"/>
        <w:rPr>
          <w:ins w:id="1" w:author="Admin" w:date="2016-10-18T16:43:00Z"/>
          <w:rFonts w:ascii="Arial" w:hAnsi="Arial" w:cs="Arial"/>
          <w:b/>
          <w:sz w:val="24"/>
          <w:szCs w:val="24"/>
          <w:lang w:val="en-GB"/>
        </w:rPr>
      </w:pPr>
      <w:ins w:id="2" w:author="Admin" w:date="2016-10-18T16:43:00Z">
        <w:r w:rsidRPr="00385ECB">
          <w:rPr>
            <w:rFonts w:ascii="Arial" w:hAnsi="Arial" w:cs="Arial"/>
            <w:b/>
            <w:sz w:val="24"/>
            <w:szCs w:val="24"/>
            <w:lang w:val="en-GB"/>
          </w:rPr>
          <w:br/>
        </w:r>
      </w:ins>
    </w:p>
    <w:p w14:paraId="287015FC" w14:textId="77777777" w:rsidR="00C261B9" w:rsidRPr="00385ECB" w:rsidDel="004B20EA" w:rsidRDefault="00385C75" w:rsidP="00D71657">
      <w:pPr>
        <w:pStyle w:val="Heading1"/>
        <w:rPr>
          <w:del w:id="3" w:author="Admin" w:date="2016-10-18T16:04:00Z"/>
          <w:lang w:val="en-GB"/>
        </w:rPr>
      </w:pPr>
      <w:ins w:id="4" w:author="Admin" w:date="2016-10-18T16:43:00Z">
        <w:r w:rsidRPr="00385ECB">
          <w:rPr>
            <w:lang w:val="en-GB"/>
          </w:rPr>
          <w:br w:type="page"/>
        </w:r>
      </w:ins>
      <w:del w:id="5" w:author="Admin" w:date="2016-10-18T16:04:00Z">
        <w:r w:rsidR="007D0309" w:rsidRPr="00385ECB" w:rsidDel="004B20EA">
          <w:rPr>
            <w:lang w:val="en-GB"/>
          </w:rPr>
          <w:lastRenderedPageBreak/>
          <w:delText>Key words: Vending Machine, Embedded Systems, Web Design, Circuit Design, Design Report,</w:delText>
        </w:r>
      </w:del>
    </w:p>
    <w:p w14:paraId="6F082907" w14:textId="77777777" w:rsidR="00C261B9" w:rsidRPr="00385ECB" w:rsidDel="004B20EA" w:rsidRDefault="007D0309" w:rsidP="00D71657">
      <w:pPr>
        <w:pStyle w:val="Heading1"/>
        <w:rPr>
          <w:del w:id="6" w:author="Admin" w:date="2016-10-18T16:04:00Z"/>
          <w:lang w:val="en-GB"/>
        </w:rPr>
      </w:pPr>
      <w:del w:id="7" w:author="Admin" w:date="2016-10-18T16:04:00Z">
        <w:r w:rsidRPr="00385ECB" w:rsidDel="004B20EA">
          <w:rPr>
            <w:lang w:val="en-GB"/>
          </w:rPr>
          <w:delText>Build Report, C, Python, PHP, HTML, MySQL</w:delText>
        </w:r>
      </w:del>
    </w:p>
    <w:p w14:paraId="271AF27F" w14:textId="77777777" w:rsidR="00C261B9" w:rsidRPr="00385ECB" w:rsidRDefault="00385C75" w:rsidP="00D71657">
      <w:pPr>
        <w:pStyle w:val="Heading1"/>
        <w:rPr>
          <w:ins w:id="8" w:author="Admin" w:date="2016-10-18T16:43:00Z"/>
          <w:lang w:val="en-GB"/>
        </w:rPr>
      </w:pPr>
      <w:r w:rsidRPr="00385ECB">
        <w:rPr>
          <w:lang w:val="en-GB"/>
        </w:rPr>
        <w:t>PLAGIARISM DECLARATION</w:t>
      </w:r>
    </w:p>
    <w:p w14:paraId="4FD5BCD7" w14:textId="77777777" w:rsidR="00385C75" w:rsidRPr="00385ECB" w:rsidRDefault="00385C75" w:rsidP="00D71657">
      <w:pPr>
        <w:rPr>
          <w:lang w:val="en-GB"/>
        </w:rPr>
      </w:pPr>
    </w:p>
    <w:p w14:paraId="55BA619D" w14:textId="77777777" w:rsidR="00C261B9" w:rsidRPr="00385ECB" w:rsidRDefault="007D0309" w:rsidP="00D71657">
      <w:pPr>
        <w:numPr>
          <w:ilvl w:val="0"/>
          <w:numId w:val="10"/>
        </w:numPr>
        <w:spacing w:after="0" w:line="360" w:lineRule="auto"/>
        <w:ind w:left="720" w:hanging="720"/>
        <w:rPr>
          <w:rFonts w:ascii="Arial" w:hAnsi="Arial" w:cs="Arial"/>
          <w:sz w:val="24"/>
          <w:szCs w:val="24"/>
          <w:lang w:val="en-GB"/>
        </w:rPr>
      </w:pPr>
      <w:r w:rsidRPr="00385ECB">
        <w:rPr>
          <w:rFonts w:ascii="Arial" w:hAnsi="Arial" w:cs="Arial"/>
          <w:sz w:val="24"/>
          <w:szCs w:val="24"/>
          <w:lang w:val="en-GB"/>
        </w:rPr>
        <w:t xml:space="preserve">I, Baden David Morgan, know that plagiarism is wrong. Plagiarism is to use </w:t>
      </w:r>
      <w:del w:id="9" w:author="Admin" w:date="2016-10-18T16:59:00Z">
        <w:r w:rsidRPr="00385ECB" w:rsidDel="00FB7FE6">
          <w:rPr>
            <w:rFonts w:ascii="Arial" w:hAnsi="Arial" w:cs="Arial"/>
            <w:sz w:val="24"/>
            <w:szCs w:val="24"/>
            <w:lang w:val="en-GB"/>
          </w:rPr>
          <w:delText>anothers</w:delText>
        </w:r>
      </w:del>
      <w:ins w:id="10" w:author="Admin" w:date="2016-10-18T16:59:00Z">
        <w:r w:rsidR="00FB7FE6" w:rsidRPr="00385ECB">
          <w:rPr>
            <w:rFonts w:ascii="Arial" w:hAnsi="Arial" w:cs="Arial"/>
            <w:sz w:val="24"/>
            <w:szCs w:val="24"/>
            <w:lang w:val="en-GB"/>
          </w:rPr>
          <w:t>another’s</w:t>
        </w:r>
      </w:ins>
      <w:r w:rsidRPr="00385ECB">
        <w:rPr>
          <w:rFonts w:ascii="Arial" w:hAnsi="Arial" w:cs="Arial"/>
          <w:sz w:val="24"/>
          <w:szCs w:val="24"/>
          <w:lang w:val="en-GB"/>
        </w:rPr>
        <w:t xml:space="preserve"> work and</w:t>
      </w:r>
      <w:ins w:id="11" w:author="Admin" w:date="2016-10-18T16:59:00Z">
        <w:r w:rsidR="00FB7FE6" w:rsidRPr="00385ECB">
          <w:rPr>
            <w:rFonts w:ascii="Arial" w:hAnsi="Arial" w:cs="Arial"/>
            <w:sz w:val="24"/>
            <w:szCs w:val="24"/>
            <w:lang w:val="en-GB"/>
          </w:rPr>
          <w:t xml:space="preserve"> </w:t>
        </w:r>
      </w:ins>
      <w:r w:rsidRPr="00385ECB">
        <w:rPr>
          <w:rFonts w:ascii="Arial" w:hAnsi="Arial" w:cs="Arial"/>
          <w:sz w:val="24"/>
          <w:szCs w:val="24"/>
          <w:lang w:val="en-GB"/>
        </w:rPr>
        <w:t xml:space="preserve">pretend that it is </w:t>
      </w:r>
      <w:del w:id="12" w:author="Admin" w:date="2016-10-18T16:59:00Z">
        <w:r w:rsidRPr="00385ECB" w:rsidDel="00FB7FE6">
          <w:rPr>
            <w:rFonts w:ascii="Arial" w:hAnsi="Arial" w:cs="Arial"/>
            <w:sz w:val="24"/>
            <w:szCs w:val="24"/>
            <w:lang w:val="en-GB"/>
          </w:rPr>
          <w:delText>ones</w:delText>
        </w:r>
      </w:del>
      <w:ins w:id="13" w:author="Admin" w:date="2016-10-18T16:59:00Z">
        <w:r w:rsidR="00FB7FE6" w:rsidRPr="00385ECB">
          <w:rPr>
            <w:rFonts w:ascii="Arial" w:hAnsi="Arial" w:cs="Arial"/>
            <w:sz w:val="24"/>
            <w:szCs w:val="24"/>
            <w:lang w:val="en-GB"/>
          </w:rPr>
          <w:t>one’s</w:t>
        </w:r>
      </w:ins>
      <w:r w:rsidRPr="00385ECB">
        <w:rPr>
          <w:rFonts w:ascii="Arial" w:hAnsi="Arial" w:cs="Arial"/>
          <w:sz w:val="24"/>
          <w:szCs w:val="24"/>
          <w:lang w:val="en-GB"/>
        </w:rPr>
        <w:t xml:space="preserve"> own.</w:t>
      </w:r>
    </w:p>
    <w:p w14:paraId="6A3FB83F" w14:textId="77777777" w:rsidR="00C261B9" w:rsidRPr="00385ECB" w:rsidRDefault="007D0309" w:rsidP="00D71657">
      <w:pPr>
        <w:numPr>
          <w:ilvl w:val="0"/>
          <w:numId w:val="10"/>
        </w:numPr>
        <w:spacing w:after="0" w:line="360" w:lineRule="auto"/>
        <w:ind w:left="720" w:hanging="720"/>
        <w:rPr>
          <w:rFonts w:ascii="Arial" w:hAnsi="Arial" w:cs="Arial"/>
          <w:sz w:val="24"/>
          <w:szCs w:val="24"/>
          <w:lang w:val="en-GB"/>
        </w:rPr>
      </w:pPr>
      <w:r w:rsidRPr="00385ECB">
        <w:rPr>
          <w:rFonts w:ascii="Arial" w:hAnsi="Arial" w:cs="Arial"/>
          <w:sz w:val="24"/>
          <w:szCs w:val="24"/>
          <w:lang w:val="en-GB"/>
        </w:rPr>
        <w:t>I, Baden David Morgan, have used the IEEE convention for citation and referencing. Each contribution to, and quotation in, this report from the work(s) of other people has been attributed, and has been cited and referenced.</w:t>
      </w:r>
    </w:p>
    <w:p w14:paraId="298C3E87" w14:textId="77777777" w:rsidR="00C261B9" w:rsidRPr="00385ECB" w:rsidRDefault="007D0309" w:rsidP="00D71657">
      <w:pPr>
        <w:numPr>
          <w:ilvl w:val="0"/>
          <w:numId w:val="10"/>
        </w:numPr>
        <w:spacing w:after="0" w:line="360" w:lineRule="auto"/>
        <w:rPr>
          <w:rFonts w:ascii="Arial" w:hAnsi="Arial" w:cs="Arial"/>
          <w:sz w:val="24"/>
          <w:szCs w:val="24"/>
          <w:lang w:val="en-GB"/>
        </w:rPr>
      </w:pPr>
      <w:r w:rsidRPr="00385ECB">
        <w:rPr>
          <w:rFonts w:ascii="Arial" w:hAnsi="Arial" w:cs="Arial"/>
          <w:sz w:val="24"/>
          <w:szCs w:val="24"/>
          <w:lang w:val="en-GB"/>
        </w:rPr>
        <w:t>This report is my, Baden David Morgan, own work.</w:t>
      </w:r>
    </w:p>
    <w:p w14:paraId="04477B44" w14:textId="77777777" w:rsidR="00C261B9" w:rsidRPr="00385ECB" w:rsidRDefault="007D0309" w:rsidP="00D71657">
      <w:pPr>
        <w:numPr>
          <w:ilvl w:val="0"/>
          <w:numId w:val="10"/>
        </w:numPr>
        <w:spacing w:after="0" w:line="360" w:lineRule="auto"/>
        <w:ind w:left="720" w:hanging="720"/>
        <w:rPr>
          <w:ins w:id="14" w:author="Admin" w:date="2016-10-18T16:43:00Z"/>
          <w:rFonts w:ascii="Arial" w:hAnsi="Arial" w:cs="Arial"/>
          <w:sz w:val="24"/>
          <w:szCs w:val="24"/>
          <w:lang w:val="en-GB"/>
        </w:rPr>
      </w:pPr>
      <w:r w:rsidRPr="00385ECB">
        <w:rPr>
          <w:rFonts w:ascii="Arial" w:hAnsi="Arial" w:cs="Arial"/>
          <w:sz w:val="24"/>
          <w:szCs w:val="24"/>
          <w:lang w:val="en-GB"/>
        </w:rPr>
        <w:t>I, Baden David Morgan, have not allowed, and will not allow, anyone to copy my work with the</w:t>
      </w:r>
      <w:ins w:id="15" w:author="Admin" w:date="2016-10-18T16:43:00Z">
        <w:r w:rsidR="00385C75" w:rsidRPr="00385ECB">
          <w:rPr>
            <w:rFonts w:ascii="Arial" w:hAnsi="Arial" w:cs="Arial"/>
            <w:sz w:val="24"/>
            <w:szCs w:val="24"/>
            <w:lang w:val="en-GB"/>
          </w:rPr>
          <w:t xml:space="preserve"> </w:t>
        </w:r>
      </w:ins>
      <w:r w:rsidRPr="00385ECB">
        <w:rPr>
          <w:rFonts w:ascii="Arial" w:hAnsi="Arial" w:cs="Arial"/>
          <w:sz w:val="24"/>
          <w:szCs w:val="24"/>
          <w:lang w:val="en-GB"/>
        </w:rPr>
        <w:t>intention of passing it off as their own work or part thereof.</w:t>
      </w:r>
    </w:p>
    <w:p w14:paraId="45509859" w14:textId="77777777" w:rsidR="00385C75" w:rsidRPr="00385ECB" w:rsidRDefault="00385C75" w:rsidP="00D71657">
      <w:pPr>
        <w:spacing w:after="0" w:line="360" w:lineRule="auto"/>
        <w:ind w:left="720" w:firstLine="0"/>
        <w:rPr>
          <w:rFonts w:ascii="Arial" w:hAnsi="Arial" w:cs="Arial"/>
          <w:sz w:val="24"/>
          <w:szCs w:val="24"/>
          <w:lang w:val="en-GB"/>
        </w:rPr>
      </w:pPr>
    </w:p>
    <w:p w14:paraId="3FF17476" w14:textId="77777777" w:rsidR="00C261B9" w:rsidRPr="00385ECB" w:rsidRDefault="007D0309" w:rsidP="00D71657">
      <w:pPr>
        <w:tabs>
          <w:tab w:val="center" w:pos="4218"/>
        </w:tabs>
        <w:spacing w:after="0" w:line="360" w:lineRule="auto"/>
        <w:ind w:left="0" w:firstLine="0"/>
        <w:rPr>
          <w:rFonts w:ascii="Arial" w:hAnsi="Arial" w:cs="Arial"/>
          <w:sz w:val="24"/>
          <w:szCs w:val="24"/>
          <w:lang w:val="en-GB"/>
        </w:rPr>
      </w:pPr>
      <w:r w:rsidRPr="00385ECB">
        <w:rPr>
          <w:rFonts w:ascii="Arial" w:hAnsi="Arial" w:cs="Arial"/>
          <w:sz w:val="24"/>
          <w:szCs w:val="24"/>
          <w:lang w:val="en-GB"/>
        </w:rPr>
        <w:t>Full Name:</w:t>
      </w:r>
      <w:r w:rsidRPr="00385ECB">
        <w:rPr>
          <w:rFonts w:ascii="Arial" w:hAnsi="Arial" w:cs="Arial"/>
          <w:sz w:val="24"/>
          <w:szCs w:val="24"/>
          <w:lang w:val="en-GB"/>
        </w:rPr>
        <w:tab/>
      </w:r>
      <w:ins w:id="16" w:author="Admin" w:date="2016-11-01T19:23:00Z">
        <w:r w:rsidR="00CF1041" w:rsidRPr="00385ECB">
          <w:rPr>
            <w:rFonts w:ascii="Arial" w:hAnsi="Arial" w:cs="Arial"/>
            <w:sz w:val="24"/>
            <w:szCs w:val="24"/>
            <w:lang w:val="en-GB"/>
          </w:rPr>
          <w:tab/>
        </w:r>
        <w:r w:rsidR="00CF1041" w:rsidRPr="00385ECB">
          <w:rPr>
            <w:rFonts w:ascii="Arial" w:hAnsi="Arial" w:cs="Arial"/>
            <w:sz w:val="24"/>
            <w:szCs w:val="24"/>
            <w:lang w:val="en-GB"/>
          </w:rPr>
          <w:tab/>
        </w:r>
        <w:r w:rsidR="00CF1041" w:rsidRPr="00385ECB">
          <w:rPr>
            <w:rFonts w:ascii="Arial" w:hAnsi="Arial" w:cs="Arial"/>
            <w:sz w:val="24"/>
            <w:szCs w:val="24"/>
            <w:lang w:val="en-GB"/>
          </w:rPr>
          <w:tab/>
        </w:r>
        <w:r w:rsidR="00CF1041" w:rsidRPr="00385ECB">
          <w:rPr>
            <w:rFonts w:ascii="Arial" w:hAnsi="Arial" w:cs="Arial"/>
            <w:sz w:val="24"/>
            <w:szCs w:val="24"/>
            <w:lang w:val="en-GB"/>
          </w:rPr>
          <w:tab/>
        </w:r>
        <w:r w:rsidR="00CF1041" w:rsidRPr="00385ECB">
          <w:rPr>
            <w:rFonts w:ascii="Arial" w:hAnsi="Arial" w:cs="Arial"/>
            <w:sz w:val="24"/>
            <w:szCs w:val="24"/>
            <w:lang w:val="en-GB"/>
          </w:rPr>
          <w:tab/>
        </w:r>
      </w:ins>
      <w:r w:rsidRPr="00385ECB">
        <w:rPr>
          <w:rFonts w:ascii="Arial" w:hAnsi="Arial" w:cs="Arial"/>
          <w:sz w:val="24"/>
          <w:szCs w:val="24"/>
          <w:lang w:val="en-GB"/>
        </w:rPr>
        <w:t>Date:</w:t>
      </w:r>
    </w:p>
    <w:p w14:paraId="2D0D9C73" w14:textId="77777777" w:rsidR="00C261B9" w:rsidRPr="00385ECB" w:rsidRDefault="007D0309" w:rsidP="00D71657">
      <w:pPr>
        <w:tabs>
          <w:tab w:val="center" w:pos="4774"/>
        </w:tabs>
        <w:spacing w:after="0" w:line="360" w:lineRule="auto"/>
        <w:ind w:left="0" w:firstLine="0"/>
        <w:rPr>
          <w:rFonts w:ascii="Arial" w:hAnsi="Arial" w:cs="Arial"/>
          <w:sz w:val="24"/>
          <w:szCs w:val="24"/>
          <w:lang w:val="en-GB"/>
        </w:rPr>
      </w:pPr>
      <w:r w:rsidRPr="00385ECB">
        <w:rPr>
          <w:rFonts w:ascii="Arial" w:hAnsi="Arial" w:cs="Arial"/>
          <w:sz w:val="24"/>
          <w:szCs w:val="24"/>
          <w:lang w:val="en-GB"/>
        </w:rPr>
        <w:t>Baden David Morgan</w:t>
      </w:r>
      <w:r w:rsidRPr="00385ECB">
        <w:rPr>
          <w:rFonts w:ascii="Arial" w:hAnsi="Arial" w:cs="Arial"/>
          <w:sz w:val="24"/>
          <w:szCs w:val="24"/>
          <w:lang w:val="en-GB"/>
        </w:rPr>
        <w:tab/>
      </w:r>
      <w:ins w:id="17" w:author="Admin" w:date="2016-11-01T19:23:00Z">
        <w:r w:rsidR="00CF1041" w:rsidRPr="00385ECB">
          <w:rPr>
            <w:rFonts w:ascii="Arial" w:hAnsi="Arial" w:cs="Arial"/>
            <w:sz w:val="24"/>
            <w:szCs w:val="24"/>
            <w:lang w:val="en-GB"/>
          </w:rPr>
          <w:tab/>
        </w:r>
        <w:r w:rsidR="00CF1041" w:rsidRPr="00385ECB">
          <w:rPr>
            <w:rFonts w:ascii="Arial" w:hAnsi="Arial" w:cs="Arial"/>
            <w:sz w:val="24"/>
            <w:szCs w:val="24"/>
            <w:lang w:val="en-GB"/>
          </w:rPr>
          <w:tab/>
        </w:r>
        <w:r w:rsidR="00CF1041" w:rsidRPr="00385ECB">
          <w:rPr>
            <w:rFonts w:ascii="Arial" w:hAnsi="Arial" w:cs="Arial"/>
            <w:sz w:val="24"/>
            <w:szCs w:val="24"/>
            <w:lang w:val="en-GB"/>
          </w:rPr>
          <w:tab/>
        </w:r>
        <w:r w:rsidR="00CF1041" w:rsidRPr="00385ECB">
          <w:rPr>
            <w:rFonts w:ascii="Arial" w:hAnsi="Arial" w:cs="Arial"/>
            <w:sz w:val="24"/>
            <w:szCs w:val="24"/>
            <w:lang w:val="en-GB"/>
          </w:rPr>
          <w:tab/>
        </w:r>
      </w:ins>
      <w:r w:rsidRPr="00385ECB">
        <w:rPr>
          <w:rFonts w:ascii="Arial" w:hAnsi="Arial" w:cs="Arial"/>
          <w:sz w:val="24"/>
          <w:szCs w:val="24"/>
          <w:lang w:val="en-GB"/>
        </w:rPr>
        <w:t>October 17, 2016</w:t>
      </w:r>
    </w:p>
    <w:p w14:paraId="7E37A97C" w14:textId="64D90175" w:rsidR="00C261B9" w:rsidRPr="00385ECB" w:rsidRDefault="009F5C60" w:rsidP="00D71657">
      <w:pPr>
        <w:spacing w:after="0" w:line="360" w:lineRule="auto"/>
        <w:ind w:left="0" w:firstLine="0"/>
        <w:rPr>
          <w:rFonts w:ascii="Arial" w:hAnsi="Arial" w:cs="Arial"/>
          <w:sz w:val="24"/>
          <w:szCs w:val="24"/>
          <w:lang w:val="en-GB"/>
        </w:rPr>
      </w:pPr>
      <w:r w:rsidRPr="00385ECB">
        <w:rPr>
          <w:rFonts w:ascii="Arial" w:hAnsi="Arial" w:cs="Arial"/>
          <w:noProof/>
          <w:sz w:val="24"/>
          <w:szCs w:val="24"/>
        </w:rPr>
        <mc:AlternateContent>
          <mc:Choice Requires="wpg">
            <w:drawing>
              <wp:inline distT="0" distB="0" distL="0" distR="0" wp14:anchorId="41BA3144" wp14:editId="45A84E84">
                <wp:extent cx="2286000" cy="5080"/>
                <wp:effectExtent l="0" t="0" r="19050" b="13970"/>
                <wp:docPr id="23349" name="Group 23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000" cy="5080"/>
                          <a:chOff x="0" y="0"/>
                          <a:chExt cx="2286000" cy="5055"/>
                        </a:xfrm>
                      </wpg:grpSpPr>
                      <wps:wsp>
                        <wps:cNvPr id="1" name="Shape 39"/>
                        <wps:cNvSpPr/>
                        <wps:spPr>
                          <a:xfrm>
                            <a:off x="0" y="0"/>
                            <a:ext cx="2286000" cy="0"/>
                          </a:xfrm>
                          <a:custGeom>
                            <a:avLst/>
                            <a:gdLst/>
                            <a:ahLst/>
                            <a:cxnLst/>
                            <a:rect l="0" t="0" r="0" b="0"/>
                            <a:pathLst>
                              <a:path w="2286000">
                                <a:moveTo>
                                  <a:pt x="0" y="0"/>
                                </a:moveTo>
                                <a:lnTo>
                                  <a:pt x="2286000" y="0"/>
                                </a:lnTo>
                              </a:path>
                            </a:pathLst>
                          </a:custGeom>
                          <a:noFill/>
                          <a:ln w="5055" cap="flat" cmpd="sng" algn="ctr">
                            <a:solidFill>
                              <a:srgbClr val="000000"/>
                            </a:solidFill>
                            <a:prstDash val="solid"/>
                            <a:miter lim="127000"/>
                          </a:ln>
                          <a:effectLst/>
                        </wps:spPr>
                        <wps:bodyPr/>
                      </wps:wsp>
                    </wpg:wgp>
                  </a:graphicData>
                </a:graphic>
              </wp:inline>
            </w:drawing>
          </mc:Choice>
          <mc:Fallback>
            <w:pict>
              <v:group w14:anchorId="05B9C9E6" id="Group 23349" o:spid="_x0000_s1026" style="width:180pt;height:.4pt;mso-position-horizontal-relative:char;mso-position-vertical-relative:line" coordsize="2286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">
                <v:shape id="Shape 39" o:spid="_x0000_s1027" style="position:absolute;width:22860;height:0;visibility:visible;mso-wrap-style:square;v-text-anchor:top" coordsize="228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2il8IA&#10;AADaAAAADwAAAGRycy9kb3ducmV2LnhtbERPTWvCQBC9F/oflil4q5sqtSW6kSIUhYLa2Iu3ITtm&#10;E7OzaXbV+O9dodDT8HifM5v3thFn6nzlWMHLMAFBXDhdcangZ/f5/A7CB2SNjWNScCUP8+zxYYap&#10;dhf+pnMeShFD2KeowITQplL6wpBFP3QtceQOrrMYIuxKqTu8xHDbyFGSTKTFimODwZYWhopjfrIK&#10;9pXf1+uv3etbfVxvf00y3ujxUqnBU/8xBRGoD//iP/dKx/lwf+V+ZX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HaKXwgAAANoAAAAPAAAAAAAAAAAAAAAAAJgCAABkcnMvZG93&#10;bnJldi54bWxQSwUGAAAAAAQABAD1AAAAhwMAAAAA&#10;" path="m,l2286000,e" filled="f" strokeweight=".14042mm">
                  <v:stroke miterlimit="83231f" joinstyle="miter"/>
                  <v:path arrowok="t" textboxrect="0,0,2286000,0"/>
                </v:shape>
                <w10:anchorlock/>
              </v:group>
            </w:pict>
          </mc:Fallback>
        </mc:AlternateContent>
      </w:r>
    </w:p>
    <w:p w14:paraId="386E05B7" w14:textId="77777777" w:rsidR="00C261B9" w:rsidRPr="00385ECB" w:rsidRDefault="007D0309" w:rsidP="00D71657">
      <w:pPr>
        <w:spacing w:after="0" w:line="360" w:lineRule="auto"/>
        <w:ind w:left="0" w:firstLine="0"/>
        <w:rPr>
          <w:rFonts w:ascii="Arial" w:hAnsi="Arial" w:cs="Arial"/>
          <w:sz w:val="24"/>
          <w:szCs w:val="24"/>
          <w:lang w:val="en-GB"/>
        </w:rPr>
      </w:pPr>
      <w:r w:rsidRPr="00385ECB">
        <w:rPr>
          <w:rFonts w:ascii="Arial" w:hAnsi="Arial" w:cs="Arial"/>
          <w:sz w:val="24"/>
          <w:szCs w:val="24"/>
          <w:lang w:val="en-GB"/>
        </w:rPr>
        <w:t>Signature</w:t>
      </w:r>
    </w:p>
    <w:p w14:paraId="6FDE0722" w14:textId="77777777" w:rsidR="00C261B9" w:rsidRPr="00385ECB" w:rsidRDefault="00C261B9" w:rsidP="00D71657">
      <w:pPr>
        <w:spacing w:after="0" w:line="360" w:lineRule="auto"/>
        <w:ind w:left="0" w:firstLine="0"/>
        <w:rPr>
          <w:rFonts w:ascii="Arial" w:hAnsi="Arial" w:cs="Arial"/>
          <w:sz w:val="24"/>
          <w:szCs w:val="24"/>
          <w:lang w:val="en-GB"/>
        </w:rPr>
        <w:sectPr w:rsidR="00C261B9" w:rsidRPr="00385ECB">
          <w:footerReference w:type="even" r:id="rId9"/>
          <w:footerReference w:type="default" r:id="rId10"/>
          <w:footerReference w:type="first" r:id="rId11"/>
          <w:pgSz w:w="11906" w:h="16838"/>
          <w:pgMar w:top="1134" w:right="1134" w:bottom="1134" w:left="1134" w:header="720" w:footer="720" w:gutter="0"/>
          <w:cols w:space="720"/>
        </w:sectPr>
      </w:pPr>
    </w:p>
    <w:p w14:paraId="33C49265" w14:textId="77777777" w:rsidR="00586395" w:rsidRPr="00385ECB" w:rsidRDefault="00586395" w:rsidP="00586395">
      <w:pPr>
        <w:rPr>
          <w:rFonts w:ascii="Arial" w:hAnsi="Arial" w:cs="Arial"/>
          <w:lang w:val="en-GB"/>
        </w:rPr>
      </w:pPr>
    </w:p>
    <w:p w14:paraId="17310E07" w14:textId="77777777" w:rsidR="00586395" w:rsidRPr="00385ECB" w:rsidRDefault="00586395" w:rsidP="00586395">
      <w:pPr>
        <w:rPr>
          <w:rFonts w:ascii="Arial" w:hAnsi="Arial" w:cs="Arial"/>
          <w:lang w:val="en-GB"/>
        </w:rPr>
      </w:pPr>
    </w:p>
    <w:p w14:paraId="4FF3D425" w14:textId="77777777" w:rsidR="00586395" w:rsidRPr="00385ECB" w:rsidRDefault="00586395" w:rsidP="00586395">
      <w:pPr>
        <w:rPr>
          <w:rFonts w:ascii="Arial" w:hAnsi="Arial" w:cs="Arial"/>
          <w:lang w:val="en-GB"/>
        </w:rPr>
      </w:pPr>
    </w:p>
    <w:p w14:paraId="581E72B8" w14:textId="77777777" w:rsidR="00586395" w:rsidRPr="00385ECB" w:rsidRDefault="00586395" w:rsidP="00586395">
      <w:pPr>
        <w:rPr>
          <w:rFonts w:ascii="Arial" w:hAnsi="Arial" w:cs="Arial"/>
          <w:sz w:val="24"/>
          <w:szCs w:val="24"/>
          <w:lang w:val="en-GB"/>
        </w:rPr>
      </w:pPr>
      <w:r w:rsidRPr="00385ECB">
        <w:rPr>
          <w:rFonts w:ascii="Arial" w:hAnsi="Arial" w:cs="Arial"/>
          <w:sz w:val="24"/>
          <w:szCs w:val="24"/>
          <w:lang w:val="en-GB"/>
        </w:rPr>
        <w:t>Date: 1 November 2016</w:t>
      </w:r>
    </w:p>
    <w:p w14:paraId="2323F089" w14:textId="77777777" w:rsidR="00586395" w:rsidRPr="00385ECB" w:rsidRDefault="00586395" w:rsidP="00586395">
      <w:pPr>
        <w:rPr>
          <w:rFonts w:ascii="Arial" w:hAnsi="Arial" w:cs="Arial"/>
          <w:sz w:val="24"/>
          <w:szCs w:val="24"/>
          <w:lang w:val="en-GB"/>
        </w:rPr>
      </w:pPr>
    </w:p>
    <w:p w14:paraId="34CF7CA1" w14:textId="77777777" w:rsidR="00586395" w:rsidRPr="00385ECB" w:rsidRDefault="00586395" w:rsidP="00586395">
      <w:pPr>
        <w:ind w:left="720"/>
        <w:rPr>
          <w:rFonts w:ascii="Arial" w:hAnsi="Arial" w:cs="Arial"/>
          <w:sz w:val="24"/>
          <w:szCs w:val="24"/>
          <w:lang w:val="en-GB"/>
        </w:rPr>
      </w:pPr>
      <w:r w:rsidRPr="00385ECB">
        <w:rPr>
          <w:rFonts w:ascii="Arial" w:hAnsi="Arial" w:cs="Arial"/>
          <w:sz w:val="24"/>
          <w:szCs w:val="24"/>
          <w:lang w:val="en-GB"/>
        </w:rPr>
        <w:t>I, Berdine Smit, ID 7712190011083, hereby certify that the dissertation by Baden David Morgan,</w:t>
      </w:r>
    </w:p>
    <w:p w14:paraId="16ED038F" w14:textId="77777777" w:rsidR="00586395" w:rsidRPr="00385ECB" w:rsidRDefault="00586395" w:rsidP="00586395">
      <w:pPr>
        <w:ind w:left="720"/>
        <w:rPr>
          <w:rFonts w:ascii="Arial" w:hAnsi="Arial" w:cs="Arial"/>
          <w:sz w:val="24"/>
          <w:szCs w:val="24"/>
          <w:lang w:val="en-GB"/>
        </w:rPr>
      </w:pPr>
    </w:p>
    <w:p w14:paraId="1DAE3AFA" w14:textId="77777777" w:rsidR="00586395" w:rsidRPr="00385ECB" w:rsidRDefault="00586395" w:rsidP="00586395">
      <w:pPr>
        <w:ind w:left="720"/>
        <w:rPr>
          <w:rFonts w:ascii="Arial" w:hAnsi="Arial" w:cs="Arial"/>
          <w:sz w:val="24"/>
          <w:szCs w:val="24"/>
          <w:lang w:val="en-GB"/>
        </w:rPr>
      </w:pPr>
    </w:p>
    <w:p w14:paraId="40193ADF" w14:textId="77777777" w:rsidR="00586395" w:rsidRPr="00385ECB" w:rsidRDefault="00586395" w:rsidP="00586395">
      <w:pPr>
        <w:jc w:val="center"/>
        <w:rPr>
          <w:rFonts w:ascii="Arial" w:hAnsi="Arial" w:cs="Arial"/>
          <w:b/>
          <w:sz w:val="24"/>
          <w:szCs w:val="24"/>
          <w:lang w:val="en-GB"/>
        </w:rPr>
      </w:pPr>
      <w:r w:rsidRPr="00385ECB">
        <w:rPr>
          <w:rFonts w:ascii="Arial" w:hAnsi="Arial" w:cs="Arial"/>
          <w:b/>
          <w:sz w:val="24"/>
          <w:szCs w:val="24"/>
          <w:lang w:val="en-GB"/>
        </w:rPr>
        <w:t>“Design of a white lab component vending machine”</w:t>
      </w:r>
    </w:p>
    <w:p w14:paraId="22F463BE" w14:textId="77777777" w:rsidR="00586395" w:rsidRPr="00385ECB" w:rsidRDefault="00586395" w:rsidP="00586395">
      <w:pPr>
        <w:ind w:left="720"/>
        <w:rPr>
          <w:rFonts w:ascii="Arial" w:hAnsi="Arial" w:cs="Arial"/>
          <w:sz w:val="24"/>
          <w:szCs w:val="24"/>
          <w:lang w:val="en-GB"/>
        </w:rPr>
      </w:pPr>
    </w:p>
    <w:p w14:paraId="14A324A0" w14:textId="77777777" w:rsidR="00586395" w:rsidRPr="00385ECB" w:rsidRDefault="00586395" w:rsidP="00586395">
      <w:pPr>
        <w:ind w:left="720"/>
        <w:rPr>
          <w:rFonts w:ascii="Arial" w:hAnsi="Arial" w:cs="Arial"/>
          <w:sz w:val="24"/>
          <w:szCs w:val="24"/>
          <w:lang w:val="en-GB"/>
        </w:rPr>
      </w:pPr>
      <w:r w:rsidRPr="00385ECB">
        <w:rPr>
          <w:rFonts w:ascii="Arial" w:hAnsi="Arial" w:cs="Arial"/>
          <w:sz w:val="24"/>
          <w:szCs w:val="24"/>
          <w:lang w:val="en-GB"/>
        </w:rPr>
        <w:t>has been edited by me according to the Vancouver (AMA) Author-date System.</w:t>
      </w:r>
    </w:p>
    <w:p w14:paraId="51C0D53B" w14:textId="77777777" w:rsidR="00586395" w:rsidRPr="00385ECB" w:rsidRDefault="00586395" w:rsidP="00586395">
      <w:pPr>
        <w:rPr>
          <w:rFonts w:ascii="Arial" w:hAnsi="Arial" w:cs="Arial"/>
          <w:lang w:val="en-GB"/>
        </w:rPr>
      </w:pPr>
    </w:p>
    <w:p w14:paraId="6DC120BB" w14:textId="3EC34B6A" w:rsidR="00586395" w:rsidRPr="00385ECB" w:rsidRDefault="009F5C60" w:rsidP="00586395">
      <w:pPr>
        <w:rPr>
          <w:rFonts w:ascii="Arial" w:hAnsi="Arial" w:cs="Arial"/>
          <w:lang w:val="en-GB"/>
        </w:rPr>
      </w:pPr>
      <w:r w:rsidRPr="00385ECB">
        <w:rPr>
          <w:rFonts w:ascii="Arial" w:hAnsi="Arial" w:cs="Arial"/>
          <w:noProof/>
        </w:rPr>
        <w:drawing>
          <wp:inline distT="0" distB="0" distL="0" distR="0" wp14:anchorId="2F2B630E" wp14:editId="40B6C57E">
            <wp:extent cx="1819275" cy="63817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t="2" b="8218"/>
                    <a:stretch>
                      <a:fillRect/>
                    </a:stretch>
                  </pic:blipFill>
                  <pic:spPr bwMode="auto">
                    <a:xfrm>
                      <a:off x="0" y="0"/>
                      <a:ext cx="1819275" cy="638175"/>
                    </a:xfrm>
                    <a:prstGeom prst="rect">
                      <a:avLst/>
                    </a:prstGeom>
                    <a:noFill/>
                    <a:ln>
                      <a:noFill/>
                    </a:ln>
                  </pic:spPr>
                </pic:pic>
              </a:graphicData>
            </a:graphic>
          </wp:inline>
        </w:drawing>
      </w:r>
    </w:p>
    <w:p w14:paraId="2511A025" w14:textId="77777777" w:rsidR="00586395" w:rsidRPr="00385ECB" w:rsidRDefault="00586395" w:rsidP="00586395">
      <w:pPr>
        <w:rPr>
          <w:rFonts w:ascii="Arial" w:hAnsi="Arial" w:cs="Arial"/>
          <w:lang w:val="en-GB"/>
        </w:rPr>
      </w:pPr>
      <w:r w:rsidRPr="00385ECB">
        <w:rPr>
          <w:rFonts w:ascii="Arial" w:hAnsi="Arial" w:cs="Arial"/>
          <w:lang w:val="en-GB"/>
        </w:rPr>
        <w:t>BERDINE SMIT</w:t>
      </w:r>
    </w:p>
    <w:p w14:paraId="303968CF" w14:textId="77777777" w:rsidR="00586395" w:rsidRPr="00385ECB" w:rsidRDefault="00586395" w:rsidP="00586395">
      <w:pPr>
        <w:rPr>
          <w:rFonts w:ascii="Arial" w:hAnsi="Arial" w:cs="Arial"/>
          <w:lang w:val="en-GB"/>
        </w:rPr>
      </w:pPr>
      <w:r w:rsidRPr="00385ECB">
        <w:rPr>
          <w:rFonts w:ascii="Arial" w:hAnsi="Arial" w:cs="Arial"/>
          <w:lang w:val="en-GB"/>
        </w:rPr>
        <w:t>BA. Publishing (UPE)</w:t>
      </w:r>
    </w:p>
    <w:p w14:paraId="25769DF9" w14:textId="51A48CD6" w:rsidR="00586395" w:rsidRPr="00385ECB" w:rsidRDefault="009F5C60" w:rsidP="00586395">
      <w:pPr>
        <w:rPr>
          <w:noProof/>
          <w:lang w:val="en-GB" w:eastAsia="af-ZA"/>
        </w:rPr>
      </w:pPr>
      <w:r w:rsidRPr="00385ECB">
        <w:rPr>
          <w:noProof/>
        </w:rPr>
        <w:drawing>
          <wp:inline distT="0" distB="0" distL="0" distR="0" wp14:anchorId="2E83D552" wp14:editId="214AE79F">
            <wp:extent cx="3257550" cy="1866900"/>
            <wp:effectExtent l="0" t="0" r="0" b="0"/>
            <wp:docPr id="6" name="Picture 1" descr="Description: Creative copy 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reative copy signa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7550" cy="1866900"/>
                    </a:xfrm>
                    <a:prstGeom prst="rect">
                      <a:avLst/>
                    </a:prstGeom>
                    <a:noFill/>
                    <a:ln>
                      <a:noFill/>
                    </a:ln>
                  </pic:spPr>
                </pic:pic>
              </a:graphicData>
            </a:graphic>
          </wp:inline>
        </w:drawing>
      </w:r>
    </w:p>
    <w:p w14:paraId="52972BF4" w14:textId="77777777" w:rsidR="00C261B9" w:rsidRPr="00385ECB" w:rsidRDefault="00586395" w:rsidP="00D71657">
      <w:pPr>
        <w:pStyle w:val="Heading1"/>
        <w:rPr>
          <w:u w:color="000000"/>
          <w:lang w:val="en-GB"/>
        </w:rPr>
      </w:pPr>
      <w:r w:rsidRPr="00385ECB">
        <w:rPr>
          <w:u w:color="000000"/>
          <w:lang w:val="en-GB"/>
        </w:rPr>
        <w:br w:type="page"/>
      </w:r>
      <w:r w:rsidR="00763AE6" w:rsidRPr="00385ECB">
        <w:rPr>
          <w:u w:color="000000"/>
          <w:lang w:val="en-GB"/>
        </w:rPr>
        <w:lastRenderedPageBreak/>
        <w:t>TERMS OF REFERENCE</w:t>
      </w:r>
    </w:p>
    <w:p w14:paraId="0C7E08F5" w14:textId="77777777" w:rsidR="00763AE6" w:rsidRPr="00385ECB" w:rsidRDefault="00763AE6" w:rsidP="00D71657">
      <w:pPr>
        <w:rPr>
          <w:lang w:val="en-GB"/>
        </w:rPr>
      </w:pPr>
    </w:p>
    <w:p w14:paraId="5A2A6642" w14:textId="77777777" w:rsidR="00C261B9" w:rsidRPr="00385ECB" w:rsidRDefault="007D0309" w:rsidP="00D71657">
      <w:pPr>
        <w:spacing w:after="0" w:line="360" w:lineRule="auto"/>
        <w:ind w:left="0" w:firstLine="0"/>
        <w:rPr>
          <w:rFonts w:ascii="Arial" w:hAnsi="Arial" w:cs="Arial"/>
          <w:sz w:val="24"/>
          <w:szCs w:val="24"/>
          <w:lang w:val="en-GB"/>
        </w:rPr>
      </w:pPr>
      <w:r w:rsidRPr="00385ECB">
        <w:rPr>
          <w:rFonts w:ascii="Arial" w:hAnsi="Arial" w:cs="Arial"/>
          <w:b/>
          <w:sz w:val="24"/>
          <w:szCs w:val="24"/>
          <w:lang w:val="en-GB"/>
        </w:rPr>
        <w:t>Title:</w:t>
      </w:r>
    </w:p>
    <w:p w14:paraId="27A1E837" w14:textId="77777777" w:rsidR="00C261B9" w:rsidRPr="00385ECB" w:rsidRDefault="007D0309" w:rsidP="00D71657">
      <w:pPr>
        <w:spacing w:after="0" w:line="360" w:lineRule="auto"/>
        <w:ind w:left="0" w:firstLine="0"/>
        <w:rPr>
          <w:rFonts w:ascii="Arial" w:hAnsi="Arial" w:cs="Arial"/>
          <w:sz w:val="24"/>
          <w:szCs w:val="24"/>
          <w:lang w:val="en-GB"/>
        </w:rPr>
      </w:pPr>
      <w:r w:rsidRPr="00385ECB">
        <w:rPr>
          <w:rFonts w:ascii="Arial" w:hAnsi="Arial" w:cs="Arial"/>
          <w:sz w:val="24"/>
          <w:szCs w:val="24"/>
          <w:lang w:val="en-GB"/>
        </w:rPr>
        <w:t>Design of a White Lab Component Vending Machine</w:t>
      </w:r>
    </w:p>
    <w:p w14:paraId="09565196" w14:textId="77777777" w:rsidR="00763AE6" w:rsidRPr="00385ECB" w:rsidRDefault="00763AE6" w:rsidP="00D71657">
      <w:pPr>
        <w:spacing w:after="0" w:line="360" w:lineRule="auto"/>
        <w:ind w:left="0" w:firstLine="0"/>
        <w:rPr>
          <w:rFonts w:ascii="Arial" w:hAnsi="Arial" w:cs="Arial"/>
          <w:sz w:val="24"/>
          <w:szCs w:val="24"/>
          <w:lang w:val="en-GB"/>
        </w:rPr>
      </w:pPr>
    </w:p>
    <w:p w14:paraId="4F84A588" w14:textId="77777777" w:rsidR="00C261B9" w:rsidRPr="00385ECB" w:rsidRDefault="007D0309" w:rsidP="00D71657">
      <w:pPr>
        <w:spacing w:after="0" w:line="360" w:lineRule="auto"/>
        <w:ind w:left="0" w:firstLine="0"/>
        <w:rPr>
          <w:rFonts w:ascii="Arial" w:hAnsi="Arial" w:cs="Arial"/>
          <w:sz w:val="24"/>
          <w:szCs w:val="24"/>
          <w:lang w:val="en-GB"/>
        </w:rPr>
      </w:pPr>
      <w:r w:rsidRPr="00385ECB">
        <w:rPr>
          <w:rFonts w:ascii="Arial" w:hAnsi="Arial" w:cs="Arial"/>
          <w:b/>
          <w:sz w:val="24"/>
          <w:szCs w:val="24"/>
          <w:lang w:val="en-GB"/>
        </w:rPr>
        <w:t>Description:</w:t>
      </w:r>
    </w:p>
    <w:p w14:paraId="2ECF3B88" w14:textId="77777777" w:rsidR="00C261B9" w:rsidRPr="00385ECB" w:rsidRDefault="007D0309" w:rsidP="00D71657">
      <w:pPr>
        <w:spacing w:after="0" w:line="360" w:lineRule="auto"/>
        <w:ind w:left="0" w:firstLine="0"/>
        <w:rPr>
          <w:rFonts w:ascii="Arial" w:hAnsi="Arial" w:cs="Arial"/>
          <w:sz w:val="24"/>
          <w:szCs w:val="24"/>
          <w:lang w:val="en-GB"/>
        </w:rPr>
      </w:pPr>
      <w:r w:rsidRPr="00385ECB">
        <w:rPr>
          <w:rFonts w:ascii="Arial" w:hAnsi="Arial" w:cs="Arial"/>
          <w:sz w:val="24"/>
          <w:szCs w:val="24"/>
          <w:lang w:val="en-GB"/>
        </w:rPr>
        <w:t xml:space="preserve">The UCT component store cannot stay open 24/7 </w:t>
      </w:r>
      <w:r w:rsidR="00385ECB" w:rsidRPr="00385ECB">
        <w:rPr>
          <w:rFonts w:ascii="Arial" w:hAnsi="Arial" w:cs="Arial"/>
          <w:sz w:val="24"/>
          <w:szCs w:val="24"/>
          <w:lang w:val="en-GB"/>
        </w:rPr>
        <w:t>however,</w:t>
      </w:r>
      <w:r w:rsidRPr="00385ECB">
        <w:rPr>
          <w:rFonts w:ascii="Arial" w:hAnsi="Arial" w:cs="Arial"/>
          <w:sz w:val="24"/>
          <w:szCs w:val="24"/>
          <w:lang w:val="en-GB"/>
        </w:rPr>
        <w:t xml:space="preserve"> students would appreciate if they could get access to components on request. Most student requests can be solved by providing a small subset of components. A modular machine may be a solution to late night component queries.</w:t>
      </w:r>
    </w:p>
    <w:p w14:paraId="5F2BA42D" w14:textId="77777777" w:rsidR="00763AE6" w:rsidRPr="00385ECB" w:rsidRDefault="00763AE6" w:rsidP="00D71657">
      <w:pPr>
        <w:spacing w:after="0" w:line="360" w:lineRule="auto"/>
        <w:ind w:left="0" w:firstLine="0"/>
        <w:rPr>
          <w:rFonts w:ascii="Arial" w:hAnsi="Arial" w:cs="Arial"/>
          <w:sz w:val="24"/>
          <w:szCs w:val="24"/>
          <w:lang w:val="en-GB"/>
        </w:rPr>
      </w:pPr>
    </w:p>
    <w:p w14:paraId="28462F09" w14:textId="77777777" w:rsidR="00C261B9" w:rsidRPr="00385ECB" w:rsidRDefault="007D0309" w:rsidP="00D71657">
      <w:pPr>
        <w:spacing w:after="0" w:line="360" w:lineRule="auto"/>
        <w:ind w:left="0" w:firstLine="0"/>
        <w:rPr>
          <w:rFonts w:ascii="Arial" w:hAnsi="Arial" w:cs="Arial"/>
          <w:sz w:val="24"/>
          <w:szCs w:val="24"/>
          <w:lang w:val="en-GB"/>
        </w:rPr>
      </w:pPr>
      <w:r w:rsidRPr="00385ECB">
        <w:rPr>
          <w:rFonts w:ascii="Arial" w:hAnsi="Arial" w:cs="Arial"/>
          <w:b/>
          <w:sz w:val="24"/>
          <w:szCs w:val="24"/>
          <w:lang w:val="en-GB"/>
        </w:rPr>
        <w:t>Deliverables:</w:t>
      </w:r>
    </w:p>
    <w:p w14:paraId="27873A32" w14:textId="77777777" w:rsidR="00C261B9" w:rsidRPr="00385ECB" w:rsidRDefault="007D0309" w:rsidP="00D71657">
      <w:pPr>
        <w:spacing w:after="0" w:line="360" w:lineRule="auto"/>
        <w:ind w:left="0" w:firstLine="0"/>
        <w:rPr>
          <w:rFonts w:ascii="Arial" w:hAnsi="Arial" w:cs="Arial"/>
          <w:sz w:val="24"/>
          <w:szCs w:val="24"/>
          <w:lang w:val="en-GB"/>
        </w:rPr>
      </w:pPr>
      <w:r w:rsidRPr="00385ECB">
        <w:rPr>
          <w:rFonts w:ascii="Arial" w:hAnsi="Arial" w:cs="Arial"/>
          <w:sz w:val="24"/>
          <w:szCs w:val="24"/>
          <w:lang w:val="en-GB"/>
        </w:rPr>
        <w:t>Mechanical Design of a component Dispenser for different sizes</w:t>
      </w:r>
    </w:p>
    <w:p w14:paraId="09D06669" w14:textId="77777777" w:rsidR="00C261B9" w:rsidRPr="00385ECB" w:rsidRDefault="007D0309" w:rsidP="00D71657">
      <w:pPr>
        <w:spacing w:after="0" w:line="360" w:lineRule="auto"/>
        <w:ind w:left="0" w:firstLine="0"/>
        <w:rPr>
          <w:rFonts w:ascii="Arial" w:hAnsi="Arial" w:cs="Arial"/>
          <w:sz w:val="24"/>
          <w:szCs w:val="24"/>
          <w:lang w:val="en-GB"/>
        </w:rPr>
      </w:pPr>
      <w:r w:rsidRPr="00385ECB">
        <w:rPr>
          <w:rFonts w:ascii="Arial" w:hAnsi="Arial" w:cs="Arial"/>
          <w:sz w:val="24"/>
          <w:szCs w:val="24"/>
          <w:lang w:val="en-GB"/>
        </w:rPr>
        <w:t>Electronics capable of counting, logging and dispenses components</w:t>
      </w:r>
    </w:p>
    <w:p w14:paraId="1AF5803F" w14:textId="77777777" w:rsidR="00C261B9" w:rsidRPr="00385ECB" w:rsidRDefault="007D0309" w:rsidP="00D71657">
      <w:pPr>
        <w:spacing w:after="0" w:line="360" w:lineRule="auto"/>
        <w:ind w:left="0" w:firstLine="0"/>
        <w:rPr>
          <w:rFonts w:ascii="Arial" w:hAnsi="Arial" w:cs="Arial"/>
          <w:sz w:val="24"/>
          <w:szCs w:val="24"/>
          <w:lang w:val="en-GB"/>
        </w:rPr>
      </w:pPr>
      <w:r w:rsidRPr="00385ECB">
        <w:rPr>
          <w:rFonts w:ascii="Arial" w:hAnsi="Arial" w:cs="Arial"/>
          <w:sz w:val="24"/>
          <w:szCs w:val="24"/>
          <w:lang w:val="en-GB"/>
        </w:rPr>
        <w:t>Create it in a modular fashion to be extendable as student requirements increase</w:t>
      </w:r>
    </w:p>
    <w:p w14:paraId="5745A9E8" w14:textId="77777777" w:rsidR="00763AE6" w:rsidRPr="00385ECB" w:rsidRDefault="00763AE6" w:rsidP="00D71657">
      <w:pPr>
        <w:spacing w:after="0" w:line="360" w:lineRule="auto"/>
        <w:ind w:left="0" w:firstLine="0"/>
        <w:rPr>
          <w:rFonts w:ascii="Arial" w:hAnsi="Arial" w:cs="Arial"/>
          <w:sz w:val="24"/>
          <w:szCs w:val="24"/>
          <w:lang w:val="en-GB"/>
        </w:rPr>
      </w:pPr>
    </w:p>
    <w:p w14:paraId="26940BE4" w14:textId="77777777" w:rsidR="00C261B9" w:rsidRPr="00385ECB" w:rsidRDefault="007D0309" w:rsidP="00D71657">
      <w:pPr>
        <w:spacing w:after="0" w:line="360" w:lineRule="auto"/>
        <w:ind w:left="0" w:firstLine="0"/>
        <w:rPr>
          <w:rFonts w:ascii="Arial" w:hAnsi="Arial" w:cs="Arial"/>
          <w:sz w:val="24"/>
          <w:szCs w:val="24"/>
          <w:lang w:val="en-GB"/>
        </w:rPr>
      </w:pPr>
      <w:r w:rsidRPr="00385ECB">
        <w:rPr>
          <w:rFonts w:ascii="Arial" w:hAnsi="Arial" w:cs="Arial"/>
          <w:b/>
          <w:sz w:val="24"/>
          <w:szCs w:val="24"/>
          <w:lang w:val="en-GB"/>
        </w:rPr>
        <w:t>Skills/Requirements:</w:t>
      </w:r>
    </w:p>
    <w:p w14:paraId="1898DECE" w14:textId="77777777" w:rsidR="00C261B9" w:rsidRPr="00385ECB" w:rsidRDefault="007D0309" w:rsidP="00D71657">
      <w:pPr>
        <w:spacing w:after="0" w:line="360" w:lineRule="auto"/>
        <w:ind w:left="0" w:firstLine="0"/>
        <w:rPr>
          <w:rFonts w:ascii="Arial" w:hAnsi="Arial" w:cs="Arial"/>
          <w:sz w:val="24"/>
          <w:szCs w:val="24"/>
          <w:lang w:val="en-GB"/>
        </w:rPr>
      </w:pPr>
      <w:r w:rsidRPr="00385ECB">
        <w:rPr>
          <w:rFonts w:ascii="Arial" w:hAnsi="Arial" w:cs="Arial"/>
          <w:sz w:val="24"/>
          <w:szCs w:val="24"/>
          <w:lang w:val="en-GB"/>
        </w:rPr>
        <w:t>Some Mechanical Design, Electronics, Embedded Systems</w:t>
      </w:r>
    </w:p>
    <w:p w14:paraId="3BA8486C" w14:textId="77777777" w:rsidR="00763AE6" w:rsidRPr="00385ECB" w:rsidRDefault="00763AE6" w:rsidP="00D71657">
      <w:pPr>
        <w:spacing w:after="0" w:line="360" w:lineRule="auto"/>
        <w:ind w:left="0" w:firstLine="0"/>
        <w:rPr>
          <w:rFonts w:ascii="Arial" w:hAnsi="Arial" w:cs="Arial"/>
          <w:sz w:val="24"/>
          <w:szCs w:val="24"/>
          <w:lang w:val="en-GB"/>
        </w:rPr>
      </w:pPr>
    </w:p>
    <w:p w14:paraId="41EF2AEE" w14:textId="77777777" w:rsidR="00C261B9" w:rsidRPr="00385ECB" w:rsidRDefault="007D0309" w:rsidP="00D71657">
      <w:pPr>
        <w:spacing w:after="0" w:line="360" w:lineRule="auto"/>
        <w:ind w:left="0" w:firstLine="0"/>
        <w:rPr>
          <w:rFonts w:ascii="Arial" w:hAnsi="Arial" w:cs="Arial"/>
          <w:sz w:val="24"/>
          <w:szCs w:val="24"/>
          <w:lang w:val="en-GB"/>
        </w:rPr>
      </w:pPr>
      <w:r w:rsidRPr="00385ECB">
        <w:rPr>
          <w:rFonts w:ascii="Arial" w:hAnsi="Arial" w:cs="Arial"/>
          <w:b/>
          <w:sz w:val="24"/>
          <w:szCs w:val="24"/>
          <w:lang w:val="en-GB"/>
        </w:rPr>
        <w:t>Area:</w:t>
      </w:r>
    </w:p>
    <w:p w14:paraId="0F4EC22F" w14:textId="77777777" w:rsidR="00C261B9" w:rsidRPr="00385ECB" w:rsidRDefault="007D0309" w:rsidP="00D71657">
      <w:pPr>
        <w:spacing w:after="0" w:line="360" w:lineRule="auto"/>
        <w:ind w:left="0" w:firstLine="0"/>
        <w:rPr>
          <w:rFonts w:ascii="Arial" w:hAnsi="Arial" w:cs="Arial"/>
          <w:sz w:val="24"/>
          <w:szCs w:val="24"/>
          <w:lang w:val="en-GB"/>
        </w:rPr>
      </w:pPr>
      <w:r w:rsidRPr="00385ECB">
        <w:rPr>
          <w:rFonts w:ascii="Arial" w:hAnsi="Arial" w:cs="Arial"/>
          <w:sz w:val="24"/>
          <w:szCs w:val="24"/>
          <w:lang w:val="en-GB"/>
        </w:rPr>
        <w:t>Electronics / Embedded Systems</w:t>
      </w:r>
    </w:p>
    <w:p w14:paraId="5B7C30C2" w14:textId="77777777" w:rsidR="004B20EA" w:rsidRPr="00385ECB" w:rsidRDefault="004B20EA" w:rsidP="00D71657">
      <w:pPr>
        <w:spacing w:after="0" w:line="360" w:lineRule="auto"/>
        <w:ind w:left="0" w:firstLine="0"/>
        <w:rPr>
          <w:rFonts w:ascii="Arial" w:hAnsi="Arial" w:cs="Arial"/>
          <w:sz w:val="24"/>
          <w:szCs w:val="24"/>
          <w:lang w:val="en-GB"/>
        </w:rPr>
      </w:pPr>
    </w:p>
    <w:p w14:paraId="46675858" w14:textId="77777777" w:rsidR="004B20EA" w:rsidRPr="00385ECB" w:rsidRDefault="004B20EA" w:rsidP="00D71657">
      <w:pPr>
        <w:spacing w:after="0" w:line="360" w:lineRule="auto"/>
        <w:ind w:left="0" w:firstLine="0"/>
        <w:rPr>
          <w:rFonts w:ascii="Arial" w:hAnsi="Arial" w:cs="Arial"/>
          <w:sz w:val="24"/>
          <w:szCs w:val="24"/>
          <w:lang w:val="en-GB"/>
        </w:rPr>
      </w:pPr>
      <w:r w:rsidRPr="00385ECB">
        <w:rPr>
          <w:rFonts w:ascii="Arial" w:hAnsi="Arial" w:cs="Arial"/>
          <w:b/>
          <w:sz w:val="24"/>
          <w:szCs w:val="24"/>
          <w:lang w:val="en-GB"/>
        </w:rPr>
        <w:t xml:space="preserve">Key words: </w:t>
      </w:r>
      <w:r w:rsidRPr="00385ECB">
        <w:rPr>
          <w:rFonts w:ascii="Arial" w:hAnsi="Arial" w:cs="Arial"/>
          <w:sz w:val="24"/>
          <w:szCs w:val="24"/>
          <w:lang w:val="en-GB"/>
        </w:rPr>
        <w:t>Vending Machine, Embedded Systems, Web Design,</w:t>
      </w:r>
      <w:r w:rsidR="006B3E5C" w:rsidRPr="00385ECB">
        <w:rPr>
          <w:rFonts w:ascii="Arial" w:hAnsi="Arial" w:cs="Arial"/>
          <w:sz w:val="24"/>
          <w:szCs w:val="24"/>
          <w:lang w:val="en-GB"/>
        </w:rPr>
        <w:t xml:space="preserve"> Circuit Design, Design Report,</w:t>
      </w:r>
      <w:r w:rsidR="001C1ABF" w:rsidRPr="00385ECB">
        <w:rPr>
          <w:rFonts w:ascii="Arial" w:hAnsi="Arial" w:cs="Arial"/>
          <w:sz w:val="24"/>
          <w:szCs w:val="24"/>
          <w:lang w:val="en-GB"/>
        </w:rPr>
        <w:t xml:space="preserve"> </w:t>
      </w:r>
      <w:r w:rsidRPr="00385ECB">
        <w:rPr>
          <w:rFonts w:ascii="Arial" w:hAnsi="Arial" w:cs="Arial"/>
          <w:sz w:val="24"/>
          <w:szCs w:val="24"/>
          <w:lang w:val="en-GB"/>
        </w:rPr>
        <w:t>Build Report, C, Python, PHP, HTML, MySQL</w:t>
      </w:r>
    </w:p>
    <w:p w14:paraId="05B507F5" w14:textId="77777777" w:rsidR="004B20EA" w:rsidRPr="00385ECB" w:rsidRDefault="004B20EA" w:rsidP="00D71657">
      <w:pPr>
        <w:spacing w:after="0" w:line="360" w:lineRule="auto"/>
        <w:ind w:left="0" w:firstLine="0"/>
        <w:rPr>
          <w:rFonts w:ascii="Arial" w:hAnsi="Arial" w:cs="Arial"/>
          <w:sz w:val="24"/>
          <w:szCs w:val="24"/>
          <w:lang w:val="en-GB"/>
        </w:rPr>
      </w:pPr>
    </w:p>
    <w:p w14:paraId="0CFEE945" w14:textId="77777777" w:rsidR="00C261B9" w:rsidRPr="00385ECB" w:rsidRDefault="004B20EA" w:rsidP="00D71657">
      <w:pPr>
        <w:pStyle w:val="Heading1"/>
        <w:rPr>
          <w:lang w:val="en-GB"/>
        </w:rPr>
      </w:pPr>
      <w:r w:rsidRPr="00385ECB">
        <w:rPr>
          <w:lang w:val="en-GB"/>
        </w:rPr>
        <w:br w:type="page"/>
      </w:r>
      <w:r w:rsidR="006B3E5C" w:rsidRPr="00385ECB">
        <w:rPr>
          <w:lang w:val="en-GB"/>
        </w:rPr>
        <w:lastRenderedPageBreak/>
        <w:t>ACKNOWLEDGMENTS</w:t>
      </w:r>
    </w:p>
    <w:p w14:paraId="2A47B670" w14:textId="77777777" w:rsidR="00C261B9" w:rsidRPr="00385ECB" w:rsidRDefault="007D0309" w:rsidP="006B3E5C">
      <w:pPr>
        <w:pStyle w:val="Heading1"/>
        <w:rPr>
          <w:lang w:val="en-GB"/>
        </w:rPr>
        <w:pPrChange w:id="18" w:author="Admin" w:date="2016-10-18T16:44:00Z">
          <w:pPr>
            <w:spacing w:after="123" w:line="259" w:lineRule="auto"/>
            <w:ind w:left="847" w:right="837"/>
            <w:jc w:val="center"/>
          </w:pPr>
        </w:pPrChange>
      </w:pPr>
      <w:r w:rsidRPr="00385ECB">
        <w:rPr>
          <w:lang w:val="en-GB"/>
        </w:rPr>
        <w:br w:type="page"/>
      </w:r>
      <w:r w:rsidR="006B3E5C" w:rsidRPr="00385ECB">
        <w:rPr>
          <w:u w:color="000000"/>
          <w:lang w:val="en-GB"/>
        </w:rPr>
        <w:lastRenderedPageBreak/>
        <w:t>ABSTRACT</w:t>
      </w:r>
      <w:r w:rsidRPr="00385ECB">
        <w:rPr>
          <w:lang w:val="en-GB"/>
        </w:rPr>
        <w:br w:type="page"/>
      </w:r>
      <w:r w:rsidR="006B3E5C" w:rsidRPr="00385ECB">
        <w:rPr>
          <w:lang w:val="en-GB"/>
        </w:rPr>
        <w:lastRenderedPageBreak/>
        <w:t>CONTENTS</w:t>
      </w:r>
    </w:p>
    <w:p w14:paraId="1C2EAD46" w14:textId="77777777" w:rsidR="006B3E5C" w:rsidRPr="00385ECB" w:rsidRDefault="006B3E5C" w:rsidP="006B3E5C">
      <w:pPr>
        <w:rPr>
          <w:lang w:val="en-GB"/>
        </w:rPr>
        <w:pPrChange w:id="19" w:author="Admin" w:date="2016-10-18T16:44:00Z">
          <w:pPr>
            <w:spacing w:after="123" w:line="259" w:lineRule="auto"/>
            <w:ind w:left="847" w:right="837"/>
            <w:jc w:val="center"/>
          </w:pPr>
        </w:pPrChange>
      </w:pPr>
    </w:p>
    <w:p w14:paraId="45BA0DF4" w14:textId="77777777" w:rsidR="00C261B9" w:rsidRPr="00385ECB" w:rsidRDefault="007D0309" w:rsidP="008C75E1">
      <w:pPr>
        <w:pStyle w:val="TOC1"/>
        <w:tabs>
          <w:tab w:val="right" w:leader="dot" w:pos="9638"/>
        </w:tabs>
        <w:spacing w:after="0" w:line="360" w:lineRule="auto"/>
        <w:ind w:left="0" w:right="0"/>
        <w:jc w:val="both"/>
        <w:rPr>
          <w:rFonts w:ascii="Arial" w:hAnsi="Arial" w:cs="Arial"/>
          <w:noProof/>
          <w:sz w:val="24"/>
          <w:szCs w:val="24"/>
          <w:lang w:val="en-GB"/>
        </w:rPr>
      </w:pPr>
      <w:r w:rsidRPr="00385ECB">
        <w:rPr>
          <w:rFonts w:ascii="Arial" w:hAnsi="Arial" w:cs="Arial"/>
          <w:sz w:val="24"/>
          <w:szCs w:val="24"/>
          <w:lang w:val="en-GB"/>
        </w:rPr>
        <w:fldChar w:fldCharType="begin"/>
      </w:r>
      <w:r w:rsidRPr="00385ECB">
        <w:rPr>
          <w:rFonts w:ascii="Arial" w:hAnsi="Arial" w:cs="Arial"/>
          <w:sz w:val="24"/>
          <w:szCs w:val="24"/>
          <w:lang w:val="en-GB"/>
        </w:rPr>
        <w:instrText xml:space="preserve"> TOC \o "1-3" \h \z \u </w:instrText>
      </w:r>
      <w:r w:rsidRPr="00385ECB">
        <w:rPr>
          <w:rFonts w:ascii="Arial" w:hAnsi="Arial" w:cs="Arial"/>
          <w:sz w:val="24"/>
          <w:szCs w:val="24"/>
          <w:lang w:val="en-GB"/>
        </w:rPr>
        <w:fldChar w:fldCharType="separate"/>
      </w:r>
      <w:hyperlink w:anchor="_Toc43999">
        <w:r w:rsidRPr="00385ECB">
          <w:rPr>
            <w:rFonts w:ascii="Arial" w:eastAsia="Cambria" w:hAnsi="Arial" w:cs="Arial"/>
            <w:b/>
            <w:noProof/>
            <w:sz w:val="24"/>
            <w:szCs w:val="24"/>
            <w:lang w:val="en-GB"/>
          </w:rPr>
          <w:t xml:space="preserve">1 Introduction </w:t>
        </w:r>
        <w:r w:rsidRPr="00385ECB">
          <w:rPr>
            <w:rFonts w:ascii="Arial" w:hAnsi="Arial" w:cs="Arial"/>
            <w:noProof/>
            <w:sz w:val="24"/>
            <w:szCs w:val="24"/>
            <w:lang w:val="en-GB"/>
          </w:rPr>
          <w:tab/>
        </w:r>
        <w:r w:rsidRPr="00385ECB">
          <w:rPr>
            <w:rFonts w:ascii="Arial" w:hAnsi="Arial" w:cs="Arial"/>
            <w:noProof/>
            <w:sz w:val="24"/>
            <w:szCs w:val="24"/>
            <w:lang w:val="en-GB"/>
          </w:rPr>
          <w:fldChar w:fldCharType="begin"/>
        </w:r>
        <w:r w:rsidRPr="00385ECB">
          <w:rPr>
            <w:rFonts w:ascii="Arial" w:hAnsi="Arial" w:cs="Arial"/>
            <w:noProof/>
            <w:sz w:val="24"/>
            <w:szCs w:val="24"/>
            <w:lang w:val="en-GB"/>
          </w:rPr>
          <w:instrText>PAGEREF _Toc43999 \h</w:instrText>
        </w:r>
        <w:r w:rsidRPr="00385ECB">
          <w:rPr>
            <w:rFonts w:ascii="Arial" w:hAnsi="Arial" w:cs="Arial"/>
            <w:noProof/>
            <w:sz w:val="24"/>
            <w:szCs w:val="24"/>
            <w:lang w:val="en-GB"/>
          </w:rPr>
        </w:r>
        <w:r w:rsidRPr="00385ECB">
          <w:rPr>
            <w:rFonts w:ascii="Arial" w:hAnsi="Arial" w:cs="Arial"/>
            <w:noProof/>
            <w:sz w:val="24"/>
            <w:szCs w:val="24"/>
            <w:lang w:val="en-GB"/>
          </w:rPr>
          <w:fldChar w:fldCharType="separate"/>
        </w:r>
        <w:r w:rsidR="008C75E1">
          <w:rPr>
            <w:rFonts w:ascii="Arial" w:hAnsi="Arial" w:cs="Arial"/>
            <w:noProof/>
            <w:sz w:val="24"/>
            <w:szCs w:val="24"/>
            <w:lang w:val="en-GB"/>
          </w:rPr>
          <w:t>1</w:t>
        </w:r>
        <w:r w:rsidRPr="00385ECB">
          <w:rPr>
            <w:rFonts w:ascii="Arial" w:hAnsi="Arial" w:cs="Arial"/>
            <w:noProof/>
            <w:sz w:val="24"/>
            <w:szCs w:val="24"/>
            <w:lang w:val="en-GB"/>
          </w:rPr>
          <w:fldChar w:fldCharType="end"/>
        </w:r>
      </w:hyperlink>
    </w:p>
    <w:p w14:paraId="0DB613F9" w14:textId="77777777" w:rsidR="00C261B9" w:rsidRPr="00385ECB" w:rsidRDefault="008B1626" w:rsidP="008C75E1">
      <w:pPr>
        <w:pStyle w:val="TOC2"/>
        <w:tabs>
          <w:tab w:val="right" w:leader="dot" w:pos="9638"/>
        </w:tabs>
        <w:spacing w:after="0" w:line="360" w:lineRule="auto"/>
        <w:ind w:left="0" w:right="0"/>
        <w:jc w:val="both"/>
        <w:rPr>
          <w:rFonts w:ascii="Arial" w:hAnsi="Arial" w:cs="Arial"/>
          <w:noProof/>
          <w:sz w:val="24"/>
          <w:szCs w:val="24"/>
          <w:lang w:val="en-GB"/>
        </w:rPr>
      </w:pPr>
      <w:hyperlink w:anchor="_Toc44000">
        <w:r w:rsidR="007D0309" w:rsidRPr="00385ECB">
          <w:rPr>
            <w:rFonts w:ascii="Arial" w:eastAsia="Cambria" w:hAnsi="Arial" w:cs="Arial"/>
            <w:noProof/>
            <w:sz w:val="24"/>
            <w:szCs w:val="24"/>
            <w:lang w:val="en-GB"/>
          </w:rPr>
          <w:t>1.1 Subject and motivation for the Research</w:t>
        </w:r>
        <w:r w:rsidR="007D0309" w:rsidRPr="00385ECB">
          <w:rPr>
            <w:rFonts w:ascii="Arial" w:hAnsi="Arial" w:cs="Arial"/>
            <w:noProof/>
            <w:sz w:val="24"/>
            <w:szCs w:val="24"/>
            <w:lang w:val="en-GB"/>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
          <w:instrText>PAGEREF _Toc44000 \h</w:instrText>
        </w:r>
        <w:r w:rsidR="007D0309" w:rsidRPr="00385ECB">
          <w:rPr>
            <w:rFonts w:ascii="Arial" w:hAnsi="Arial" w:cs="Arial"/>
            <w:noProof/>
            <w:sz w:val="24"/>
            <w:szCs w:val="24"/>
            <w:lang w:val="en-GB"/>
          </w:rPr>
        </w:r>
        <w:r w:rsidR="007D0309" w:rsidRPr="00385ECB">
          <w:rPr>
            <w:rFonts w:ascii="Arial" w:hAnsi="Arial" w:cs="Arial"/>
            <w:noProof/>
            <w:sz w:val="24"/>
            <w:szCs w:val="24"/>
            <w:lang w:val="en-GB"/>
          </w:rPr>
          <w:fldChar w:fldCharType="separate"/>
        </w:r>
        <w:r w:rsidR="008C75E1">
          <w:rPr>
            <w:rFonts w:ascii="Arial" w:hAnsi="Arial" w:cs="Arial"/>
            <w:noProof/>
            <w:sz w:val="24"/>
            <w:szCs w:val="24"/>
            <w:lang w:val="en-GB"/>
          </w:rPr>
          <w:t>1</w:t>
        </w:r>
        <w:r w:rsidR="007D0309" w:rsidRPr="00385ECB">
          <w:rPr>
            <w:rFonts w:ascii="Arial" w:hAnsi="Arial" w:cs="Arial"/>
            <w:noProof/>
            <w:sz w:val="24"/>
            <w:szCs w:val="24"/>
            <w:lang w:val="en-GB"/>
          </w:rPr>
          <w:fldChar w:fldCharType="end"/>
        </w:r>
      </w:hyperlink>
    </w:p>
    <w:p w14:paraId="1D28F221" w14:textId="77777777" w:rsidR="00C261B9" w:rsidRPr="00385ECB" w:rsidRDefault="008B1626" w:rsidP="008C75E1">
      <w:pPr>
        <w:pStyle w:val="TOC2"/>
        <w:tabs>
          <w:tab w:val="right" w:leader="dot" w:pos="9638"/>
        </w:tabs>
        <w:spacing w:after="0" w:line="360" w:lineRule="auto"/>
        <w:ind w:left="0" w:right="0"/>
        <w:jc w:val="both"/>
        <w:rPr>
          <w:rFonts w:ascii="Arial" w:hAnsi="Arial" w:cs="Arial"/>
          <w:noProof/>
          <w:sz w:val="24"/>
          <w:szCs w:val="24"/>
          <w:lang w:val="en-GB"/>
        </w:rPr>
      </w:pPr>
      <w:hyperlink w:anchor="_Toc44001">
        <w:r w:rsidR="007D0309" w:rsidRPr="00385ECB">
          <w:rPr>
            <w:rFonts w:ascii="Arial" w:eastAsia="Cambria" w:hAnsi="Arial" w:cs="Arial"/>
            <w:noProof/>
            <w:sz w:val="24"/>
            <w:szCs w:val="24"/>
            <w:lang w:val="en-GB"/>
          </w:rPr>
          <w:t>1.2 Background to the Research</w:t>
        </w:r>
        <w:r w:rsidR="007D0309" w:rsidRPr="00385ECB">
          <w:rPr>
            <w:rFonts w:ascii="Arial" w:hAnsi="Arial" w:cs="Arial"/>
            <w:noProof/>
            <w:sz w:val="24"/>
            <w:szCs w:val="24"/>
            <w:lang w:val="en-GB"/>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
          <w:instrText>PAGEREF _Toc44001 \h</w:instrText>
        </w:r>
        <w:r w:rsidR="007D0309" w:rsidRPr="00385ECB">
          <w:rPr>
            <w:rFonts w:ascii="Arial" w:hAnsi="Arial" w:cs="Arial"/>
            <w:noProof/>
            <w:sz w:val="24"/>
            <w:szCs w:val="24"/>
            <w:lang w:val="en-GB"/>
          </w:rPr>
        </w:r>
        <w:r w:rsidR="007D0309" w:rsidRPr="00385ECB">
          <w:rPr>
            <w:rFonts w:ascii="Arial" w:hAnsi="Arial" w:cs="Arial"/>
            <w:noProof/>
            <w:sz w:val="24"/>
            <w:szCs w:val="24"/>
            <w:lang w:val="en-GB"/>
          </w:rPr>
          <w:fldChar w:fldCharType="separate"/>
        </w:r>
        <w:r w:rsidR="008C75E1">
          <w:rPr>
            <w:rFonts w:ascii="Arial" w:hAnsi="Arial" w:cs="Arial"/>
            <w:noProof/>
            <w:sz w:val="24"/>
            <w:szCs w:val="24"/>
            <w:lang w:val="en-GB"/>
          </w:rPr>
          <w:t>1</w:t>
        </w:r>
        <w:r w:rsidR="007D0309" w:rsidRPr="00385ECB">
          <w:rPr>
            <w:rFonts w:ascii="Arial" w:hAnsi="Arial" w:cs="Arial"/>
            <w:noProof/>
            <w:sz w:val="24"/>
            <w:szCs w:val="24"/>
            <w:lang w:val="en-GB"/>
          </w:rPr>
          <w:fldChar w:fldCharType="end"/>
        </w:r>
      </w:hyperlink>
    </w:p>
    <w:p w14:paraId="46DD9815" w14:textId="77777777" w:rsidR="00C261B9" w:rsidRPr="00385ECB" w:rsidRDefault="008B1626" w:rsidP="008C75E1">
      <w:pPr>
        <w:pStyle w:val="TOC2"/>
        <w:tabs>
          <w:tab w:val="right" w:leader="dot" w:pos="9638"/>
        </w:tabs>
        <w:spacing w:after="0" w:line="360" w:lineRule="auto"/>
        <w:ind w:left="0" w:right="0"/>
        <w:jc w:val="both"/>
        <w:rPr>
          <w:rFonts w:ascii="Arial" w:hAnsi="Arial" w:cs="Arial"/>
          <w:noProof/>
          <w:sz w:val="24"/>
          <w:szCs w:val="24"/>
          <w:lang w:val="en-GB"/>
        </w:rPr>
      </w:pPr>
      <w:hyperlink w:anchor="_Toc44002">
        <w:r w:rsidR="007D0309" w:rsidRPr="00385ECB">
          <w:rPr>
            <w:rFonts w:ascii="Arial" w:eastAsia="Cambria" w:hAnsi="Arial" w:cs="Arial"/>
            <w:noProof/>
            <w:sz w:val="24"/>
            <w:szCs w:val="24"/>
            <w:lang w:val="en-GB"/>
          </w:rPr>
          <w:t>1.3 Objectives of this Research</w:t>
        </w:r>
        <w:r w:rsidR="007D0309" w:rsidRPr="00385ECB">
          <w:rPr>
            <w:rFonts w:ascii="Arial" w:hAnsi="Arial" w:cs="Arial"/>
            <w:noProof/>
            <w:sz w:val="24"/>
            <w:szCs w:val="24"/>
            <w:lang w:val="en-GB"/>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
          <w:instrText>PAGEREF _Toc44002 \h</w:instrText>
        </w:r>
        <w:r w:rsidR="007D0309" w:rsidRPr="00385ECB">
          <w:rPr>
            <w:rFonts w:ascii="Arial" w:hAnsi="Arial" w:cs="Arial"/>
            <w:noProof/>
            <w:sz w:val="24"/>
            <w:szCs w:val="24"/>
            <w:lang w:val="en-GB"/>
          </w:rPr>
        </w:r>
        <w:r w:rsidR="007D0309" w:rsidRPr="00385ECB">
          <w:rPr>
            <w:rFonts w:ascii="Arial" w:hAnsi="Arial" w:cs="Arial"/>
            <w:noProof/>
            <w:sz w:val="24"/>
            <w:szCs w:val="24"/>
            <w:lang w:val="en-GB"/>
          </w:rPr>
          <w:fldChar w:fldCharType="separate"/>
        </w:r>
        <w:r w:rsidR="008C75E1">
          <w:rPr>
            <w:rFonts w:ascii="Arial" w:hAnsi="Arial" w:cs="Arial"/>
            <w:noProof/>
            <w:sz w:val="24"/>
            <w:szCs w:val="24"/>
            <w:lang w:val="en-GB"/>
          </w:rPr>
          <w:t>1</w:t>
        </w:r>
        <w:r w:rsidR="007D0309" w:rsidRPr="00385ECB">
          <w:rPr>
            <w:rFonts w:ascii="Arial" w:hAnsi="Arial" w:cs="Arial"/>
            <w:noProof/>
            <w:sz w:val="24"/>
            <w:szCs w:val="24"/>
            <w:lang w:val="en-GB"/>
          </w:rPr>
          <w:fldChar w:fldCharType="end"/>
        </w:r>
      </w:hyperlink>
    </w:p>
    <w:p w14:paraId="3E202B08" w14:textId="77777777" w:rsidR="00C261B9" w:rsidRPr="00385ECB" w:rsidRDefault="008B1626" w:rsidP="008C75E1">
      <w:pPr>
        <w:pStyle w:val="TOC3"/>
        <w:tabs>
          <w:tab w:val="right" w:leader="dot" w:pos="9638"/>
        </w:tabs>
        <w:spacing w:after="0" w:line="360" w:lineRule="auto"/>
        <w:ind w:left="0" w:right="0"/>
        <w:jc w:val="both"/>
        <w:rPr>
          <w:rFonts w:ascii="Arial" w:hAnsi="Arial" w:cs="Arial"/>
          <w:noProof/>
          <w:sz w:val="24"/>
          <w:szCs w:val="24"/>
          <w:lang w:val="en-GB"/>
        </w:rPr>
      </w:pPr>
      <w:hyperlink w:anchor="_Toc44003">
        <w:r w:rsidR="007D0309" w:rsidRPr="00385ECB">
          <w:rPr>
            <w:rFonts w:ascii="Arial" w:eastAsia="Cambria" w:hAnsi="Arial" w:cs="Arial"/>
            <w:noProof/>
            <w:sz w:val="24"/>
            <w:szCs w:val="24"/>
            <w:lang w:val="en-GB"/>
          </w:rPr>
          <w:t>1.3.1 Problems to be investigated</w:t>
        </w:r>
        <w:r w:rsidR="007D0309" w:rsidRPr="00385ECB">
          <w:rPr>
            <w:rFonts w:ascii="Arial" w:hAnsi="Arial" w:cs="Arial"/>
            <w:noProof/>
            <w:sz w:val="24"/>
            <w:szCs w:val="24"/>
            <w:lang w:val="en-GB"/>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
          <w:instrText>PAGEREF _Toc44003 \h</w:instrText>
        </w:r>
        <w:r w:rsidR="007D0309" w:rsidRPr="00385ECB">
          <w:rPr>
            <w:rFonts w:ascii="Arial" w:hAnsi="Arial" w:cs="Arial"/>
            <w:noProof/>
            <w:sz w:val="24"/>
            <w:szCs w:val="24"/>
            <w:lang w:val="en-GB"/>
          </w:rPr>
        </w:r>
        <w:r w:rsidR="007D0309" w:rsidRPr="00385ECB">
          <w:rPr>
            <w:rFonts w:ascii="Arial" w:hAnsi="Arial" w:cs="Arial"/>
            <w:noProof/>
            <w:sz w:val="24"/>
            <w:szCs w:val="24"/>
            <w:lang w:val="en-GB"/>
          </w:rPr>
          <w:fldChar w:fldCharType="separate"/>
        </w:r>
        <w:r w:rsidR="008C75E1">
          <w:rPr>
            <w:rFonts w:ascii="Arial" w:hAnsi="Arial" w:cs="Arial"/>
            <w:noProof/>
            <w:sz w:val="24"/>
            <w:szCs w:val="24"/>
            <w:lang w:val="en-GB"/>
          </w:rPr>
          <w:t>1</w:t>
        </w:r>
        <w:r w:rsidR="007D0309" w:rsidRPr="00385ECB">
          <w:rPr>
            <w:rFonts w:ascii="Arial" w:hAnsi="Arial" w:cs="Arial"/>
            <w:noProof/>
            <w:sz w:val="24"/>
            <w:szCs w:val="24"/>
            <w:lang w:val="en-GB"/>
          </w:rPr>
          <w:fldChar w:fldCharType="end"/>
        </w:r>
      </w:hyperlink>
    </w:p>
    <w:p w14:paraId="731F9DBB" w14:textId="77777777" w:rsidR="00C261B9" w:rsidRPr="00385ECB" w:rsidRDefault="008B1626" w:rsidP="008C75E1">
      <w:pPr>
        <w:pStyle w:val="TOC3"/>
        <w:tabs>
          <w:tab w:val="right" w:leader="dot" w:pos="9638"/>
        </w:tabs>
        <w:spacing w:after="0" w:line="360" w:lineRule="auto"/>
        <w:ind w:left="0" w:right="0"/>
        <w:jc w:val="both"/>
        <w:rPr>
          <w:rFonts w:ascii="Arial" w:hAnsi="Arial" w:cs="Arial"/>
          <w:noProof/>
          <w:sz w:val="24"/>
          <w:szCs w:val="24"/>
          <w:lang w:val="en-GB"/>
        </w:rPr>
      </w:pPr>
      <w:hyperlink w:anchor="_Toc44004">
        <w:r w:rsidR="007D0309" w:rsidRPr="00385ECB">
          <w:rPr>
            <w:rFonts w:ascii="Arial" w:eastAsia="Cambria" w:hAnsi="Arial" w:cs="Arial"/>
            <w:noProof/>
            <w:sz w:val="24"/>
            <w:szCs w:val="24"/>
            <w:lang w:val="en-GB"/>
          </w:rPr>
          <w:t>1.3.2 Purpose of this study</w:t>
        </w:r>
        <w:r w:rsidR="007D0309" w:rsidRPr="00385ECB">
          <w:rPr>
            <w:rFonts w:ascii="Arial" w:hAnsi="Arial" w:cs="Arial"/>
            <w:noProof/>
            <w:sz w:val="24"/>
            <w:szCs w:val="24"/>
            <w:lang w:val="en-GB"/>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
          <w:instrText>PAGEREF _Toc44004 \h</w:instrText>
        </w:r>
        <w:r w:rsidR="007D0309" w:rsidRPr="00385ECB">
          <w:rPr>
            <w:rFonts w:ascii="Arial" w:hAnsi="Arial" w:cs="Arial"/>
            <w:noProof/>
            <w:sz w:val="24"/>
            <w:szCs w:val="24"/>
            <w:lang w:val="en-GB"/>
          </w:rPr>
        </w:r>
        <w:r w:rsidR="007D0309" w:rsidRPr="00385ECB">
          <w:rPr>
            <w:rFonts w:ascii="Arial" w:hAnsi="Arial" w:cs="Arial"/>
            <w:noProof/>
            <w:sz w:val="24"/>
            <w:szCs w:val="24"/>
            <w:lang w:val="en-GB"/>
          </w:rPr>
          <w:fldChar w:fldCharType="separate"/>
        </w:r>
        <w:r w:rsidR="008C75E1">
          <w:rPr>
            <w:rFonts w:ascii="Arial" w:hAnsi="Arial" w:cs="Arial"/>
            <w:noProof/>
            <w:sz w:val="24"/>
            <w:szCs w:val="24"/>
            <w:lang w:val="en-GB"/>
          </w:rPr>
          <w:t>1</w:t>
        </w:r>
        <w:r w:rsidR="007D0309" w:rsidRPr="00385ECB">
          <w:rPr>
            <w:rFonts w:ascii="Arial" w:hAnsi="Arial" w:cs="Arial"/>
            <w:noProof/>
            <w:sz w:val="24"/>
            <w:szCs w:val="24"/>
            <w:lang w:val="en-GB"/>
          </w:rPr>
          <w:fldChar w:fldCharType="end"/>
        </w:r>
      </w:hyperlink>
    </w:p>
    <w:p w14:paraId="1EF3083F" w14:textId="77777777" w:rsidR="00C261B9" w:rsidRPr="00385ECB" w:rsidRDefault="008B1626" w:rsidP="008C75E1">
      <w:pPr>
        <w:pStyle w:val="TOC2"/>
        <w:tabs>
          <w:tab w:val="right" w:leader="dot" w:pos="9638"/>
        </w:tabs>
        <w:spacing w:after="0" w:line="360" w:lineRule="auto"/>
        <w:ind w:left="0" w:right="0"/>
        <w:jc w:val="both"/>
        <w:rPr>
          <w:rFonts w:ascii="Arial" w:hAnsi="Arial" w:cs="Arial"/>
          <w:noProof/>
          <w:sz w:val="24"/>
          <w:szCs w:val="24"/>
          <w:lang w:val="en-GB"/>
        </w:rPr>
      </w:pPr>
      <w:hyperlink w:anchor="_Toc44005">
        <w:r w:rsidR="007D0309" w:rsidRPr="00385ECB">
          <w:rPr>
            <w:rFonts w:ascii="Arial" w:eastAsia="Cambria" w:hAnsi="Arial" w:cs="Arial"/>
            <w:noProof/>
            <w:sz w:val="24"/>
            <w:szCs w:val="24"/>
            <w:lang w:val="en-GB"/>
          </w:rPr>
          <w:t>1.4 Scope and Limitations of the Research</w:t>
        </w:r>
        <w:r w:rsidR="007D0309" w:rsidRPr="00385ECB">
          <w:rPr>
            <w:rFonts w:ascii="Arial" w:hAnsi="Arial" w:cs="Arial"/>
            <w:noProof/>
            <w:sz w:val="24"/>
            <w:szCs w:val="24"/>
            <w:lang w:val="en-GB"/>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
          <w:instrText>PAGEREF _Toc44005 \h</w:instrText>
        </w:r>
        <w:r w:rsidR="007D0309" w:rsidRPr="00385ECB">
          <w:rPr>
            <w:rFonts w:ascii="Arial" w:hAnsi="Arial" w:cs="Arial"/>
            <w:noProof/>
            <w:sz w:val="24"/>
            <w:szCs w:val="24"/>
            <w:lang w:val="en-GB"/>
          </w:rPr>
        </w:r>
        <w:r w:rsidR="007D0309" w:rsidRPr="00385ECB">
          <w:rPr>
            <w:rFonts w:ascii="Arial" w:hAnsi="Arial" w:cs="Arial"/>
            <w:noProof/>
            <w:sz w:val="24"/>
            <w:szCs w:val="24"/>
            <w:lang w:val="en-GB"/>
          </w:rPr>
          <w:fldChar w:fldCharType="separate"/>
        </w:r>
        <w:r w:rsidR="008C75E1">
          <w:rPr>
            <w:rFonts w:ascii="Arial" w:hAnsi="Arial" w:cs="Arial"/>
            <w:noProof/>
            <w:sz w:val="24"/>
            <w:szCs w:val="24"/>
            <w:lang w:val="en-GB"/>
          </w:rPr>
          <w:t>1</w:t>
        </w:r>
        <w:r w:rsidR="007D0309" w:rsidRPr="00385ECB">
          <w:rPr>
            <w:rFonts w:ascii="Arial" w:hAnsi="Arial" w:cs="Arial"/>
            <w:noProof/>
            <w:sz w:val="24"/>
            <w:szCs w:val="24"/>
            <w:lang w:val="en-GB"/>
          </w:rPr>
          <w:fldChar w:fldCharType="end"/>
        </w:r>
      </w:hyperlink>
    </w:p>
    <w:p w14:paraId="6C900F5B" w14:textId="77777777" w:rsidR="00C261B9" w:rsidRPr="00385ECB" w:rsidRDefault="008B1626" w:rsidP="008C75E1">
      <w:pPr>
        <w:pStyle w:val="TOC2"/>
        <w:tabs>
          <w:tab w:val="right" w:leader="dot" w:pos="9638"/>
        </w:tabs>
        <w:spacing w:after="0" w:line="360" w:lineRule="auto"/>
        <w:ind w:left="0" w:right="0"/>
        <w:jc w:val="both"/>
        <w:rPr>
          <w:rFonts w:ascii="Arial" w:hAnsi="Arial" w:cs="Arial"/>
          <w:noProof/>
          <w:sz w:val="24"/>
          <w:szCs w:val="24"/>
          <w:lang w:val="en-GB"/>
        </w:rPr>
      </w:pPr>
      <w:hyperlink w:anchor="_Toc44006">
        <w:r w:rsidR="007D0309" w:rsidRPr="00385ECB">
          <w:rPr>
            <w:rFonts w:ascii="Arial" w:eastAsia="Cambria" w:hAnsi="Arial" w:cs="Arial"/>
            <w:noProof/>
            <w:sz w:val="24"/>
            <w:szCs w:val="24"/>
            <w:lang w:val="en-GB"/>
          </w:rPr>
          <w:t>1.5 Plan of Development</w:t>
        </w:r>
        <w:r w:rsidR="007D0309" w:rsidRPr="00385ECB">
          <w:rPr>
            <w:rFonts w:ascii="Arial" w:hAnsi="Arial" w:cs="Arial"/>
            <w:noProof/>
            <w:sz w:val="24"/>
            <w:szCs w:val="24"/>
            <w:lang w:val="en-GB"/>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
          <w:instrText>PAGEREF _Toc44006 \h</w:instrText>
        </w:r>
        <w:r w:rsidR="007D0309" w:rsidRPr="00385ECB">
          <w:rPr>
            <w:rFonts w:ascii="Arial" w:hAnsi="Arial" w:cs="Arial"/>
            <w:noProof/>
            <w:sz w:val="24"/>
            <w:szCs w:val="24"/>
            <w:lang w:val="en-GB"/>
          </w:rPr>
        </w:r>
        <w:r w:rsidR="007D0309" w:rsidRPr="00385ECB">
          <w:rPr>
            <w:rFonts w:ascii="Arial" w:hAnsi="Arial" w:cs="Arial"/>
            <w:noProof/>
            <w:sz w:val="24"/>
            <w:szCs w:val="24"/>
            <w:lang w:val="en-GB"/>
          </w:rPr>
          <w:fldChar w:fldCharType="separate"/>
        </w:r>
        <w:r w:rsidR="008C75E1">
          <w:rPr>
            <w:rFonts w:ascii="Arial" w:hAnsi="Arial" w:cs="Arial"/>
            <w:noProof/>
            <w:sz w:val="24"/>
            <w:szCs w:val="24"/>
            <w:lang w:val="en-GB"/>
          </w:rPr>
          <w:t>1</w:t>
        </w:r>
        <w:r w:rsidR="007D0309" w:rsidRPr="00385ECB">
          <w:rPr>
            <w:rFonts w:ascii="Arial" w:hAnsi="Arial" w:cs="Arial"/>
            <w:noProof/>
            <w:sz w:val="24"/>
            <w:szCs w:val="24"/>
            <w:lang w:val="en-GB"/>
          </w:rPr>
          <w:fldChar w:fldCharType="end"/>
        </w:r>
      </w:hyperlink>
    </w:p>
    <w:p w14:paraId="6DAA1848" w14:textId="77777777" w:rsidR="00C261B9" w:rsidRPr="00385ECB" w:rsidRDefault="008B1626" w:rsidP="008C75E1">
      <w:pPr>
        <w:pStyle w:val="TOC3"/>
        <w:tabs>
          <w:tab w:val="right" w:leader="dot" w:pos="9638"/>
        </w:tabs>
        <w:spacing w:after="0" w:line="360" w:lineRule="auto"/>
        <w:ind w:left="0" w:right="0"/>
        <w:jc w:val="both"/>
        <w:rPr>
          <w:rFonts w:ascii="Arial" w:hAnsi="Arial" w:cs="Arial"/>
          <w:noProof/>
          <w:sz w:val="24"/>
          <w:szCs w:val="24"/>
          <w:lang w:val="en-GB"/>
          <w:rPrChange w:id="20" w:author="Admin" w:date="2016-10-18T16:05:00Z">
            <w:rPr>
              <w:lang w:val="en-GB"/>
            </w:rPr>
          </w:rPrChange>
        </w:rPr>
      </w:pPr>
      <w:hyperlink w:anchor="_Toc44007">
        <w:r w:rsidR="007D0309" w:rsidRPr="00385ECB">
          <w:rPr>
            <w:rFonts w:ascii="Arial" w:eastAsia="Cambria" w:hAnsi="Arial" w:cs="Arial"/>
            <w:noProof/>
            <w:sz w:val="24"/>
            <w:szCs w:val="24"/>
            <w:lang w:val="en-GB"/>
          </w:rPr>
          <w:t>1.5.1 Note For Reader</w:t>
        </w:r>
        <w:r w:rsidR="007D0309" w:rsidRPr="00385ECB">
          <w:rPr>
            <w:rFonts w:ascii="Arial" w:hAnsi="Arial" w:cs="Arial"/>
            <w:noProof/>
            <w:sz w:val="24"/>
            <w:szCs w:val="24"/>
            <w:lang w:val="en-GB"/>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
          <w:instrText>PAGEREF _Toc44007 \h</w:instrText>
        </w:r>
        <w:r w:rsidR="007D0309" w:rsidRPr="00385ECB">
          <w:rPr>
            <w:rFonts w:ascii="Arial" w:hAnsi="Arial" w:cs="Arial"/>
            <w:noProof/>
            <w:sz w:val="24"/>
            <w:szCs w:val="24"/>
            <w:lang w:val="en-GB"/>
          </w:rPr>
        </w:r>
        <w:r w:rsidR="007D0309" w:rsidRPr="00385ECB">
          <w:rPr>
            <w:rFonts w:ascii="Arial" w:hAnsi="Arial" w:cs="Arial"/>
            <w:noProof/>
            <w:sz w:val="24"/>
            <w:szCs w:val="24"/>
            <w:lang w:val="en-GB"/>
          </w:rPr>
          <w:fldChar w:fldCharType="separate"/>
        </w:r>
        <w:r w:rsidR="008C75E1">
          <w:rPr>
            <w:rFonts w:ascii="Arial" w:hAnsi="Arial" w:cs="Arial"/>
            <w:noProof/>
            <w:sz w:val="24"/>
            <w:szCs w:val="24"/>
            <w:lang w:val="en-GB"/>
          </w:rPr>
          <w:t>1</w:t>
        </w:r>
        <w:r w:rsidR="007D0309" w:rsidRPr="00385ECB">
          <w:rPr>
            <w:rFonts w:ascii="Arial" w:hAnsi="Arial" w:cs="Arial"/>
            <w:noProof/>
            <w:sz w:val="24"/>
            <w:szCs w:val="24"/>
            <w:lang w:val="en-GB"/>
          </w:rPr>
          <w:fldChar w:fldCharType="end"/>
        </w:r>
      </w:hyperlink>
    </w:p>
    <w:p w14:paraId="317276AC" w14:textId="77777777" w:rsidR="00C261B9" w:rsidRPr="00385ECB" w:rsidRDefault="008B1626" w:rsidP="008C75E1">
      <w:pPr>
        <w:pStyle w:val="TOC1"/>
        <w:tabs>
          <w:tab w:val="right" w:leader="dot" w:pos="9638"/>
        </w:tabs>
        <w:spacing w:after="0" w:line="360" w:lineRule="auto"/>
        <w:ind w:left="0" w:right="0"/>
        <w:jc w:val="both"/>
        <w:rPr>
          <w:rFonts w:ascii="Arial" w:hAnsi="Arial" w:cs="Arial"/>
          <w:noProof/>
          <w:sz w:val="24"/>
          <w:szCs w:val="24"/>
          <w:lang w:val="en-GB"/>
          <w:rPrChange w:id="21" w:author="Admin" w:date="2016-10-18T16:05:00Z">
            <w:rPr>
              <w:lang w:val="en-GB"/>
            </w:rPr>
          </w:rPrChange>
        </w:rPr>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22" w:author="Admin" w:date="2016-10-18T16:05:00Z">
            <w:rPr>
              <w:lang w:val="en-GB"/>
            </w:rPr>
          </w:rPrChange>
        </w:rPr>
        <w:instrText xml:space="preserve"> HYPERLINK \l "_Toc44008" \h </w:instrText>
      </w:r>
      <w:ins w:id="23"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b/>
          <w:noProof/>
          <w:sz w:val="24"/>
          <w:szCs w:val="24"/>
          <w:lang w:val="en-GB"/>
          <w:rPrChange w:id="24" w:author="Admin" w:date="2016-10-18T16:05:00Z">
            <w:rPr>
              <w:rFonts w:ascii="Cambria" w:eastAsia="Cambria" w:hAnsi="Cambria" w:cs="Cambria"/>
              <w:b/>
              <w:lang w:val="en-GB"/>
            </w:rPr>
          </w:rPrChange>
        </w:rPr>
        <w:t xml:space="preserve">2 Literature Review </w:t>
      </w:r>
      <w:r w:rsidR="007D0309" w:rsidRPr="00385ECB">
        <w:rPr>
          <w:rFonts w:ascii="Arial" w:hAnsi="Arial" w:cs="Arial"/>
          <w:noProof/>
          <w:sz w:val="24"/>
          <w:szCs w:val="24"/>
          <w:lang w:val="en-GB"/>
          <w:rPrChange w:id="25"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26" w:author="Admin" w:date="2016-10-18T16:05:00Z">
            <w:rPr>
              <w:lang w:val="en-GB"/>
            </w:rPr>
          </w:rPrChange>
        </w:rPr>
        <w:instrText>PAGEREF _Toc44008 \h</w:instrText>
      </w:r>
      <w:r w:rsidR="007D0309" w:rsidRPr="00385ECB">
        <w:rPr>
          <w:rFonts w:ascii="Arial" w:hAnsi="Arial" w:cs="Arial"/>
          <w:noProof/>
          <w:sz w:val="24"/>
          <w:szCs w:val="24"/>
          <w:lang w:val="en-GB"/>
          <w:rPrChange w:id="27" w:author="Admin" w:date="2016-10-18T16:05:00Z">
            <w:rPr>
              <w:lang w:val="en-GB"/>
            </w:rPr>
          </w:rPrChange>
        </w:rPr>
      </w:r>
      <w:r w:rsidR="007D0309" w:rsidRPr="00385ECB">
        <w:rPr>
          <w:rFonts w:ascii="Arial" w:hAnsi="Arial" w:cs="Arial"/>
          <w:noProof/>
          <w:sz w:val="24"/>
          <w:szCs w:val="24"/>
          <w:lang w:val="en-GB"/>
        </w:rPr>
        <w:fldChar w:fldCharType="separate"/>
      </w:r>
      <w:r w:rsidR="008C75E1">
        <w:rPr>
          <w:rFonts w:ascii="Arial" w:hAnsi="Arial" w:cs="Arial"/>
          <w:noProof/>
          <w:sz w:val="24"/>
          <w:szCs w:val="24"/>
          <w:lang w:val="en-GB"/>
        </w:rPr>
        <w:t>1</w:t>
      </w:r>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0F3F6959" w14:textId="77777777" w:rsidR="00C261B9" w:rsidRPr="00385ECB" w:rsidRDefault="008B1626" w:rsidP="008C75E1">
      <w:pPr>
        <w:pStyle w:val="TOC2"/>
        <w:tabs>
          <w:tab w:val="right" w:leader="dot" w:pos="9638"/>
        </w:tabs>
        <w:spacing w:after="0" w:line="360" w:lineRule="auto"/>
        <w:ind w:left="0" w:right="0"/>
        <w:jc w:val="both"/>
        <w:rPr>
          <w:rFonts w:ascii="Arial" w:hAnsi="Arial" w:cs="Arial"/>
          <w:noProof/>
          <w:sz w:val="24"/>
          <w:szCs w:val="24"/>
          <w:lang w:val="en-GB"/>
          <w:rPrChange w:id="28" w:author="Admin" w:date="2016-10-18T16:05:00Z">
            <w:rPr>
              <w:lang w:val="en-GB"/>
            </w:rPr>
          </w:rPrChange>
        </w:rPr>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29" w:author="Admin" w:date="2016-10-18T16:05:00Z">
            <w:rPr>
              <w:lang w:val="en-GB"/>
            </w:rPr>
          </w:rPrChange>
        </w:rPr>
        <w:instrText xml:space="preserve"> HYPERLINK \l "_Toc44009" \h </w:instrText>
      </w:r>
      <w:ins w:id="30"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31" w:author="Admin" w:date="2016-10-18T16:05:00Z">
            <w:rPr>
              <w:rFonts w:ascii="Cambria" w:eastAsia="Cambria" w:hAnsi="Cambria" w:cs="Cambria"/>
              <w:lang w:val="en-GB"/>
            </w:rPr>
          </w:rPrChange>
        </w:rPr>
        <w:t>2.1 Similar Work</w:t>
      </w:r>
      <w:r w:rsidR="007D0309" w:rsidRPr="00385ECB">
        <w:rPr>
          <w:rFonts w:ascii="Arial" w:hAnsi="Arial" w:cs="Arial"/>
          <w:noProof/>
          <w:sz w:val="24"/>
          <w:szCs w:val="24"/>
          <w:lang w:val="en-GB"/>
          <w:rPrChange w:id="32"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33" w:author="Admin" w:date="2016-10-18T16:05:00Z">
            <w:rPr>
              <w:lang w:val="en-GB"/>
            </w:rPr>
          </w:rPrChange>
        </w:rPr>
        <w:instrText>PAGEREF _Toc44009 \h</w:instrText>
      </w:r>
      <w:r w:rsidR="007D0309" w:rsidRPr="00385ECB">
        <w:rPr>
          <w:rFonts w:ascii="Arial" w:hAnsi="Arial" w:cs="Arial"/>
          <w:noProof/>
          <w:sz w:val="24"/>
          <w:szCs w:val="24"/>
          <w:lang w:val="en-GB"/>
          <w:rPrChange w:id="34" w:author="Admin" w:date="2016-10-18T16:05:00Z">
            <w:rPr>
              <w:lang w:val="en-GB"/>
            </w:rPr>
          </w:rPrChange>
        </w:rPr>
      </w:r>
      <w:r w:rsidR="007D0309" w:rsidRPr="00385ECB">
        <w:rPr>
          <w:rFonts w:ascii="Arial" w:hAnsi="Arial" w:cs="Arial"/>
          <w:noProof/>
          <w:sz w:val="24"/>
          <w:szCs w:val="24"/>
          <w:lang w:val="en-GB"/>
        </w:rPr>
        <w:fldChar w:fldCharType="separate"/>
      </w:r>
      <w:r w:rsidR="008C75E1">
        <w:rPr>
          <w:rFonts w:ascii="Arial" w:hAnsi="Arial" w:cs="Arial"/>
          <w:noProof/>
          <w:sz w:val="24"/>
          <w:szCs w:val="24"/>
          <w:lang w:val="en-GB"/>
        </w:rPr>
        <w:t>2</w:t>
      </w:r>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0EB92C0A" w14:textId="77777777" w:rsidR="00C261B9" w:rsidRPr="00385ECB" w:rsidRDefault="008B1626" w:rsidP="008C75E1">
      <w:pPr>
        <w:pStyle w:val="TOC3"/>
        <w:tabs>
          <w:tab w:val="right" w:leader="dot" w:pos="9638"/>
        </w:tabs>
        <w:spacing w:after="0" w:line="360" w:lineRule="auto"/>
        <w:ind w:left="0" w:right="0"/>
        <w:jc w:val="both"/>
        <w:rPr>
          <w:rFonts w:ascii="Arial" w:hAnsi="Arial" w:cs="Arial"/>
          <w:noProof/>
          <w:sz w:val="24"/>
          <w:szCs w:val="24"/>
          <w:lang w:val="en-GB"/>
          <w:rPrChange w:id="35" w:author="Admin" w:date="2016-10-18T16:05:00Z">
            <w:rPr>
              <w:lang w:val="en-GB"/>
            </w:rPr>
          </w:rPrChange>
        </w:rPr>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36" w:author="Admin" w:date="2016-10-18T16:05:00Z">
            <w:rPr>
              <w:lang w:val="en-GB"/>
            </w:rPr>
          </w:rPrChange>
        </w:rPr>
        <w:instrText xml:space="preserve"> HYPERLINK \l "_Toc44010" \h </w:instrText>
      </w:r>
      <w:ins w:id="37"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38" w:author="Admin" w:date="2016-10-18T16:05:00Z">
            <w:rPr>
              <w:rFonts w:ascii="Cambria" w:eastAsia="Cambria" w:hAnsi="Cambria" w:cs="Cambria"/>
              <w:lang w:val="en-GB"/>
            </w:rPr>
          </w:rPrChange>
        </w:rPr>
        <w:t>2.1.1 Portland State University Vending Machine</w:t>
      </w:r>
      <w:r w:rsidR="007D0309" w:rsidRPr="00385ECB">
        <w:rPr>
          <w:rFonts w:ascii="Arial" w:hAnsi="Arial" w:cs="Arial"/>
          <w:noProof/>
          <w:sz w:val="24"/>
          <w:szCs w:val="24"/>
          <w:lang w:val="en-GB"/>
          <w:rPrChange w:id="39"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40" w:author="Admin" w:date="2016-10-18T16:05:00Z">
            <w:rPr>
              <w:lang w:val="en-GB"/>
            </w:rPr>
          </w:rPrChange>
        </w:rPr>
        <w:instrText>PAGEREF _Toc44010 \h</w:instrText>
      </w:r>
      <w:r w:rsidR="007D0309" w:rsidRPr="00385ECB">
        <w:rPr>
          <w:rFonts w:ascii="Arial" w:hAnsi="Arial" w:cs="Arial"/>
          <w:noProof/>
          <w:sz w:val="24"/>
          <w:szCs w:val="24"/>
          <w:lang w:val="en-GB"/>
          <w:rPrChange w:id="41" w:author="Admin" w:date="2016-10-18T16:05:00Z">
            <w:rPr>
              <w:lang w:val="en-GB"/>
            </w:rPr>
          </w:rPrChange>
        </w:rPr>
      </w:r>
      <w:r w:rsidR="007D0309" w:rsidRPr="00385ECB">
        <w:rPr>
          <w:rFonts w:ascii="Arial" w:hAnsi="Arial" w:cs="Arial"/>
          <w:noProof/>
          <w:sz w:val="24"/>
          <w:szCs w:val="24"/>
          <w:lang w:val="en-GB"/>
        </w:rPr>
        <w:fldChar w:fldCharType="separate"/>
      </w:r>
      <w:r w:rsidR="008C75E1">
        <w:rPr>
          <w:rFonts w:ascii="Arial" w:hAnsi="Arial" w:cs="Arial"/>
          <w:noProof/>
          <w:sz w:val="24"/>
          <w:szCs w:val="24"/>
          <w:lang w:val="en-GB"/>
        </w:rPr>
        <w:t>2</w:t>
      </w:r>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70DB31A7" w14:textId="77777777" w:rsidR="00C261B9" w:rsidRPr="00385ECB" w:rsidRDefault="008B1626" w:rsidP="008C75E1">
      <w:pPr>
        <w:pStyle w:val="TOC3"/>
        <w:tabs>
          <w:tab w:val="right" w:leader="dot" w:pos="9638"/>
        </w:tabs>
        <w:spacing w:after="0" w:line="360" w:lineRule="auto"/>
        <w:ind w:left="0" w:right="0"/>
        <w:jc w:val="both"/>
        <w:rPr>
          <w:rFonts w:ascii="Arial" w:hAnsi="Arial" w:cs="Arial"/>
          <w:noProof/>
          <w:sz w:val="24"/>
          <w:szCs w:val="24"/>
          <w:lang w:val="en-GB"/>
          <w:rPrChange w:id="42" w:author="Admin" w:date="2016-10-18T16:05:00Z">
            <w:rPr>
              <w:lang w:val="en-GB"/>
            </w:rPr>
          </w:rPrChange>
        </w:rPr>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43" w:author="Admin" w:date="2016-10-18T16:05:00Z">
            <w:rPr>
              <w:lang w:val="en-GB"/>
            </w:rPr>
          </w:rPrChange>
        </w:rPr>
        <w:instrText xml:space="preserve"> HYPERLINK \l "_Toc44011" \h </w:instrText>
      </w:r>
      <w:ins w:id="44"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45" w:author="Admin" w:date="2016-10-18T16:05:00Z">
            <w:rPr>
              <w:rFonts w:ascii="Cambria" w:eastAsia="Cambria" w:hAnsi="Cambria" w:cs="Cambria"/>
              <w:lang w:val="en-GB"/>
            </w:rPr>
          </w:rPrChange>
        </w:rPr>
        <w:t>2.1.2 Medication Dispenser, University of Tasmania</w:t>
      </w:r>
      <w:r w:rsidR="007D0309" w:rsidRPr="00385ECB">
        <w:rPr>
          <w:rFonts w:ascii="Arial" w:hAnsi="Arial" w:cs="Arial"/>
          <w:noProof/>
          <w:sz w:val="24"/>
          <w:szCs w:val="24"/>
          <w:lang w:val="en-GB"/>
          <w:rPrChange w:id="46"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47" w:author="Admin" w:date="2016-10-18T16:05:00Z">
            <w:rPr>
              <w:lang w:val="en-GB"/>
            </w:rPr>
          </w:rPrChange>
        </w:rPr>
        <w:instrText>PAGEREF _Toc44011 \h</w:instrText>
      </w:r>
      <w:r w:rsidR="007D0309" w:rsidRPr="00385ECB">
        <w:rPr>
          <w:rFonts w:ascii="Arial" w:hAnsi="Arial" w:cs="Arial"/>
          <w:noProof/>
          <w:sz w:val="24"/>
          <w:szCs w:val="24"/>
          <w:lang w:val="en-GB"/>
          <w:rPrChange w:id="48" w:author="Admin" w:date="2016-10-18T16:05:00Z">
            <w:rPr>
              <w:lang w:val="en-GB"/>
            </w:rPr>
          </w:rPrChange>
        </w:rPr>
      </w:r>
      <w:r w:rsidR="007D0309" w:rsidRPr="00385ECB">
        <w:rPr>
          <w:rFonts w:ascii="Arial" w:hAnsi="Arial" w:cs="Arial"/>
          <w:noProof/>
          <w:sz w:val="24"/>
          <w:szCs w:val="24"/>
          <w:lang w:val="en-GB"/>
        </w:rPr>
        <w:fldChar w:fldCharType="separate"/>
      </w:r>
      <w:r w:rsidR="008C75E1">
        <w:rPr>
          <w:rFonts w:ascii="Arial" w:hAnsi="Arial" w:cs="Arial"/>
          <w:noProof/>
          <w:sz w:val="24"/>
          <w:szCs w:val="24"/>
          <w:lang w:val="en-GB"/>
        </w:rPr>
        <w:t>3</w:t>
      </w:r>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240CD273" w14:textId="77777777" w:rsidR="00C261B9" w:rsidRPr="00385ECB" w:rsidRDefault="008B1626" w:rsidP="008C75E1">
      <w:pPr>
        <w:pStyle w:val="TOC3"/>
        <w:tabs>
          <w:tab w:val="right" w:leader="dot" w:pos="9638"/>
        </w:tabs>
        <w:spacing w:after="0" w:line="360" w:lineRule="auto"/>
        <w:ind w:left="0" w:right="0"/>
        <w:jc w:val="both"/>
        <w:rPr>
          <w:rFonts w:ascii="Arial" w:hAnsi="Arial" w:cs="Arial"/>
          <w:noProof/>
          <w:sz w:val="24"/>
          <w:szCs w:val="24"/>
          <w:lang w:val="en-GB"/>
          <w:rPrChange w:id="49" w:author="Admin" w:date="2016-10-18T16:05:00Z">
            <w:rPr>
              <w:lang w:val="en-GB"/>
            </w:rPr>
          </w:rPrChange>
        </w:rPr>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50" w:author="Admin" w:date="2016-10-18T16:05:00Z">
            <w:rPr>
              <w:lang w:val="en-GB"/>
            </w:rPr>
          </w:rPrChange>
        </w:rPr>
        <w:instrText xml:space="preserve"> HYPERLINK \l "_Toc44012" \h </w:instrText>
      </w:r>
      <w:ins w:id="51"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52" w:author="Admin" w:date="2016-10-18T16:05:00Z">
            <w:rPr>
              <w:rFonts w:ascii="Cambria" w:eastAsia="Cambria" w:hAnsi="Cambria" w:cs="Cambria"/>
              <w:lang w:val="en-GB"/>
            </w:rPr>
          </w:rPrChange>
        </w:rPr>
        <w:t>2.1.3 Medication Dispenser, Narcotic Rehabilitation</w:t>
      </w:r>
      <w:r w:rsidR="007D0309" w:rsidRPr="00385ECB">
        <w:rPr>
          <w:rFonts w:ascii="Arial" w:hAnsi="Arial" w:cs="Arial"/>
          <w:noProof/>
          <w:sz w:val="24"/>
          <w:szCs w:val="24"/>
          <w:lang w:val="en-GB"/>
          <w:rPrChange w:id="53"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54" w:author="Admin" w:date="2016-10-18T16:05:00Z">
            <w:rPr>
              <w:lang w:val="en-GB"/>
            </w:rPr>
          </w:rPrChange>
        </w:rPr>
        <w:instrText>PAGEREF _Toc44012 \h</w:instrText>
      </w:r>
      <w:r w:rsidR="007D0309" w:rsidRPr="00385ECB">
        <w:rPr>
          <w:rFonts w:ascii="Arial" w:hAnsi="Arial" w:cs="Arial"/>
          <w:noProof/>
          <w:sz w:val="24"/>
          <w:szCs w:val="24"/>
          <w:lang w:val="en-GB"/>
          <w:rPrChange w:id="55" w:author="Admin" w:date="2016-10-18T16:05:00Z">
            <w:rPr>
              <w:lang w:val="en-GB"/>
            </w:rPr>
          </w:rPrChange>
        </w:rPr>
      </w:r>
      <w:r w:rsidR="007D0309" w:rsidRPr="00385ECB">
        <w:rPr>
          <w:rFonts w:ascii="Arial" w:hAnsi="Arial" w:cs="Arial"/>
          <w:noProof/>
          <w:sz w:val="24"/>
          <w:szCs w:val="24"/>
          <w:lang w:val="en-GB"/>
        </w:rPr>
        <w:fldChar w:fldCharType="separate"/>
      </w:r>
      <w:r w:rsidR="008C75E1">
        <w:rPr>
          <w:rFonts w:ascii="Arial" w:hAnsi="Arial" w:cs="Arial"/>
          <w:noProof/>
          <w:sz w:val="24"/>
          <w:szCs w:val="24"/>
          <w:lang w:val="en-GB"/>
        </w:rPr>
        <w:t>5</w:t>
      </w:r>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1AF24625" w14:textId="77777777" w:rsidR="00C261B9" w:rsidRPr="00385ECB" w:rsidRDefault="008B1626" w:rsidP="008C75E1">
      <w:pPr>
        <w:pStyle w:val="TOC3"/>
        <w:tabs>
          <w:tab w:val="right" w:leader="dot" w:pos="9638"/>
        </w:tabs>
        <w:spacing w:after="0" w:line="360" w:lineRule="auto"/>
        <w:ind w:left="0" w:right="0"/>
        <w:jc w:val="both"/>
        <w:rPr>
          <w:rFonts w:ascii="Arial" w:hAnsi="Arial" w:cs="Arial"/>
          <w:noProof/>
          <w:sz w:val="24"/>
          <w:szCs w:val="24"/>
          <w:lang w:val="en-GB"/>
          <w:rPrChange w:id="56" w:author="Admin" w:date="2016-10-18T16:05:00Z">
            <w:rPr>
              <w:lang w:val="en-GB"/>
            </w:rPr>
          </w:rPrChange>
        </w:rPr>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57" w:author="Admin" w:date="2016-10-18T16:05:00Z">
            <w:rPr>
              <w:lang w:val="en-GB"/>
            </w:rPr>
          </w:rPrChange>
        </w:rPr>
        <w:instrText xml:space="preserve"> HYPERLINK \l "_Toc44013" \h </w:instrText>
      </w:r>
      <w:ins w:id="58"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59" w:author="Admin" w:date="2016-10-18T16:05:00Z">
            <w:rPr>
              <w:rFonts w:ascii="Cambria" w:eastAsia="Cambria" w:hAnsi="Cambria" w:cs="Cambria"/>
              <w:lang w:val="en-GB"/>
            </w:rPr>
          </w:rPrChange>
        </w:rPr>
        <w:t>2.1.4 3D Adjustable cavity Medication Dispenser</w:t>
      </w:r>
      <w:r w:rsidR="007D0309" w:rsidRPr="00385ECB">
        <w:rPr>
          <w:rFonts w:ascii="Arial" w:hAnsi="Arial" w:cs="Arial"/>
          <w:noProof/>
          <w:sz w:val="24"/>
          <w:szCs w:val="24"/>
          <w:lang w:val="en-GB"/>
          <w:rPrChange w:id="60"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61" w:author="Admin" w:date="2016-10-18T16:05:00Z">
            <w:rPr>
              <w:lang w:val="en-GB"/>
            </w:rPr>
          </w:rPrChange>
        </w:rPr>
        <w:instrText>PAGEREF _Toc44013 \h</w:instrText>
      </w:r>
      <w:r w:rsidR="007D0309" w:rsidRPr="00385ECB">
        <w:rPr>
          <w:rFonts w:ascii="Arial" w:hAnsi="Arial" w:cs="Arial"/>
          <w:noProof/>
          <w:sz w:val="24"/>
          <w:szCs w:val="24"/>
          <w:lang w:val="en-GB"/>
          <w:rPrChange w:id="62" w:author="Admin" w:date="2016-10-18T16:05:00Z">
            <w:rPr>
              <w:lang w:val="en-GB"/>
            </w:rPr>
          </w:rPrChange>
        </w:rPr>
      </w:r>
      <w:r w:rsidR="007D0309" w:rsidRPr="00385ECB">
        <w:rPr>
          <w:rFonts w:ascii="Arial" w:hAnsi="Arial" w:cs="Arial"/>
          <w:noProof/>
          <w:sz w:val="24"/>
          <w:szCs w:val="24"/>
          <w:lang w:val="en-GB"/>
        </w:rPr>
        <w:fldChar w:fldCharType="separate"/>
      </w:r>
      <w:r w:rsidR="008C75E1">
        <w:rPr>
          <w:rFonts w:ascii="Arial" w:hAnsi="Arial" w:cs="Arial"/>
          <w:noProof/>
          <w:sz w:val="24"/>
          <w:szCs w:val="24"/>
          <w:lang w:val="en-GB"/>
        </w:rPr>
        <w:t>6</w:t>
      </w:r>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5B79AE0A" w14:textId="77777777" w:rsidR="00C261B9" w:rsidRPr="00385ECB" w:rsidRDefault="008B1626" w:rsidP="008C75E1">
      <w:pPr>
        <w:pStyle w:val="TOC2"/>
        <w:tabs>
          <w:tab w:val="right" w:leader="dot" w:pos="9638"/>
        </w:tabs>
        <w:spacing w:after="0" w:line="360" w:lineRule="auto"/>
        <w:ind w:left="0" w:right="0"/>
        <w:jc w:val="both"/>
        <w:rPr>
          <w:rFonts w:ascii="Arial" w:hAnsi="Arial" w:cs="Arial"/>
          <w:noProof/>
          <w:sz w:val="24"/>
          <w:szCs w:val="24"/>
          <w:lang w:val="en-GB"/>
          <w:rPrChange w:id="63" w:author="Admin" w:date="2016-10-18T16:05:00Z">
            <w:rPr>
              <w:lang w:val="en-GB"/>
            </w:rPr>
          </w:rPrChange>
        </w:rPr>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64" w:author="Admin" w:date="2016-10-18T16:05:00Z">
            <w:rPr>
              <w:lang w:val="en-GB"/>
            </w:rPr>
          </w:rPrChange>
        </w:rPr>
        <w:instrText xml:space="preserve"> HYPERLINK \l "_Toc44014" \h </w:instrText>
      </w:r>
      <w:ins w:id="65"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66" w:author="Admin" w:date="2016-10-18T16:05:00Z">
            <w:rPr>
              <w:rFonts w:ascii="Cambria" w:eastAsia="Cambria" w:hAnsi="Cambria" w:cs="Cambria"/>
              <w:lang w:val="en-GB"/>
            </w:rPr>
          </w:rPrChange>
        </w:rPr>
        <w:t>2.2 Communication between devices</w:t>
      </w:r>
      <w:r w:rsidR="007D0309" w:rsidRPr="00385ECB">
        <w:rPr>
          <w:rFonts w:ascii="Arial" w:hAnsi="Arial" w:cs="Arial"/>
          <w:noProof/>
          <w:sz w:val="24"/>
          <w:szCs w:val="24"/>
          <w:lang w:val="en-GB"/>
          <w:rPrChange w:id="67"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68" w:author="Admin" w:date="2016-10-18T16:05:00Z">
            <w:rPr>
              <w:lang w:val="en-GB"/>
            </w:rPr>
          </w:rPrChange>
        </w:rPr>
        <w:instrText>PAGEREF _Toc44014 \h</w:instrText>
      </w:r>
      <w:r w:rsidR="007D0309" w:rsidRPr="00385ECB">
        <w:rPr>
          <w:rFonts w:ascii="Arial" w:hAnsi="Arial" w:cs="Arial"/>
          <w:noProof/>
          <w:sz w:val="24"/>
          <w:szCs w:val="24"/>
          <w:lang w:val="en-GB"/>
          <w:rPrChange w:id="69" w:author="Admin" w:date="2016-10-18T16:05:00Z">
            <w:rPr>
              <w:lang w:val="en-GB"/>
            </w:rPr>
          </w:rPrChange>
        </w:rPr>
      </w:r>
      <w:r w:rsidR="007D0309" w:rsidRPr="00385ECB">
        <w:rPr>
          <w:rFonts w:ascii="Arial" w:hAnsi="Arial" w:cs="Arial"/>
          <w:noProof/>
          <w:sz w:val="24"/>
          <w:szCs w:val="24"/>
          <w:lang w:val="en-GB"/>
        </w:rPr>
        <w:fldChar w:fldCharType="separate"/>
      </w:r>
      <w:r w:rsidR="008C75E1">
        <w:rPr>
          <w:rFonts w:ascii="Arial" w:hAnsi="Arial" w:cs="Arial"/>
          <w:noProof/>
          <w:sz w:val="24"/>
          <w:szCs w:val="24"/>
          <w:lang w:val="en-GB"/>
        </w:rPr>
        <w:t>8</w:t>
      </w:r>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6616A31A" w14:textId="77777777" w:rsidR="00C261B9" w:rsidRPr="00385ECB" w:rsidRDefault="008B1626" w:rsidP="008C75E1">
      <w:pPr>
        <w:pStyle w:val="TOC3"/>
        <w:tabs>
          <w:tab w:val="right" w:leader="dot" w:pos="9638"/>
        </w:tabs>
        <w:spacing w:after="0" w:line="360" w:lineRule="auto"/>
        <w:ind w:left="0" w:right="0"/>
        <w:jc w:val="both"/>
        <w:rPr>
          <w:rFonts w:ascii="Arial" w:hAnsi="Arial" w:cs="Arial"/>
          <w:noProof/>
          <w:sz w:val="24"/>
          <w:szCs w:val="24"/>
          <w:lang w:val="en-GB"/>
          <w:rPrChange w:id="70" w:author="Admin" w:date="2016-10-18T16:05:00Z">
            <w:rPr>
              <w:lang w:val="en-GB"/>
            </w:rPr>
          </w:rPrChange>
        </w:rPr>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71" w:author="Admin" w:date="2016-10-18T16:05:00Z">
            <w:rPr>
              <w:lang w:val="en-GB"/>
            </w:rPr>
          </w:rPrChange>
        </w:rPr>
        <w:instrText xml:space="preserve"> HYPERLINK \l "_Toc44015" \h </w:instrText>
      </w:r>
      <w:ins w:id="72"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73" w:author="Admin" w:date="2016-10-18T16:05:00Z">
            <w:rPr>
              <w:rFonts w:ascii="Cambria" w:eastAsia="Cambria" w:hAnsi="Cambria" w:cs="Cambria"/>
              <w:lang w:val="en-GB"/>
            </w:rPr>
          </w:rPrChange>
        </w:rPr>
        <w:t>2.2.1 I2C</w:t>
      </w:r>
      <w:r w:rsidR="007D0309" w:rsidRPr="00385ECB">
        <w:rPr>
          <w:rFonts w:ascii="Arial" w:hAnsi="Arial" w:cs="Arial"/>
          <w:noProof/>
          <w:sz w:val="24"/>
          <w:szCs w:val="24"/>
          <w:lang w:val="en-GB"/>
          <w:rPrChange w:id="74"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75" w:author="Admin" w:date="2016-10-18T16:05:00Z">
            <w:rPr>
              <w:lang w:val="en-GB"/>
            </w:rPr>
          </w:rPrChange>
        </w:rPr>
        <w:instrText>PAGEREF _Toc44015 \h</w:instrText>
      </w:r>
      <w:r w:rsidR="007D0309" w:rsidRPr="00385ECB">
        <w:rPr>
          <w:rFonts w:ascii="Arial" w:hAnsi="Arial" w:cs="Arial"/>
          <w:noProof/>
          <w:sz w:val="24"/>
          <w:szCs w:val="24"/>
          <w:lang w:val="en-GB"/>
          <w:rPrChange w:id="76" w:author="Admin" w:date="2016-10-18T16:05:00Z">
            <w:rPr>
              <w:lang w:val="en-GB"/>
            </w:rPr>
          </w:rPrChange>
        </w:rPr>
      </w:r>
      <w:r w:rsidR="007D0309" w:rsidRPr="00385ECB">
        <w:rPr>
          <w:rFonts w:ascii="Arial" w:hAnsi="Arial" w:cs="Arial"/>
          <w:noProof/>
          <w:sz w:val="24"/>
          <w:szCs w:val="24"/>
          <w:lang w:val="en-GB"/>
        </w:rPr>
        <w:fldChar w:fldCharType="separate"/>
      </w:r>
      <w:r w:rsidR="008C75E1">
        <w:rPr>
          <w:rFonts w:ascii="Arial" w:hAnsi="Arial" w:cs="Arial"/>
          <w:noProof/>
          <w:sz w:val="24"/>
          <w:szCs w:val="24"/>
          <w:lang w:val="en-GB"/>
        </w:rPr>
        <w:t>8</w:t>
      </w:r>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0D7C04C0" w14:textId="77777777" w:rsidR="00C261B9" w:rsidRPr="00385ECB" w:rsidRDefault="008B1626" w:rsidP="008C75E1">
      <w:pPr>
        <w:pStyle w:val="TOC3"/>
        <w:tabs>
          <w:tab w:val="right" w:leader="dot" w:pos="9638"/>
        </w:tabs>
        <w:spacing w:after="0" w:line="360" w:lineRule="auto"/>
        <w:ind w:left="0" w:right="0"/>
        <w:jc w:val="both"/>
        <w:rPr>
          <w:rFonts w:ascii="Arial" w:hAnsi="Arial" w:cs="Arial"/>
          <w:noProof/>
          <w:sz w:val="24"/>
          <w:szCs w:val="24"/>
          <w:lang w:val="en-GB"/>
          <w:rPrChange w:id="77" w:author="Admin" w:date="2016-10-18T16:05:00Z">
            <w:rPr>
              <w:lang w:val="en-GB"/>
            </w:rPr>
          </w:rPrChange>
        </w:rPr>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78" w:author="Admin" w:date="2016-10-18T16:05:00Z">
            <w:rPr>
              <w:lang w:val="en-GB"/>
            </w:rPr>
          </w:rPrChange>
        </w:rPr>
        <w:instrText xml:space="preserve"> HYPERLINK \l "_Toc44016" \h </w:instrText>
      </w:r>
      <w:ins w:id="79"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80" w:author="Admin" w:date="2016-10-18T16:05:00Z">
            <w:rPr>
              <w:rFonts w:ascii="Cambria" w:eastAsia="Cambria" w:hAnsi="Cambria" w:cs="Cambria"/>
              <w:lang w:val="en-GB"/>
            </w:rPr>
          </w:rPrChange>
        </w:rPr>
        <w:t>2.2.2 RS-485/TIA-485</w:t>
      </w:r>
      <w:r w:rsidR="007D0309" w:rsidRPr="00385ECB">
        <w:rPr>
          <w:rFonts w:ascii="Arial" w:hAnsi="Arial" w:cs="Arial"/>
          <w:noProof/>
          <w:sz w:val="24"/>
          <w:szCs w:val="24"/>
          <w:lang w:val="en-GB"/>
          <w:rPrChange w:id="81"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82" w:author="Admin" w:date="2016-10-18T16:05:00Z">
            <w:rPr>
              <w:lang w:val="en-GB"/>
            </w:rPr>
          </w:rPrChange>
        </w:rPr>
        <w:instrText>PAGEREF _Toc44016 \h</w:instrText>
      </w:r>
      <w:r w:rsidR="007D0309" w:rsidRPr="00385ECB">
        <w:rPr>
          <w:rFonts w:ascii="Arial" w:hAnsi="Arial" w:cs="Arial"/>
          <w:noProof/>
          <w:sz w:val="24"/>
          <w:szCs w:val="24"/>
          <w:lang w:val="en-GB"/>
          <w:rPrChange w:id="83" w:author="Admin" w:date="2016-10-18T16:05:00Z">
            <w:rPr>
              <w:lang w:val="en-GB"/>
            </w:rPr>
          </w:rPrChange>
        </w:rPr>
      </w:r>
      <w:r w:rsidR="007D0309" w:rsidRPr="00385ECB">
        <w:rPr>
          <w:rFonts w:ascii="Arial" w:hAnsi="Arial" w:cs="Arial"/>
          <w:noProof/>
          <w:sz w:val="24"/>
          <w:szCs w:val="24"/>
          <w:lang w:val="en-GB"/>
        </w:rPr>
        <w:fldChar w:fldCharType="separate"/>
      </w:r>
      <w:r w:rsidR="008C75E1">
        <w:rPr>
          <w:rFonts w:ascii="Arial" w:hAnsi="Arial" w:cs="Arial"/>
          <w:noProof/>
          <w:sz w:val="24"/>
          <w:szCs w:val="24"/>
          <w:lang w:val="en-GB"/>
        </w:rPr>
        <w:t>9</w:t>
      </w:r>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69CEE73B" w14:textId="77777777" w:rsidR="00C261B9" w:rsidRPr="00385ECB" w:rsidRDefault="008B1626" w:rsidP="008C75E1">
      <w:pPr>
        <w:pStyle w:val="TOC2"/>
        <w:tabs>
          <w:tab w:val="right" w:leader="dot" w:pos="9638"/>
        </w:tabs>
        <w:spacing w:after="0" w:line="360" w:lineRule="auto"/>
        <w:ind w:left="0" w:right="0"/>
        <w:jc w:val="both"/>
        <w:rPr>
          <w:rFonts w:ascii="Arial" w:hAnsi="Arial" w:cs="Arial"/>
          <w:noProof/>
          <w:sz w:val="24"/>
          <w:szCs w:val="24"/>
          <w:lang w:val="en-GB"/>
          <w:rPrChange w:id="84" w:author="Admin" w:date="2016-10-18T16:05:00Z">
            <w:rPr>
              <w:lang w:val="en-GB"/>
            </w:rPr>
          </w:rPrChange>
        </w:rPr>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85" w:author="Admin" w:date="2016-10-18T16:05:00Z">
            <w:rPr>
              <w:lang w:val="en-GB"/>
            </w:rPr>
          </w:rPrChange>
        </w:rPr>
        <w:instrText xml:space="preserve"> HYPERLINK \l "_Toc44017" \h </w:instrText>
      </w:r>
      <w:ins w:id="8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87" w:author="Admin" w:date="2016-10-18T16:05:00Z">
            <w:rPr>
              <w:rFonts w:ascii="Cambria" w:eastAsia="Cambria" w:hAnsi="Cambria" w:cs="Cambria"/>
              <w:lang w:val="en-GB"/>
            </w:rPr>
          </w:rPrChange>
        </w:rPr>
        <w:t>2.3 RFID Reader</w:t>
      </w:r>
      <w:r w:rsidR="007D0309" w:rsidRPr="00385ECB">
        <w:rPr>
          <w:rFonts w:ascii="Arial" w:hAnsi="Arial" w:cs="Arial"/>
          <w:noProof/>
          <w:sz w:val="24"/>
          <w:szCs w:val="24"/>
          <w:lang w:val="en-GB"/>
          <w:rPrChange w:id="8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89" w:author="Admin" w:date="2016-10-18T16:05:00Z">
            <w:rPr>
              <w:lang w:val="en-GB"/>
            </w:rPr>
          </w:rPrChange>
        </w:rPr>
        <w:instrText>PAGEREF _Toc44017 \h</w:instrText>
      </w:r>
      <w:r w:rsidR="007D0309" w:rsidRPr="00385ECB">
        <w:rPr>
          <w:rFonts w:ascii="Arial" w:hAnsi="Arial" w:cs="Arial"/>
          <w:noProof/>
          <w:sz w:val="24"/>
          <w:szCs w:val="24"/>
          <w:lang w:val="en-GB"/>
          <w:rPrChange w:id="90" w:author="Admin" w:date="2016-10-18T16:05:00Z">
            <w:rPr>
              <w:lang w:val="en-GB"/>
            </w:rPr>
          </w:rPrChange>
        </w:rPr>
      </w:r>
      <w:r w:rsidR="007D0309" w:rsidRPr="00385ECB">
        <w:rPr>
          <w:rFonts w:ascii="Arial" w:hAnsi="Arial" w:cs="Arial"/>
          <w:noProof/>
          <w:sz w:val="24"/>
          <w:szCs w:val="24"/>
          <w:lang w:val="en-GB"/>
        </w:rPr>
        <w:fldChar w:fldCharType="separate"/>
      </w:r>
      <w:r w:rsidR="008C75E1">
        <w:rPr>
          <w:rFonts w:ascii="Arial" w:hAnsi="Arial" w:cs="Arial"/>
          <w:noProof/>
          <w:sz w:val="24"/>
          <w:szCs w:val="24"/>
          <w:lang w:val="en-GB"/>
        </w:rPr>
        <w:t>11</w:t>
      </w:r>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4189A617" w14:textId="77777777" w:rsidR="00C261B9" w:rsidRPr="00385ECB" w:rsidRDefault="008B1626" w:rsidP="008C75E1">
      <w:pPr>
        <w:pStyle w:val="TOC3"/>
        <w:tabs>
          <w:tab w:val="right" w:leader="dot" w:pos="9638"/>
        </w:tabs>
        <w:spacing w:after="0" w:line="360" w:lineRule="auto"/>
        <w:ind w:left="0" w:right="0"/>
        <w:jc w:val="both"/>
        <w:rPr>
          <w:rFonts w:ascii="Arial" w:hAnsi="Arial" w:cs="Arial"/>
          <w:noProof/>
          <w:sz w:val="24"/>
          <w:szCs w:val="24"/>
          <w:lang w:val="en-GB"/>
          <w:rPrChange w:id="91" w:author="Admin" w:date="2016-10-18T16:05:00Z">
            <w:rPr>
              <w:lang w:val="en-GB"/>
            </w:rPr>
          </w:rPrChange>
        </w:rPr>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92" w:author="Admin" w:date="2016-10-18T16:05:00Z">
            <w:rPr>
              <w:lang w:val="en-GB"/>
            </w:rPr>
          </w:rPrChange>
        </w:rPr>
        <w:instrText xml:space="preserve"> HYPERLINK \l "_Toc44018" \h </w:instrText>
      </w:r>
      <w:ins w:id="93"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94" w:author="Admin" w:date="2016-10-18T16:05:00Z">
            <w:rPr>
              <w:rFonts w:ascii="Cambria" w:eastAsia="Cambria" w:hAnsi="Cambria" w:cs="Cambria"/>
              <w:lang w:val="en-GB"/>
            </w:rPr>
          </w:rPrChange>
        </w:rPr>
        <w:t>2.3.1 System Specification</w:t>
      </w:r>
      <w:r w:rsidR="007D0309" w:rsidRPr="00385ECB">
        <w:rPr>
          <w:rFonts w:ascii="Arial" w:hAnsi="Arial" w:cs="Arial"/>
          <w:noProof/>
          <w:sz w:val="24"/>
          <w:szCs w:val="24"/>
          <w:lang w:val="en-GB"/>
          <w:rPrChange w:id="95"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96" w:author="Admin" w:date="2016-10-18T16:05:00Z">
            <w:rPr>
              <w:lang w:val="en-GB"/>
            </w:rPr>
          </w:rPrChange>
        </w:rPr>
        <w:instrText>PAGEREF _Toc44018 \h</w:instrText>
      </w:r>
      <w:r w:rsidR="007D0309" w:rsidRPr="00385ECB">
        <w:rPr>
          <w:rFonts w:ascii="Arial" w:hAnsi="Arial" w:cs="Arial"/>
          <w:noProof/>
          <w:sz w:val="24"/>
          <w:szCs w:val="24"/>
          <w:lang w:val="en-GB"/>
          <w:rPrChange w:id="97" w:author="Admin" w:date="2016-10-18T16:05:00Z">
            <w:rPr>
              <w:lang w:val="en-GB"/>
            </w:rPr>
          </w:rPrChange>
        </w:rPr>
      </w:r>
      <w:r w:rsidR="007D0309" w:rsidRPr="00385ECB">
        <w:rPr>
          <w:rFonts w:ascii="Arial" w:hAnsi="Arial" w:cs="Arial"/>
          <w:noProof/>
          <w:sz w:val="24"/>
          <w:szCs w:val="24"/>
          <w:lang w:val="en-GB"/>
        </w:rPr>
        <w:fldChar w:fldCharType="separate"/>
      </w:r>
      <w:r w:rsidR="008C75E1">
        <w:rPr>
          <w:rFonts w:ascii="Arial" w:hAnsi="Arial" w:cs="Arial"/>
          <w:noProof/>
          <w:sz w:val="24"/>
          <w:szCs w:val="24"/>
          <w:lang w:val="en-GB"/>
        </w:rPr>
        <w:t>11</w:t>
      </w:r>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58B58A29" w14:textId="77777777" w:rsidR="00C261B9" w:rsidRPr="00385ECB" w:rsidRDefault="008B1626" w:rsidP="008C75E1">
      <w:pPr>
        <w:pStyle w:val="TOC3"/>
        <w:tabs>
          <w:tab w:val="right" w:leader="dot" w:pos="9638"/>
        </w:tabs>
        <w:spacing w:after="0" w:line="360" w:lineRule="auto"/>
        <w:ind w:left="0" w:right="0"/>
        <w:jc w:val="both"/>
        <w:rPr>
          <w:rFonts w:ascii="Arial" w:hAnsi="Arial" w:cs="Arial"/>
          <w:noProof/>
          <w:sz w:val="24"/>
          <w:szCs w:val="24"/>
          <w:lang w:val="en-GB"/>
          <w:rPrChange w:id="98" w:author="Admin" w:date="2016-10-18T16:05:00Z">
            <w:rPr>
              <w:lang w:val="en-GB"/>
            </w:rPr>
          </w:rPrChange>
        </w:rPr>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99" w:author="Admin" w:date="2016-10-18T16:05:00Z">
            <w:rPr>
              <w:lang w:val="en-GB"/>
            </w:rPr>
          </w:rPrChange>
        </w:rPr>
        <w:instrText xml:space="preserve"> HYPERLINK \l "_Toc44019" \h </w:instrText>
      </w:r>
      <w:ins w:id="100"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101" w:author="Admin" w:date="2016-10-18T16:05:00Z">
            <w:rPr>
              <w:rFonts w:ascii="Cambria" w:eastAsia="Cambria" w:hAnsi="Cambria" w:cs="Cambria"/>
              <w:lang w:val="en-GB"/>
            </w:rPr>
          </w:rPrChange>
        </w:rPr>
        <w:t>2.3.2 UCT’s RFID Solution</w:t>
      </w:r>
      <w:r w:rsidR="007D0309" w:rsidRPr="00385ECB">
        <w:rPr>
          <w:rFonts w:ascii="Arial" w:hAnsi="Arial" w:cs="Arial"/>
          <w:noProof/>
          <w:sz w:val="24"/>
          <w:szCs w:val="24"/>
          <w:lang w:val="en-GB"/>
          <w:rPrChange w:id="102"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103" w:author="Admin" w:date="2016-10-18T16:05:00Z">
            <w:rPr>
              <w:lang w:val="en-GB"/>
            </w:rPr>
          </w:rPrChange>
        </w:rPr>
        <w:instrText>PAGEREF _Toc44019 \h</w:instrText>
      </w:r>
      <w:r w:rsidR="007D0309" w:rsidRPr="00385ECB">
        <w:rPr>
          <w:rFonts w:ascii="Arial" w:hAnsi="Arial" w:cs="Arial"/>
          <w:noProof/>
          <w:sz w:val="24"/>
          <w:szCs w:val="24"/>
          <w:lang w:val="en-GB"/>
          <w:rPrChange w:id="104" w:author="Admin" w:date="2016-10-18T16:05:00Z">
            <w:rPr>
              <w:lang w:val="en-GB"/>
            </w:rPr>
          </w:rPrChange>
        </w:rPr>
      </w:r>
      <w:r w:rsidR="007D0309" w:rsidRPr="00385ECB">
        <w:rPr>
          <w:rFonts w:ascii="Arial" w:hAnsi="Arial" w:cs="Arial"/>
          <w:noProof/>
          <w:sz w:val="24"/>
          <w:szCs w:val="24"/>
          <w:lang w:val="en-GB"/>
        </w:rPr>
        <w:fldChar w:fldCharType="separate"/>
      </w:r>
      <w:r w:rsidR="008C75E1">
        <w:rPr>
          <w:rFonts w:ascii="Arial" w:hAnsi="Arial" w:cs="Arial"/>
          <w:noProof/>
          <w:sz w:val="24"/>
          <w:szCs w:val="24"/>
          <w:lang w:val="en-GB"/>
        </w:rPr>
        <w:t>11</w:t>
      </w:r>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47821D83" w14:textId="77777777" w:rsidR="00C261B9" w:rsidRPr="00385ECB" w:rsidRDefault="008B1626" w:rsidP="008C75E1">
      <w:pPr>
        <w:pStyle w:val="TOC2"/>
        <w:tabs>
          <w:tab w:val="right" w:leader="dot" w:pos="9638"/>
        </w:tabs>
        <w:spacing w:after="0" w:line="360" w:lineRule="auto"/>
        <w:ind w:left="0" w:right="0"/>
        <w:jc w:val="both"/>
        <w:rPr>
          <w:rFonts w:ascii="Arial" w:hAnsi="Arial" w:cs="Arial"/>
          <w:noProof/>
          <w:sz w:val="24"/>
          <w:szCs w:val="24"/>
          <w:lang w:val="en-GB"/>
          <w:rPrChange w:id="105" w:author="Admin" w:date="2016-10-18T16:05:00Z">
            <w:rPr>
              <w:lang w:val="en-GB"/>
            </w:rPr>
          </w:rPrChange>
        </w:rPr>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106" w:author="Admin" w:date="2016-10-18T16:05:00Z">
            <w:rPr>
              <w:lang w:val="en-GB"/>
            </w:rPr>
          </w:rPrChange>
        </w:rPr>
        <w:instrText xml:space="preserve"> HYPERLINK \l "_Toc44020" \h </w:instrText>
      </w:r>
      <w:ins w:id="107"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108" w:author="Admin" w:date="2016-10-18T16:05:00Z">
            <w:rPr>
              <w:rFonts w:ascii="Cambria" w:eastAsia="Cambria" w:hAnsi="Cambria" w:cs="Cambria"/>
              <w:lang w:val="en-GB"/>
            </w:rPr>
          </w:rPrChange>
        </w:rPr>
        <w:t>2.4 Website, Hosting and Server</w:t>
      </w:r>
      <w:r w:rsidR="007D0309" w:rsidRPr="00385ECB">
        <w:rPr>
          <w:rFonts w:ascii="Arial" w:hAnsi="Arial" w:cs="Arial"/>
          <w:noProof/>
          <w:sz w:val="24"/>
          <w:szCs w:val="24"/>
          <w:lang w:val="en-GB"/>
          <w:rPrChange w:id="109"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110" w:author="Admin" w:date="2016-10-18T16:05:00Z">
            <w:rPr>
              <w:lang w:val="en-GB"/>
            </w:rPr>
          </w:rPrChange>
        </w:rPr>
        <w:instrText>PAGEREF _Toc44020 \h</w:instrText>
      </w:r>
      <w:r w:rsidR="007D0309" w:rsidRPr="00385ECB">
        <w:rPr>
          <w:rFonts w:ascii="Arial" w:hAnsi="Arial" w:cs="Arial"/>
          <w:noProof/>
          <w:sz w:val="24"/>
          <w:szCs w:val="24"/>
          <w:lang w:val="en-GB"/>
          <w:rPrChange w:id="111" w:author="Admin" w:date="2016-10-18T16:05:00Z">
            <w:rPr>
              <w:lang w:val="en-GB"/>
            </w:rPr>
          </w:rPrChange>
        </w:rPr>
      </w:r>
      <w:r w:rsidR="007D0309" w:rsidRPr="00385ECB">
        <w:rPr>
          <w:rFonts w:ascii="Arial" w:hAnsi="Arial" w:cs="Arial"/>
          <w:noProof/>
          <w:sz w:val="24"/>
          <w:szCs w:val="24"/>
          <w:lang w:val="en-GB"/>
        </w:rPr>
        <w:fldChar w:fldCharType="separate"/>
      </w:r>
      <w:r w:rsidR="008C75E1">
        <w:rPr>
          <w:rFonts w:ascii="Arial" w:hAnsi="Arial" w:cs="Arial"/>
          <w:noProof/>
          <w:sz w:val="24"/>
          <w:szCs w:val="24"/>
          <w:lang w:val="en-GB"/>
        </w:rPr>
        <w:t>12</w:t>
      </w:r>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65B30387" w14:textId="77777777" w:rsidR="00C261B9" w:rsidRPr="00385ECB" w:rsidRDefault="008B1626" w:rsidP="008C75E1">
      <w:pPr>
        <w:pStyle w:val="TOC3"/>
        <w:tabs>
          <w:tab w:val="right" w:leader="dot" w:pos="9638"/>
        </w:tabs>
        <w:spacing w:after="0" w:line="360" w:lineRule="auto"/>
        <w:ind w:left="0" w:right="0"/>
        <w:jc w:val="both"/>
        <w:rPr>
          <w:rFonts w:ascii="Arial" w:hAnsi="Arial" w:cs="Arial"/>
          <w:noProof/>
          <w:sz w:val="24"/>
          <w:szCs w:val="24"/>
          <w:lang w:val="en-GB"/>
          <w:rPrChange w:id="112" w:author="Admin" w:date="2016-10-18T16:05:00Z">
            <w:rPr>
              <w:lang w:val="en-GB"/>
            </w:rPr>
          </w:rPrChange>
        </w:rPr>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113" w:author="Admin" w:date="2016-10-18T16:05:00Z">
            <w:rPr>
              <w:lang w:val="en-GB"/>
            </w:rPr>
          </w:rPrChange>
        </w:rPr>
        <w:instrText xml:space="preserve"> HYPERLINK \l "_Toc44021" \h </w:instrText>
      </w:r>
      <w:ins w:id="114"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115" w:author="Admin" w:date="2016-10-18T16:05:00Z">
            <w:rPr>
              <w:rFonts w:ascii="Cambria" w:eastAsia="Cambria" w:hAnsi="Cambria" w:cs="Cambria"/>
              <w:lang w:val="en-GB"/>
            </w:rPr>
          </w:rPrChange>
        </w:rPr>
        <w:t>2.4.1 The Web server: Apache vs. Nginx</w:t>
      </w:r>
      <w:r w:rsidR="007D0309" w:rsidRPr="00385ECB">
        <w:rPr>
          <w:rFonts w:ascii="Arial" w:hAnsi="Arial" w:cs="Arial"/>
          <w:noProof/>
          <w:sz w:val="24"/>
          <w:szCs w:val="24"/>
          <w:lang w:val="en-GB"/>
          <w:rPrChange w:id="116"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117" w:author="Admin" w:date="2016-10-18T16:05:00Z">
            <w:rPr>
              <w:lang w:val="en-GB"/>
            </w:rPr>
          </w:rPrChange>
        </w:rPr>
        <w:instrText>PAGEREF _Toc44021 \h</w:instrText>
      </w:r>
      <w:r w:rsidR="007D0309" w:rsidRPr="00385ECB">
        <w:rPr>
          <w:rFonts w:ascii="Arial" w:hAnsi="Arial" w:cs="Arial"/>
          <w:noProof/>
          <w:sz w:val="24"/>
          <w:szCs w:val="24"/>
          <w:lang w:val="en-GB"/>
          <w:rPrChange w:id="118" w:author="Admin" w:date="2016-10-18T16:05:00Z">
            <w:rPr>
              <w:lang w:val="en-GB"/>
            </w:rPr>
          </w:rPrChange>
        </w:rPr>
      </w:r>
      <w:r w:rsidR="007D0309" w:rsidRPr="00385ECB">
        <w:rPr>
          <w:rFonts w:ascii="Arial" w:hAnsi="Arial" w:cs="Arial"/>
          <w:noProof/>
          <w:sz w:val="24"/>
          <w:szCs w:val="24"/>
          <w:lang w:val="en-GB"/>
        </w:rPr>
        <w:fldChar w:fldCharType="separate"/>
      </w:r>
      <w:r w:rsidR="008C75E1">
        <w:rPr>
          <w:rFonts w:ascii="Arial" w:hAnsi="Arial" w:cs="Arial"/>
          <w:noProof/>
          <w:sz w:val="24"/>
          <w:szCs w:val="24"/>
          <w:lang w:val="en-GB"/>
        </w:rPr>
        <w:t>12</w:t>
      </w:r>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1F9B4330" w14:textId="77777777" w:rsidR="00C261B9" w:rsidRPr="00385ECB" w:rsidRDefault="008B1626" w:rsidP="008C75E1">
      <w:pPr>
        <w:pStyle w:val="TOC3"/>
        <w:tabs>
          <w:tab w:val="right" w:leader="dot" w:pos="9638"/>
        </w:tabs>
        <w:spacing w:after="0" w:line="360" w:lineRule="auto"/>
        <w:ind w:left="0" w:right="0"/>
        <w:jc w:val="both"/>
        <w:rPr>
          <w:rFonts w:ascii="Arial" w:hAnsi="Arial" w:cs="Arial"/>
          <w:noProof/>
          <w:sz w:val="24"/>
          <w:szCs w:val="24"/>
          <w:lang w:val="en-GB"/>
          <w:rPrChange w:id="119" w:author="Admin" w:date="2016-10-18T16:05:00Z">
            <w:rPr>
              <w:lang w:val="en-GB"/>
            </w:rPr>
          </w:rPrChange>
        </w:rPr>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120" w:author="Admin" w:date="2016-10-18T16:05:00Z">
            <w:rPr>
              <w:lang w:val="en-GB"/>
            </w:rPr>
          </w:rPrChange>
        </w:rPr>
        <w:instrText xml:space="preserve"> HYPERLINK \l "_Toc44022" \h </w:instrText>
      </w:r>
      <w:ins w:id="121"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122" w:author="Admin" w:date="2016-10-18T16:05:00Z">
            <w:rPr>
              <w:rFonts w:ascii="Cambria" w:eastAsia="Cambria" w:hAnsi="Cambria" w:cs="Cambria"/>
              <w:lang w:val="en-GB"/>
            </w:rPr>
          </w:rPrChange>
        </w:rPr>
        <w:t>2.4.2 The Scripting Language: PHP</w:t>
      </w:r>
      <w:r w:rsidR="007D0309" w:rsidRPr="00385ECB">
        <w:rPr>
          <w:rFonts w:ascii="Arial" w:hAnsi="Arial" w:cs="Arial"/>
          <w:noProof/>
          <w:sz w:val="24"/>
          <w:szCs w:val="24"/>
          <w:lang w:val="en-GB"/>
          <w:rPrChange w:id="123"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124" w:author="Admin" w:date="2016-10-18T16:05:00Z">
            <w:rPr>
              <w:lang w:val="en-GB"/>
            </w:rPr>
          </w:rPrChange>
        </w:rPr>
        <w:instrText>PAGEREF _Toc44022 \h</w:instrText>
      </w:r>
      <w:r w:rsidR="007D0309" w:rsidRPr="00385ECB">
        <w:rPr>
          <w:rFonts w:ascii="Arial" w:hAnsi="Arial" w:cs="Arial"/>
          <w:noProof/>
          <w:sz w:val="24"/>
          <w:szCs w:val="24"/>
          <w:lang w:val="en-GB"/>
          <w:rPrChange w:id="125" w:author="Admin" w:date="2016-10-18T16:05:00Z">
            <w:rPr>
              <w:lang w:val="en-GB"/>
            </w:rPr>
          </w:rPrChange>
        </w:rPr>
      </w:r>
      <w:r w:rsidR="007D0309" w:rsidRPr="00385ECB">
        <w:rPr>
          <w:rFonts w:ascii="Arial" w:hAnsi="Arial" w:cs="Arial"/>
          <w:noProof/>
          <w:sz w:val="24"/>
          <w:szCs w:val="24"/>
          <w:lang w:val="en-GB"/>
        </w:rPr>
        <w:fldChar w:fldCharType="separate"/>
      </w:r>
      <w:r w:rsidR="008C75E1">
        <w:rPr>
          <w:rFonts w:ascii="Arial" w:hAnsi="Arial" w:cs="Arial"/>
          <w:noProof/>
          <w:sz w:val="24"/>
          <w:szCs w:val="24"/>
          <w:lang w:val="en-GB"/>
        </w:rPr>
        <w:t>14</w:t>
      </w:r>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226D468E" w14:textId="77777777" w:rsidR="00C261B9" w:rsidRPr="00385ECB" w:rsidRDefault="008B1626" w:rsidP="008C75E1">
      <w:pPr>
        <w:pStyle w:val="TOC3"/>
        <w:tabs>
          <w:tab w:val="right" w:leader="dot" w:pos="9638"/>
        </w:tabs>
        <w:spacing w:after="0" w:line="360" w:lineRule="auto"/>
        <w:ind w:left="0" w:right="0"/>
        <w:jc w:val="both"/>
        <w:rPr>
          <w:rFonts w:ascii="Arial" w:hAnsi="Arial" w:cs="Arial"/>
          <w:noProof/>
          <w:sz w:val="24"/>
          <w:szCs w:val="24"/>
          <w:lang w:val="en-GB"/>
          <w:rPrChange w:id="126" w:author="Admin" w:date="2016-10-18T16:05:00Z">
            <w:rPr>
              <w:lang w:val="en-GB"/>
            </w:rPr>
          </w:rPrChange>
        </w:rPr>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127" w:author="Admin" w:date="2016-10-18T16:05:00Z">
            <w:rPr>
              <w:lang w:val="en-GB"/>
            </w:rPr>
          </w:rPrChange>
        </w:rPr>
        <w:instrText xml:space="preserve"> HYPERLINK \l "_Toc44023" \h </w:instrText>
      </w:r>
      <w:ins w:id="128"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129" w:author="Admin" w:date="2016-10-18T16:05:00Z">
            <w:rPr>
              <w:rFonts w:ascii="Cambria" w:eastAsia="Cambria" w:hAnsi="Cambria" w:cs="Cambria"/>
              <w:lang w:val="en-GB"/>
            </w:rPr>
          </w:rPrChange>
        </w:rPr>
        <w:t>2.4.3 The Database: MySQL</w:t>
      </w:r>
      <w:r w:rsidR="007D0309" w:rsidRPr="00385ECB">
        <w:rPr>
          <w:rFonts w:ascii="Arial" w:hAnsi="Arial" w:cs="Arial"/>
          <w:noProof/>
          <w:sz w:val="24"/>
          <w:szCs w:val="24"/>
          <w:lang w:val="en-GB"/>
          <w:rPrChange w:id="130"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131" w:author="Admin" w:date="2016-10-18T16:05:00Z">
            <w:rPr>
              <w:lang w:val="en-GB"/>
            </w:rPr>
          </w:rPrChange>
        </w:rPr>
        <w:instrText>PAGEREF _Toc44023 \h</w:instrText>
      </w:r>
      <w:r w:rsidR="007D0309" w:rsidRPr="00385ECB">
        <w:rPr>
          <w:rFonts w:ascii="Arial" w:hAnsi="Arial" w:cs="Arial"/>
          <w:noProof/>
          <w:sz w:val="24"/>
          <w:szCs w:val="24"/>
          <w:lang w:val="en-GB"/>
          <w:rPrChange w:id="132" w:author="Admin" w:date="2016-10-18T16:05:00Z">
            <w:rPr>
              <w:lang w:val="en-GB"/>
            </w:rPr>
          </w:rPrChange>
        </w:rPr>
      </w:r>
      <w:r w:rsidR="007D0309" w:rsidRPr="00385ECB">
        <w:rPr>
          <w:rFonts w:ascii="Arial" w:hAnsi="Arial" w:cs="Arial"/>
          <w:noProof/>
          <w:sz w:val="24"/>
          <w:szCs w:val="24"/>
          <w:lang w:val="en-GB"/>
        </w:rPr>
        <w:fldChar w:fldCharType="separate"/>
      </w:r>
      <w:r w:rsidR="008C75E1">
        <w:rPr>
          <w:rFonts w:ascii="Arial" w:hAnsi="Arial" w:cs="Arial"/>
          <w:noProof/>
          <w:sz w:val="24"/>
          <w:szCs w:val="24"/>
          <w:lang w:val="en-GB"/>
        </w:rPr>
        <w:t>14</w:t>
      </w:r>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55387F50"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133" w:author="Admin" w:date="2016-10-18T16:05:00Z">
            <w:rPr>
              <w:lang w:val="en-GB"/>
            </w:rPr>
          </w:rPrChange>
        </w:rPr>
        <w:pPrChange w:id="13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135" w:author="Admin" w:date="2016-10-18T16:05:00Z">
            <w:rPr>
              <w:lang w:val="en-GB"/>
            </w:rPr>
          </w:rPrChange>
        </w:rPr>
        <w:instrText xml:space="preserve"> HYPERLINK \l "_Toc44024" \h </w:instrText>
      </w:r>
      <w:ins w:id="13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137" w:author="Admin" w:date="2016-10-18T16:05:00Z">
            <w:rPr>
              <w:rFonts w:ascii="Cambria" w:eastAsia="Cambria" w:hAnsi="Cambria" w:cs="Cambria"/>
              <w:lang w:val="en-GB"/>
            </w:rPr>
          </w:rPrChange>
        </w:rPr>
        <w:t>2.5 ATX Specification</w:t>
      </w:r>
      <w:r w:rsidR="007D0309" w:rsidRPr="00385ECB">
        <w:rPr>
          <w:rFonts w:ascii="Arial" w:hAnsi="Arial" w:cs="Arial"/>
          <w:noProof/>
          <w:sz w:val="24"/>
          <w:szCs w:val="24"/>
          <w:lang w:val="en-GB"/>
          <w:rPrChange w:id="13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139" w:author="Admin" w:date="2016-10-18T16:05:00Z">
            <w:rPr>
              <w:lang w:val="en-GB"/>
            </w:rPr>
          </w:rPrChange>
        </w:rPr>
        <w:instrText>PAGEREF _Toc44024 \h</w:instrText>
      </w:r>
      <w:r w:rsidR="007D0309" w:rsidRPr="00385ECB">
        <w:rPr>
          <w:rFonts w:ascii="Arial" w:hAnsi="Arial" w:cs="Arial"/>
          <w:noProof/>
          <w:sz w:val="24"/>
          <w:szCs w:val="24"/>
          <w:lang w:val="en-GB"/>
          <w:rPrChange w:id="140" w:author="Admin" w:date="2016-10-18T16:05:00Z">
            <w:rPr>
              <w:lang w:val="en-GB"/>
            </w:rPr>
          </w:rPrChange>
        </w:rPr>
      </w:r>
      <w:r w:rsidR="007D0309" w:rsidRPr="00385ECB">
        <w:rPr>
          <w:rFonts w:ascii="Arial" w:hAnsi="Arial" w:cs="Arial"/>
          <w:noProof/>
          <w:sz w:val="24"/>
          <w:szCs w:val="24"/>
          <w:lang w:val="en-GB"/>
        </w:rPr>
        <w:fldChar w:fldCharType="separate"/>
      </w:r>
      <w:ins w:id="141" w:author="Admin" w:date="2016-11-10T23:26:00Z">
        <w:r w:rsidR="008C75E1">
          <w:rPr>
            <w:rFonts w:ascii="Arial" w:hAnsi="Arial" w:cs="Arial"/>
            <w:noProof/>
            <w:sz w:val="24"/>
            <w:szCs w:val="24"/>
            <w:lang w:val="en-GB"/>
          </w:rPr>
          <w:t>15</w:t>
        </w:r>
      </w:ins>
      <w:del w:id="142" w:author="Admin" w:date="2016-11-10T23:26:00Z">
        <w:r w:rsidR="008D2DA9" w:rsidDel="008C75E1">
          <w:rPr>
            <w:rFonts w:ascii="Arial" w:hAnsi="Arial" w:cs="Arial"/>
            <w:noProof/>
            <w:sz w:val="24"/>
            <w:szCs w:val="24"/>
            <w:lang w:val="en-GB"/>
          </w:rPr>
          <w:delText>14</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73791612" w14:textId="77777777" w:rsidR="00C261B9" w:rsidRPr="00385ECB" w:rsidRDefault="008B1626" w:rsidP="00754AB6">
      <w:pPr>
        <w:pStyle w:val="TOC1"/>
        <w:tabs>
          <w:tab w:val="right" w:leader="dot" w:pos="9638"/>
        </w:tabs>
        <w:spacing w:after="0" w:line="360" w:lineRule="auto"/>
        <w:ind w:left="0" w:right="0"/>
        <w:jc w:val="both"/>
        <w:rPr>
          <w:rFonts w:ascii="Arial" w:hAnsi="Arial" w:cs="Arial"/>
          <w:noProof/>
          <w:sz w:val="24"/>
          <w:szCs w:val="24"/>
          <w:lang w:val="en-GB"/>
          <w:rPrChange w:id="143" w:author="Admin" w:date="2016-10-18T16:05:00Z">
            <w:rPr>
              <w:lang w:val="en-GB"/>
            </w:rPr>
          </w:rPrChange>
        </w:rPr>
        <w:pPrChange w:id="144" w:author="Admin" w:date="2016-10-18T16:11:00Z">
          <w:pPr>
            <w:pStyle w:val="TOC1"/>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145" w:author="Admin" w:date="2016-10-18T16:05:00Z">
            <w:rPr>
              <w:lang w:val="en-GB"/>
            </w:rPr>
          </w:rPrChange>
        </w:rPr>
        <w:instrText xml:space="preserve"> HYPERLINK \l "_Toc44025" \h </w:instrText>
      </w:r>
      <w:ins w:id="14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b/>
          <w:noProof/>
          <w:sz w:val="24"/>
          <w:szCs w:val="24"/>
          <w:lang w:val="en-GB"/>
          <w:rPrChange w:id="147" w:author="Admin" w:date="2016-10-18T16:05:00Z">
            <w:rPr>
              <w:rFonts w:ascii="Cambria" w:eastAsia="Cambria" w:hAnsi="Cambria" w:cs="Cambria"/>
              <w:b/>
              <w:lang w:val="en-GB"/>
            </w:rPr>
          </w:rPrChange>
        </w:rPr>
        <w:t xml:space="preserve">3 System Specifications </w:t>
      </w:r>
      <w:r w:rsidR="007D0309" w:rsidRPr="00385ECB">
        <w:rPr>
          <w:rFonts w:ascii="Arial" w:hAnsi="Arial" w:cs="Arial"/>
          <w:noProof/>
          <w:sz w:val="24"/>
          <w:szCs w:val="24"/>
          <w:lang w:val="en-GB"/>
          <w:rPrChange w:id="14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149" w:author="Admin" w:date="2016-10-18T16:05:00Z">
            <w:rPr>
              <w:lang w:val="en-GB"/>
            </w:rPr>
          </w:rPrChange>
        </w:rPr>
        <w:instrText>PAGEREF _Toc44025 \h</w:instrText>
      </w:r>
      <w:r w:rsidR="007D0309" w:rsidRPr="00385ECB">
        <w:rPr>
          <w:rFonts w:ascii="Arial" w:hAnsi="Arial" w:cs="Arial"/>
          <w:noProof/>
          <w:sz w:val="24"/>
          <w:szCs w:val="24"/>
          <w:lang w:val="en-GB"/>
          <w:rPrChange w:id="150" w:author="Admin" w:date="2016-10-18T16:05:00Z">
            <w:rPr>
              <w:lang w:val="en-GB"/>
            </w:rPr>
          </w:rPrChange>
        </w:rPr>
      </w:r>
      <w:r w:rsidR="007D0309" w:rsidRPr="00385ECB">
        <w:rPr>
          <w:rFonts w:ascii="Arial" w:hAnsi="Arial" w:cs="Arial"/>
          <w:noProof/>
          <w:sz w:val="24"/>
          <w:szCs w:val="24"/>
          <w:lang w:val="en-GB"/>
        </w:rPr>
        <w:fldChar w:fldCharType="separate"/>
      </w:r>
      <w:ins w:id="151" w:author="Admin" w:date="2016-11-10T23:26:00Z">
        <w:r w:rsidR="008C75E1">
          <w:rPr>
            <w:rFonts w:ascii="Arial" w:hAnsi="Arial" w:cs="Arial"/>
            <w:noProof/>
            <w:sz w:val="24"/>
            <w:szCs w:val="24"/>
            <w:lang w:val="en-GB"/>
          </w:rPr>
          <w:t>2</w:t>
        </w:r>
      </w:ins>
      <w:del w:id="152" w:author="Admin" w:date="2016-11-10T23:26:00Z">
        <w:r w:rsidR="008D2DA9" w:rsidDel="008C75E1">
          <w:rPr>
            <w:rFonts w:ascii="Arial" w:hAnsi="Arial" w:cs="Arial"/>
            <w:noProof/>
            <w:sz w:val="24"/>
            <w:szCs w:val="24"/>
            <w:lang w:val="en-GB"/>
          </w:rPr>
          <w:delText>1</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0750B3F8"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153" w:author="Admin" w:date="2016-10-18T16:05:00Z">
            <w:rPr>
              <w:lang w:val="en-GB"/>
            </w:rPr>
          </w:rPrChange>
        </w:rPr>
        <w:pPrChange w:id="15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155" w:author="Admin" w:date="2016-10-18T16:05:00Z">
            <w:rPr>
              <w:lang w:val="en-GB"/>
            </w:rPr>
          </w:rPrChange>
        </w:rPr>
        <w:instrText xml:space="preserve"> HYPERLINK \l "_Toc44026" \h </w:instrText>
      </w:r>
      <w:ins w:id="15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157" w:author="Admin" w:date="2016-10-18T16:05:00Z">
            <w:rPr>
              <w:rFonts w:ascii="Cambria" w:eastAsia="Cambria" w:hAnsi="Cambria" w:cs="Cambria"/>
              <w:lang w:val="en-GB"/>
            </w:rPr>
          </w:rPrChange>
        </w:rPr>
        <w:t>3.1 Mechanical Specifications</w:t>
      </w:r>
      <w:r w:rsidR="007D0309" w:rsidRPr="00385ECB">
        <w:rPr>
          <w:rFonts w:ascii="Arial" w:hAnsi="Arial" w:cs="Arial"/>
          <w:noProof/>
          <w:sz w:val="24"/>
          <w:szCs w:val="24"/>
          <w:lang w:val="en-GB"/>
          <w:rPrChange w:id="15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159" w:author="Admin" w:date="2016-10-18T16:05:00Z">
            <w:rPr>
              <w:lang w:val="en-GB"/>
            </w:rPr>
          </w:rPrChange>
        </w:rPr>
        <w:instrText>PAGEREF _Toc44026 \h</w:instrText>
      </w:r>
      <w:r w:rsidR="007D0309" w:rsidRPr="00385ECB">
        <w:rPr>
          <w:rFonts w:ascii="Arial" w:hAnsi="Arial" w:cs="Arial"/>
          <w:noProof/>
          <w:sz w:val="24"/>
          <w:szCs w:val="24"/>
          <w:lang w:val="en-GB"/>
          <w:rPrChange w:id="160" w:author="Admin" w:date="2016-10-18T16:05:00Z">
            <w:rPr>
              <w:lang w:val="en-GB"/>
            </w:rPr>
          </w:rPrChange>
        </w:rPr>
      </w:r>
      <w:r w:rsidR="007D0309" w:rsidRPr="00385ECB">
        <w:rPr>
          <w:rFonts w:ascii="Arial" w:hAnsi="Arial" w:cs="Arial"/>
          <w:noProof/>
          <w:sz w:val="24"/>
          <w:szCs w:val="24"/>
          <w:lang w:val="en-GB"/>
        </w:rPr>
        <w:fldChar w:fldCharType="separate"/>
      </w:r>
      <w:ins w:id="161" w:author="Admin" w:date="2016-11-10T23:26:00Z">
        <w:r w:rsidR="008C75E1">
          <w:rPr>
            <w:rFonts w:ascii="Arial" w:hAnsi="Arial" w:cs="Arial"/>
            <w:noProof/>
            <w:sz w:val="24"/>
            <w:szCs w:val="24"/>
            <w:lang w:val="en-GB"/>
          </w:rPr>
          <w:t>3</w:t>
        </w:r>
      </w:ins>
      <w:del w:id="162" w:author="Admin" w:date="2016-11-10T23:26:00Z">
        <w:r w:rsidR="008D2DA9" w:rsidDel="008C75E1">
          <w:rPr>
            <w:rFonts w:ascii="Arial" w:hAnsi="Arial" w:cs="Arial"/>
            <w:noProof/>
            <w:sz w:val="24"/>
            <w:szCs w:val="24"/>
            <w:lang w:val="en-GB"/>
          </w:rPr>
          <w:delText>1</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3E14D549"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163" w:author="Admin" w:date="2016-10-18T16:05:00Z">
            <w:rPr>
              <w:lang w:val="en-GB"/>
            </w:rPr>
          </w:rPrChange>
        </w:rPr>
        <w:pPrChange w:id="16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165" w:author="Admin" w:date="2016-10-18T16:05:00Z">
            <w:rPr>
              <w:lang w:val="en-GB"/>
            </w:rPr>
          </w:rPrChange>
        </w:rPr>
        <w:instrText xml:space="preserve"> HYPERLINK \l "_Toc44027" \h </w:instrText>
      </w:r>
      <w:ins w:id="16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167" w:author="Admin" w:date="2016-10-18T16:05:00Z">
            <w:rPr>
              <w:rFonts w:ascii="Cambria" w:eastAsia="Cambria" w:hAnsi="Cambria" w:cs="Cambria"/>
              <w:lang w:val="en-GB"/>
            </w:rPr>
          </w:rPrChange>
        </w:rPr>
        <w:t>3.1.1 DIP Specifications</w:t>
      </w:r>
      <w:r w:rsidR="007D0309" w:rsidRPr="00385ECB">
        <w:rPr>
          <w:rFonts w:ascii="Arial" w:hAnsi="Arial" w:cs="Arial"/>
          <w:noProof/>
          <w:sz w:val="24"/>
          <w:szCs w:val="24"/>
          <w:lang w:val="en-GB"/>
          <w:rPrChange w:id="16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169" w:author="Admin" w:date="2016-10-18T16:05:00Z">
            <w:rPr>
              <w:lang w:val="en-GB"/>
            </w:rPr>
          </w:rPrChange>
        </w:rPr>
        <w:instrText>PAGEREF _Toc44027 \h</w:instrText>
      </w:r>
      <w:r w:rsidR="007D0309" w:rsidRPr="00385ECB">
        <w:rPr>
          <w:rFonts w:ascii="Arial" w:hAnsi="Arial" w:cs="Arial"/>
          <w:noProof/>
          <w:sz w:val="24"/>
          <w:szCs w:val="24"/>
          <w:lang w:val="en-GB"/>
          <w:rPrChange w:id="170" w:author="Admin" w:date="2016-10-18T16:05:00Z">
            <w:rPr>
              <w:lang w:val="en-GB"/>
            </w:rPr>
          </w:rPrChange>
        </w:rPr>
      </w:r>
      <w:r w:rsidR="007D0309" w:rsidRPr="00385ECB">
        <w:rPr>
          <w:rFonts w:ascii="Arial" w:hAnsi="Arial" w:cs="Arial"/>
          <w:noProof/>
          <w:sz w:val="24"/>
          <w:szCs w:val="24"/>
          <w:lang w:val="en-GB"/>
        </w:rPr>
        <w:fldChar w:fldCharType="separate"/>
      </w:r>
      <w:ins w:id="171" w:author="Admin" w:date="2016-11-10T23:26:00Z">
        <w:r w:rsidR="008C75E1">
          <w:rPr>
            <w:rFonts w:ascii="Arial" w:hAnsi="Arial" w:cs="Arial"/>
            <w:noProof/>
            <w:sz w:val="24"/>
            <w:szCs w:val="24"/>
            <w:lang w:val="en-GB"/>
          </w:rPr>
          <w:t>3</w:t>
        </w:r>
      </w:ins>
      <w:del w:id="172" w:author="Admin" w:date="2016-11-10T23:26:00Z">
        <w:r w:rsidR="008D2DA9" w:rsidDel="008C75E1">
          <w:rPr>
            <w:rFonts w:ascii="Arial" w:hAnsi="Arial" w:cs="Arial"/>
            <w:noProof/>
            <w:sz w:val="24"/>
            <w:szCs w:val="24"/>
            <w:lang w:val="en-GB"/>
          </w:rPr>
          <w:delText>2</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40472118"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173" w:author="Admin" w:date="2016-10-18T16:05:00Z">
            <w:rPr>
              <w:lang w:val="en-GB"/>
            </w:rPr>
          </w:rPrChange>
        </w:rPr>
        <w:pPrChange w:id="17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175" w:author="Admin" w:date="2016-10-18T16:05:00Z">
            <w:rPr>
              <w:lang w:val="en-GB"/>
            </w:rPr>
          </w:rPrChange>
        </w:rPr>
        <w:instrText xml:space="preserve"> HYPERLINK \l "_Toc44028" \h </w:instrText>
      </w:r>
      <w:ins w:id="17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177" w:author="Admin" w:date="2016-10-18T16:05:00Z">
            <w:rPr>
              <w:rFonts w:ascii="Cambria" w:eastAsia="Cambria" w:hAnsi="Cambria" w:cs="Cambria"/>
              <w:lang w:val="en-GB"/>
            </w:rPr>
          </w:rPrChange>
        </w:rPr>
        <w:t>3.1.2 Delivery Mechanism</w:t>
      </w:r>
      <w:r w:rsidR="007D0309" w:rsidRPr="00385ECB">
        <w:rPr>
          <w:rFonts w:ascii="Arial" w:hAnsi="Arial" w:cs="Arial"/>
          <w:noProof/>
          <w:sz w:val="24"/>
          <w:szCs w:val="24"/>
          <w:lang w:val="en-GB"/>
          <w:rPrChange w:id="17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179" w:author="Admin" w:date="2016-10-18T16:05:00Z">
            <w:rPr>
              <w:lang w:val="en-GB"/>
            </w:rPr>
          </w:rPrChange>
        </w:rPr>
        <w:instrText>PAGEREF _Toc44028 \h</w:instrText>
      </w:r>
      <w:r w:rsidR="007D0309" w:rsidRPr="00385ECB">
        <w:rPr>
          <w:rFonts w:ascii="Arial" w:hAnsi="Arial" w:cs="Arial"/>
          <w:noProof/>
          <w:sz w:val="24"/>
          <w:szCs w:val="24"/>
          <w:lang w:val="en-GB"/>
          <w:rPrChange w:id="180" w:author="Admin" w:date="2016-10-18T16:05:00Z">
            <w:rPr>
              <w:lang w:val="en-GB"/>
            </w:rPr>
          </w:rPrChange>
        </w:rPr>
      </w:r>
      <w:r w:rsidR="007D0309" w:rsidRPr="00385ECB">
        <w:rPr>
          <w:rFonts w:ascii="Arial" w:hAnsi="Arial" w:cs="Arial"/>
          <w:noProof/>
          <w:sz w:val="24"/>
          <w:szCs w:val="24"/>
          <w:lang w:val="en-GB"/>
        </w:rPr>
        <w:fldChar w:fldCharType="separate"/>
      </w:r>
      <w:ins w:id="181" w:author="Admin" w:date="2016-11-10T23:26:00Z">
        <w:r w:rsidR="008C75E1">
          <w:rPr>
            <w:rFonts w:ascii="Arial" w:hAnsi="Arial" w:cs="Arial"/>
            <w:noProof/>
            <w:sz w:val="24"/>
            <w:szCs w:val="24"/>
            <w:lang w:val="en-GB"/>
          </w:rPr>
          <w:t>3</w:t>
        </w:r>
      </w:ins>
      <w:del w:id="182" w:author="Admin" w:date="2016-11-10T23:26:00Z">
        <w:r w:rsidR="008D2DA9" w:rsidDel="008C75E1">
          <w:rPr>
            <w:rFonts w:ascii="Arial" w:hAnsi="Arial" w:cs="Arial"/>
            <w:noProof/>
            <w:sz w:val="24"/>
            <w:szCs w:val="24"/>
            <w:lang w:val="en-GB"/>
          </w:rPr>
          <w:delText>2</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03CD6BD1"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183" w:author="Admin" w:date="2016-10-18T16:05:00Z">
            <w:rPr>
              <w:lang w:val="en-GB"/>
            </w:rPr>
          </w:rPrChange>
        </w:rPr>
        <w:pPrChange w:id="18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185" w:author="Admin" w:date="2016-10-18T16:05:00Z">
            <w:rPr>
              <w:lang w:val="en-GB"/>
            </w:rPr>
          </w:rPrChange>
        </w:rPr>
        <w:instrText xml:space="preserve"> HYPERLINK \l "_Toc44029" \h </w:instrText>
      </w:r>
      <w:ins w:id="18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187" w:author="Admin" w:date="2016-10-18T16:05:00Z">
            <w:rPr>
              <w:rFonts w:ascii="Cambria" w:eastAsia="Cambria" w:hAnsi="Cambria" w:cs="Cambria"/>
              <w:lang w:val="en-GB"/>
            </w:rPr>
          </w:rPrChange>
        </w:rPr>
        <w:t>3.1.3 Enclosure</w:t>
      </w:r>
      <w:r w:rsidR="007D0309" w:rsidRPr="00385ECB">
        <w:rPr>
          <w:rFonts w:ascii="Arial" w:hAnsi="Arial" w:cs="Arial"/>
          <w:noProof/>
          <w:sz w:val="24"/>
          <w:szCs w:val="24"/>
          <w:lang w:val="en-GB"/>
          <w:rPrChange w:id="18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189" w:author="Admin" w:date="2016-10-18T16:05:00Z">
            <w:rPr>
              <w:lang w:val="en-GB"/>
            </w:rPr>
          </w:rPrChange>
        </w:rPr>
        <w:instrText>PAGEREF _Toc44029 \h</w:instrText>
      </w:r>
      <w:r w:rsidR="007D0309" w:rsidRPr="00385ECB">
        <w:rPr>
          <w:rFonts w:ascii="Arial" w:hAnsi="Arial" w:cs="Arial"/>
          <w:noProof/>
          <w:sz w:val="24"/>
          <w:szCs w:val="24"/>
          <w:lang w:val="en-GB"/>
          <w:rPrChange w:id="190" w:author="Admin" w:date="2016-10-18T16:05:00Z">
            <w:rPr>
              <w:lang w:val="en-GB"/>
            </w:rPr>
          </w:rPrChange>
        </w:rPr>
      </w:r>
      <w:r w:rsidR="007D0309" w:rsidRPr="00385ECB">
        <w:rPr>
          <w:rFonts w:ascii="Arial" w:hAnsi="Arial" w:cs="Arial"/>
          <w:noProof/>
          <w:sz w:val="24"/>
          <w:szCs w:val="24"/>
          <w:lang w:val="en-GB"/>
        </w:rPr>
        <w:fldChar w:fldCharType="separate"/>
      </w:r>
      <w:ins w:id="191" w:author="Admin" w:date="2016-11-10T23:26:00Z">
        <w:r w:rsidR="008C75E1">
          <w:rPr>
            <w:rFonts w:ascii="Arial" w:hAnsi="Arial" w:cs="Arial"/>
            <w:noProof/>
            <w:sz w:val="24"/>
            <w:szCs w:val="24"/>
            <w:lang w:val="en-GB"/>
          </w:rPr>
          <w:t>4</w:t>
        </w:r>
      </w:ins>
      <w:del w:id="192" w:author="Admin" w:date="2016-11-10T23:26:00Z">
        <w:r w:rsidR="008D2DA9" w:rsidDel="008C75E1">
          <w:rPr>
            <w:rFonts w:ascii="Arial" w:hAnsi="Arial" w:cs="Arial"/>
            <w:noProof/>
            <w:sz w:val="24"/>
            <w:szCs w:val="24"/>
            <w:lang w:val="en-GB"/>
          </w:rPr>
          <w:delText>3</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7AADD916"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193" w:author="Admin" w:date="2016-10-18T16:05:00Z">
            <w:rPr>
              <w:lang w:val="en-GB"/>
            </w:rPr>
          </w:rPrChange>
        </w:rPr>
        <w:pPrChange w:id="19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195" w:author="Admin" w:date="2016-10-18T16:05:00Z">
            <w:rPr>
              <w:lang w:val="en-GB"/>
            </w:rPr>
          </w:rPrChange>
        </w:rPr>
        <w:instrText xml:space="preserve"> HYPERLINK \l "_Toc44030" \h </w:instrText>
      </w:r>
      <w:ins w:id="19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197" w:author="Admin" w:date="2016-10-18T16:05:00Z">
            <w:rPr>
              <w:rFonts w:ascii="Cambria" w:eastAsia="Cambria" w:hAnsi="Cambria" w:cs="Cambria"/>
              <w:lang w:val="en-GB"/>
            </w:rPr>
          </w:rPrChange>
        </w:rPr>
        <w:t>3.2 PCB Specifications</w:t>
      </w:r>
      <w:r w:rsidR="007D0309" w:rsidRPr="00385ECB">
        <w:rPr>
          <w:rFonts w:ascii="Arial" w:hAnsi="Arial" w:cs="Arial"/>
          <w:noProof/>
          <w:sz w:val="24"/>
          <w:szCs w:val="24"/>
          <w:lang w:val="en-GB"/>
          <w:rPrChange w:id="19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199" w:author="Admin" w:date="2016-10-18T16:05:00Z">
            <w:rPr>
              <w:lang w:val="en-GB"/>
            </w:rPr>
          </w:rPrChange>
        </w:rPr>
        <w:instrText>PAGEREF _Toc44030 \h</w:instrText>
      </w:r>
      <w:r w:rsidR="007D0309" w:rsidRPr="00385ECB">
        <w:rPr>
          <w:rFonts w:ascii="Arial" w:hAnsi="Arial" w:cs="Arial"/>
          <w:noProof/>
          <w:sz w:val="24"/>
          <w:szCs w:val="24"/>
          <w:lang w:val="en-GB"/>
          <w:rPrChange w:id="200" w:author="Admin" w:date="2016-10-18T16:05:00Z">
            <w:rPr>
              <w:lang w:val="en-GB"/>
            </w:rPr>
          </w:rPrChange>
        </w:rPr>
      </w:r>
      <w:r w:rsidR="007D0309" w:rsidRPr="00385ECB">
        <w:rPr>
          <w:rFonts w:ascii="Arial" w:hAnsi="Arial" w:cs="Arial"/>
          <w:noProof/>
          <w:sz w:val="24"/>
          <w:szCs w:val="24"/>
          <w:lang w:val="en-GB"/>
        </w:rPr>
        <w:fldChar w:fldCharType="separate"/>
      </w:r>
      <w:ins w:id="201" w:author="Admin" w:date="2016-11-10T23:26:00Z">
        <w:r w:rsidR="008C75E1">
          <w:rPr>
            <w:rFonts w:ascii="Arial" w:hAnsi="Arial" w:cs="Arial"/>
            <w:noProof/>
            <w:sz w:val="24"/>
            <w:szCs w:val="24"/>
            <w:lang w:val="en-GB"/>
          </w:rPr>
          <w:t>4</w:t>
        </w:r>
      </w:ins>
      <w:del w:id="202" w:author="Admin" w:date="2016-11-10T23:26:00Z">
        <w:r w:rsidR="008D2DA9" w:rsidDel="008C75E1">
          <w:rPr>
            <w:rFonts w:ascii="Arial" w:hAnsi="Arial" w:cs="Arial"/>
            <w:noProof/>
            <w:sz w:val="24"/>
            <w:szCs w:val="24"/>
            <w:lang w:val="en-GB"/>
          </w:rPr>
          <w:delText>3</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7A6E089D"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203" w:author="Admin" w:date="2016-10-18T16:05:00Z">
            <w:rPr>
              <w:lang w:val="en-GB"/>
            </w:rPr>
          </w:rPrChange>
        </w:rPr>
        <w:pPrChange w:id="20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205" w:author="Admin" w:date="2016-10-18T16:05:00Z">
            <w:rPr>
              <w:lang w:val="en-GB"/>
            </w:rPr>
          </w:rPrChange>
        </w:rPr>
        <w:instrText xml:space="preserve"> HYPERLINK \l "_Toc44031" \h </w:instrText>
      </w:r>
      <w:ins w:id="20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207" w:author="Admin" w:date="2016-10-18T16:05:00Z">
            <w:rPr>
              <w:rFonts w:ascii="Cambria" w:eastAsia="Cambria" w:hAnsi="Cambria" w:cs="Cambria"/>
              <w:lang w:val="en-GB"/>
            </w:rPr>
          </w:rPrChange>
        </w:rPr>
        <w:t>3.2.1 Raspberry Pi</w:t>
      </w:r>
      <w:r w:rsidR="007D0309" w:rsidRPr="00385ECB">
        <w:rPr>
          <w:rFonts w:ascii="Arial" w:hAnsi="Arial" w:cs="Arial"/>
          <w:noProof/>
          <w:sz w:val="24"/>
          <w:szCs w:val="24"/>
          <w:lang w:val="en-GB"/>
          <w:rPrChange w:id="20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209" w:author="Admin" w:date="2016-10-18T16:05:00Z">
            <w:rPr>
              <w:lang w:val="en-GB"/>
            </w:rPr>
          </w:rPrChange>
        </w:rPr>
        <w:instrText>PAGEREF _Toc44031 \h</w:instrText>
      </w:r>
      <w:r w:rsidR="007D0309" w:rsidRPr="00385ECB">
        <w:rPr>
          <w:rFonts w:ascii="Arial" w:hAnsi="Arial" w:cs="Arial"/>
          <w:noProof/>
          <w:sz w:val="24"/>
          <w:szCs w:val="24"/>
          <w:lang w:val="en-GB"/>
          <w:rPrChange w:id="210" w:author="Admin" w:date="2016-10-18T16:05:00Z">
            <w:rPr>
              <w:lang w:val="en-GB"/>
            </w:rPr>
          </w:rPrChange>
        </w:rPr>
      </w:r>
      <w:r w:rsidR="007D0309" w:rsidRPr="00385ECB">
        <w:rPr>
          <w:rFonts w:ascii="Arial" w:hAnsi="Arial" w:cs="Arial"/>
          <w:noProof/>
          <w:sz w:val="24"/>
          <w:szCs w:val="24"/>
          <w:lang w:val="en-GB"/>
        </w:rPr>
        <w:fldChar w:fldCharType="separate"/>
      </w:r>
      <w:ins w:id="211" w:author="Admin" w:date="2016-11-10T23:26:00Z">
        <w:r w:rsidR="008C75E1">
          <w:rPr>
            <w:rFonts w:ascii="Arial" w:hAnsi="Arial" w:cs="Arial"/>
            <w:noProof/>
            <w:sz w:val="24"/>
            <w:szCs w:val="24"/>
            <w:lang w:val="en-GB"/>
          </w:rPr>
          <w:t>4</w:t>
        </w:r>
      </w:ins>
      <w:del w:id="212" w:author="Admin" w:date="2016-11-10T23:26:00Z">
        <w:r w:rsidR="008D2DA9" w:rsidDel="008C75E1">
          <w:rPr>
            <w:rFonts w:ascii="Arial" w:hAnsi="Arial" w:cs="Arial"/>
            <w:noProof/>
            <w:sz w:val="24"/>
            <w:szCs w:val="24"/>
            <w:lang w:val="en-GB"/>
          </w:rPr>
          <w:delText>3</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6A4D7754"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213" w:author="Admin" w:date="2016-10-18T16:05:00Z">
            <w:rPr>
              <w:lang w:val="en-GB"/>
            </w:rPr>
          </w:rPrChange>
        </w:rPr>
        <w:pPrChange w:id="214" w:author="Admin" w:date="2016-10-18T16:11:00Z">
          <w:pPr>
            <w:pStyle w:val="TOC3"/>
            <w:tabs>
              <w:tab w:val="right" w:leader="dot" w:pos="9638"/>
            </w:tabs>
          </w:pPr>
        </w:pPrChange>
      </w:pPr>
      <w:r w:rsidRPr="00385ECB">
        <w:rPr>
          <w:rFonts w:ascii="Arial" w:hAnsi="Arial" w:cs="Arial"/>
          <w:noProof/>
          <w:sz w:val="24"/>
          <w:szCs w:val="24"/>
          <w:lang w:val="en-GB"/>
        </w:rPr>
        <w:lastRenderedPageBreak/>
        <w:fldChar w:fldCharType="begin"/>
      </w:r>
      <w:r w:rsidRPr="00385ECB">
        <w:rPr>
          <w:rFonts w:ascii="Arial" w:hAnsi="Arial" w:cs="Arial"/>
          <w:noProof/>
          <w:sz w:val="24"/>
          <w:szCs w:val="24"/>
          <w:lang w:val="en-GB"/>
          <w:rPrChange w:id="215" w:author="Admin" w:date="2016-10-18T16:05:00Z">
            <w:rPr>
              <w:lang w:val="en-GB"/>
            </w:rPr>
          </w:rPrChange>
        </w:rPr>
        <w:instrText xml:space="preserve"> HYPERLINK \l "_Toc44032" \h </w:instrText>
      </w:r>
      <w:ins w:id="21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217" w:author="Admin" w:date="2016-10-18T16:05:00Z">
            <w:rPr>
              <w:rFonts w:ascii="Cambria" w:eastAsia="Cambria" w:hAnsi="Cambria" w:cs="Cambria"/>
              <w:lang w:val="en-GB"/>
            </w:rPr>
          </w:rPrChange>
        </w:rPr>
        <w:t>3.2.2 MCU Modules</w:t>
      </w:r>
      <w:r w:rsidR="007D0309" w:rsidRPr="00385ECB">
        <w:rPr>
          <w:rFonts w:ascii="Arial" w:hAnsi="Arial" w:cs="Arial"/>
          <w:noProof/>
          <w:sz w:val="24"/>
          <w:szCs w:val="24"/>
          <w:lang w:val="en-GB"/>
          <w:rPrChange w:id="21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219" w:author="Admin" w:date="2016-10-18T16:05:00Z">
            <w:rPr>
              <w:lang w:val="en-GB"/>
            </w:rPr>
          </w:rPrChange>
        </w:rPr>
        <w:instrText>PAGEREF _Toc44032 \h</w:instrText>
      </w:r>
      <w:r w:rsidR="007D0309" w:rsidRPr="00385ECB">
        <w:rPr>
          <w:rFonts w:ascii="Arial" w:hAnsi="Arial" w:cs="Arial"/>
          <w:noProof/>
          <w:sz w:val="24"/>
          <w:szCs w:val="24"/>
          <w:lang w:val="en-GB"/>
          <w:rPrChange w:id="220" w:author="Admin" w:date="2016-10-18T16:05:00Z">
            <w:rPr>
              <w:lang w:val="en-GB"/>
            </w:rPr>
          </w:rPrChange>
        </w:rPr>
      </w:r>
      <w:r w:rsidR="007D0309" w:rsidRPr="00385ECB">
        <w:rPr>
          <w:rFonts w:ascii="Arial" w:hAnsi="Arial" w:cs="Arial"/>
          <w:noProof/>
          <w:sz w:val="24"/>
          <w:szCs w:val="24"/>
          <w:lang w:val="en-GB"/>
        </w:rPr>
        <w:fldChar w:fldCharType="separate"/>
      </w:r>
      <w:ins w:id="221" w:author="Admin" w:date="2016-11-10T23:26:00Z">
        <w:r w:rsidR="008C75E1">
          <w:rPr>
            <w:rFonts w:ascii="Arial" w:hAnsi="Arial" w:cs="Arial"/>
            <w:noProof/>
            <w:sz w:val="24"/>
            <w:szCs w:val="24"/>
            <w:lang w:val="en-GB"/>
          </w:rPr>
          <w:t>5</w:t>
        </w:r>
      </w:ins>
      <w:del w:id="222" w:author="Admin" w:date="2016-11-10T23:26:00Z">
        <w:r w:rsidR="008D2DA9" w:rsidDel="008C75E1">
          <w:rPr>
            <w:rFonts w:ascii="Arial" w:hAnsi="Arial" w:cs="Arial"/>
            <w:noProof/>
            <w:sz w:val="24"/>
            <w:szCs w:val="24"/>
            <w:lang w:val="en-GB"/>
          </w:rPr>
          <w:delText>3</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38E7BAF1"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223" w:author="Admin" w:date="2016-10-18T16:05:00Z">
            <w:rPr>
              <w:lang w:val="en-GB"/>
            </w:rPr>
          </w:rPrChange>
        </w:rPr>
        <w:pPrChange w:id="22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225" w:author="Admin" w:date="2016-10-18T16:05:00Z">
            <w:rPr>
              <w:lang w:val="en-GB"/>
            </w:rPr>
          </w:rPrChange>
        </w:rPr>
        <w:instrText xml:space="preserve"> HYPERLINK \l "_Toc44033" \h </w:instrText>
      </w:r>
      <w:ins w:id="22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227" w:author="Admin" w:date="2016-10-18T16:05:00Z">
            <w:rPr>
              <w:rFonts w:ascii="Cambria" w:eastAsia="Cambria" w:hAnsi="Cambria" w:cs="Cambria"/>
              <w:lang w:val="en-GB"/>
            </w:rPr>
          </w:rPrChange>
        </w:rPr>
        <w:t>3.3 Software Specifications</w:t>
      </w:r>
      <w:r w:rsidR="007D0309" w:rsidRPr="00385ECB">
        <w:rPr>
          <w:rFonts w:ascii="Arial" w:hAnsi="Arial" w:cs="Arial"/>
          <w:noProof/>
          <w:sz w:val="24"/>
          <w:szCs w:val="24"/>
          <w:lang w:val="en-GB"/>
          <w:rPrChange w:id="22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229" w:author="Admin" w:date="2016-10-18T16:05:00Z">
            <w:rPr>
              <w:lang w:val="en-GB"/>
            </w:rPr>
          </w:rPrChange>
        </w:rPr>
        <w:instrText>PAGEREF _Toc44033 \h</w:instrText>
      </w:r>
      <w:r w:rsidR="007D0309" w:rsidRPr="00385ECB">
        <w:rPr>
          <w:rFonts w:ascii="Arial" w:hAnsi="Arial" w:cs="Arial"/>
          <w:noProof/>
          <w:sz w:val="24"/>
          <w:szCs w:val="24"/>
          <w:lang w:val="en-GB"/>
          <w:rPrChange w:id="230" w:author="Admin" w:date="2016-10-18T16:05:00Z">
            <w:rPr>
              <w:lang w:val="en-GB"/>
            </w:rPr>
          </w:rPrChange>
        </w:rPr>
      </w:r>
      <w:r w:rsidR="007D0309" w:rsidRPr="00385ECB">
        <w:rPr>
          <w:rFonts w:ascii="Arial" w:hAnsi="Arial" w:cs="Arial"/>
          <w:noProof/>
          <w:sz w:val="24"/>
          <w:szCs w:val="24"/>
          <w:lang w:val="en-GB"/>
        </w:rPr>
        <w:fldChar w:fldCharType="separate"/>
      </w:r>
      <w:ins w:id="231" w:author="Admin" w:date="2016-11-10T23:26:00Z">
        <w:r w:rsidR="008C75E1">
          <w:rPr>
            <w:rFonts w:ascii="Arial" w:hAnsi="Arial" w:cs="Arial"/>
            <w:noProof/>
            <w:sz w:val="24"/>
            <w:szCs w:val="24"/>
            <w:lang w:val="en-GB"/>
          </w:rPr>
          <w:t>5</w:t>
        </w:r>
      </w:ins>
      <w:del w:id="232" w:author="Admin" w:date="2016-11-10T23:26:00Z">
        <w:r w:rsidR="008D2DA9" w:rsidDel="008C75E1">
          <w:rPr>
            <w:rFonts w:ascii="Arial" w:hAnsi="Arial" w:cs="Arial"/>
            <w:noProof/>
            <w:sz w:val="24"/>
            <w:szCs w:val="24"/>
            <w:lang w:val="en-GB"/>
          </w:rPr>
          <w:delText>4</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2CFB78D5"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233" w:author="Admin" w:date="2016-10-18T16:05:00Z">
            <w:rPr>
              <w:lang w:val="en-GB"/>
            </w:rPr>
          </w:rPrChange>
        </w:rPr>
        <w:pPrChange w:id="23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235" w:author="Admin" w:date="2016-10-18T16:05:00Z">
            <w:rPr>
              <w:lang w:val="en-GB"/>
            </w:rPr>
          </w:rPrChange>
        </w:rPr>
        <w:instrText xml:space="preserve"> HYPERLINK \l "_Toc44034" \h </w:instrText>
      </w:r>
      <w:ins w:id="23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237" w:author="Admin" w:date="2016-10-18T16:05:00Z">
            <w:rPr>
              <w:rFonts w:ascii="Cambria" w:eastAsia="Cambria" w:hAnsi="Cambria" w:cs="Cambria"/>
              <w:lang w:val="en-GB"/>
            </w:rPr>
          </w:rPrChange>
        </w:rPr>
        <w:t>3.3.1 Master Program for the Raspberry Pi</w:t>
      </w:r>
      <w:r w:rsidR="007D0309" w:rsidRPr="00385ECB">
        <w:rPr>
          <w:rFonts w:ascii="Arial" w:hAnsi="Arial" w:cs="Arial"/>
          <w:noProof/>
          <w:sz w:val="24"/>
          <w:szCs w:val="24"/>
          <w:lang w:val="en-GB"/>
          <w:rPrChange w:id="23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239" w:author="Admin" w:date="2016-10-18T16:05:00Z">
            <w:rPr>
              <w:lang w:val="en-GB"/>
            </w:rPr>
          </w:rPrChange>
        </w:rPr>
        <w:instrText>PAGEREF _Toc44034 \h</w:instrText>
      </w:r>
      <w:r w:rsidR="007D0309" w:rsidRPr="00385ECB">
        <w:rPr>
          <w:rFonts w:ascii="Arial" w:hAnsi="Arial" w:cs="Arial"/>
          <w:noProof/>
          <w:sz w:val="24"/>
          <w:szCs w:val="24"/>
          <w:lang w:val="en-GB"/>
          <w:rPrChange w:id="240" w:author="Admin" w:date="2016-10-18T16:05:00Z">
            <w:rPr>
              <w:lang w:val="en-GB"/>
            </w:rPr>
          </w:rPrChange>
        </w:rPr>
      </w:r>
      <w:r w:rsidR="007D0309" w:rsidRPr="00385ECB">
        <w:rPr>
          <w:rFonts w:ascii="Arial" w:hAnsi="Arial" w:cs="Arial"/>
          <w:noProof/>
          <w:sz w:val="24"/>
          <w:szCs w:val="24"/>
          <w:lang w:val="en-GB"/>
        </w:rPr>
        <w:fldChar w:fldCharType="separate"/>
      </w:r>
      <w:ins w:id="241" w:author="Admin" w:date="2016-11-10T23:26:00Z">
        <w:r w:rsidR="008C75E1">
          <w:rPr>
            <w:rFonts w:ascii="Arial" w:hAnsi="Arial" w:cs="Arial"/>
            <w:noProof/>
            <w:sz w:val="24"/>
            <w:szCs w:val="24"/>
            <w:lang w:val="en-GB"/>
          </w:rPr>
          <w:t>5</w:t>
        </w:r>
      </w:ins>
      <w:del w:id="242" w:author="Admin" w:date="2016-11-10T23:26:00Z">
        <w:r w:rsidR="008D2DA9" w:rsidDel="008C75E1">
          <w:rPr>
            <w:rFonts w:ascii="Arial" w:hAnsi="Arial" w:cs="Arial"/>
            <w:noProof/>
            <w:sz w:val="24"/>
            <w:szCs w:val="24"/>
            <w:lang w:val="en-GB"/>
          </w:rPr>
          <w:delText>4</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46574F95"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243" w:author="Admin" w:date="2016-10-18T16:05:00Z">
            <w:rPr>
              <w:lang w:val="en-GB"/>
            </w:rPr>
          </w:rPrChange>
        </w:rPr>
        <w:pPrChange w:id="24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245" w:author="Admin" w:date="2016-10-18T16:05:00Z">
            <w:rPr>
              <w:lang w:val="en-GB"/>
            </w:rPr>
          </w:rPrChange>
        </w:rPr>
        <w:instrText xml:space="preserve"> HYPERLINK \l "_Toc44035" \h </w:instrText>
      </w:r>
      <w:ins w:id="24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247" w:author="Admin" w:date="2016-10-18T16:05:00Z">
            <w:rPr>
              <w:rFonts w:ascii="Cambria" w:eastAsia="Cambria" w:hAnsi="Cambria" w:cs="Cambria"/>
              <w:lang w:val="en-GB"/>
            </w:rPr>
          </w:rPrChange>
        </w:rPr>
        <w:t>3.3.2 MCU Module</w:t>
      </w:r>
      <w:r w:rsidR="007D0309" w:rsidRPr="00385ECB">
        <w:rPr>
          <w:rFonts w:ascii="Arial" w:hAnsi="Arial" w:cs="Arial"/>
          <w:noProof/>
          <w:sz w:val="24"/>
          <w:szCs w:val="24"/>
          <w:lang w:val="en-GB"/>
          <w:rPrChange w:id="24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249" w:author="Admin" w:date="2016-10-18T16:05:00Z">
            <w:rPr>
              <w:lang w:val="en-GB"/>
            </w:rPr>
          </w:rPrChange>
        </w:rPr>
        <w:instrText>PAGEREF _Toc44035 \h</w:instrText>
      </w:r>
      <w:r w:rsidR="007D0309" w:rsidRPr="00385ECB">
        <w:rPr>
          <w:rFonts w:ascii="Arial" w:hAnsi="Arial" w:cs="Arial"/>
          <w:noProof/>
          <w:sz w:val="24"/>
          <w:szCs w:val="24"/>
          <w:lang w:val="en-GB"/>
          <w:rPrChange w:id="250" w:author="Admin" w:date="2016-10-18T16:05:00Z">
            <w:rPr>
              <w:lang w:val="en-GB"/>
            </w:rPr>
          </w:rPrChange>
        </w:rPr>
      </w:r>
      <w:r w:rsidR="007D0309" w:rsidRPr="00385ECB">
        <w:rPr>
          <w:rFonts w:ascii="Arial" w:hAnsi="Arial" w:cs="Arial"/>
          <w:noProof/>
          <w:sz w:val="24"/>
          <w:szCs w:val="24"/>
          <w:lang w:val="en-GB"/>
        </w:rPr>
        <w:fldChar w:fldCharType="separate"/>
      </w:r>
      <w:ins w:id="251" w:author="Admin" w:date="2016-11-10T23:26:00Z">
        <w:r w:rsidR="008C75E1">
          <w:rPr>
            <w:rFonts w:ascii="Arial" w:hAnsi="Arial" w:cs="Arial"/>
            <w:noProof/>
            <w:sz w:val="24"/>
            <w:szCs w:val="24"/>
            <w:lang w:val="en-GB"/>
          </w:rPr>
          <w:t>6</w:t>
        </w:r>
      </w:ins>
      <w:del w:id="252" w:author="Admin" w:date="2016-11-10T23:26:00Z">
        <w:r w:rsidR="008D2DA9" w:rsidDel="008C75E1">
          <w:rPr>
            <w:rFonts w:ascii="Arial" w:hAnsi="Arial" w:cs="Arial"/>
            <w:noProof/>
            <w:sz w:val="24"/>
            <w:szCs w:val="24"/>
            <w:lang w:val="en-GB"/>
          </w:rPr>
          <w:delText>4</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1E94D68E"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253" w:author="Admin" w:date="2016-10-18T16:05:00Z">
            <w:rPr>
              <w:lang w:val="en-GB"/>
            </w:rPr>
          </w:rPrChange>
        </w:rPr>
        <w:pPrChange w:id="25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255" w:author="Admin" w:date="2016-10-18T16:05:00Z">
            <w:rPr>
              <w:lang w:val="en-GB"/>
            </w:rPr>
          </w:rPrChange>
        </w:rPr>
        <w:instrText xml:space="preserve"> HYPERLINK \l "_Toc44036" \h </w:instrText>
      </w:r>
      <w:ins w:id="25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257" w:author="Admin" w:date="2016-10-18T16:05:00Z">
            <w:rPr>
              <w:rFonts w:ascii="Cambria" w:eastAsia="Cambria" w:hAnsi="Cambria" w:cs="Cambria"/>
              <w:lang w:val="en-GB"/>
            </w:rPr>
          </w:rPrChange>
        </w:rPr>
        <w:t>3.3.3 Website</w:t>
      </w:r>
      <w:r w:rsidR="007D0309" w:rsidRPr="00385ECB">
        <w:rPr>
          <w:rFonts w:ascii="Arial" w:hAnsi="Arial" w:cs="Arial"/>
          <w:noProof/>
          <w:sz w:val="24"/>
          <w:szCs w:val="24"/>
          <w:lang w:val="en-GB"/>
          <w:rPrChange w:id="25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259" w:author="Admin" w:date="2016-10-18T16:05:00Z">
            <w:rPr>
              <w:lang w:val="en-GB"/>
            </w:rPr>
          </w:rPrChange>
        </w:rPr>
        <w:instrText>PAGEREF _Toc44036 \h</w:instrText>
      </w:r>
      <w:r w:rsidR="007D0309" w:rsidRPr="00385ECB">
        <w:rPr>
          <w:rFonts w:ascii="Arial" w:hAnsi="Arial" w:cs="Arial"/>
          <w:noProof/>
          <w:sz w:val="24"/>
          <w:szCs w:val="24"/>
          <w:lang w:val="en-GB"/>
          <w:rPrChange w:id="260" w:author="Admin" w:date="2016-10-18T16:05:00Z">
            <w:rPr>
              <w:lang w:val="en-GB"/>
            </w:rPr>
          </w:rPrChange>
        </w:rPr>
      </w:r>
      <w:r w:rsidR="007D0309" w:rsidRPr="00385ECB">
        <w:rPr>
          <w:rFonts w:ascii="Arial" w:hAnsi="Arial" w:cs="Arial"/>
          <w:noProof/>
          <w:sz w:val="24"/>
          <w:szCs w:val="24"/>
          <w:lang w:val="en-GB"/>
        </w:rPr>
        <w:fldChar w:fldCharType="separate"/>
      </w:r>
      <w:ins w:id="261" w:author="Admin" w:date="2016-11-10T23:26:00Z">
        <w:r w:rsidR="008C75E1">
          <w:rPr>
            <w:rFonts w:ascii="Arial" w:hAnsi="Arial" w:cs="Arial"/>
            <w:noProof/>
            <w:sz w:val="24"/>
            <w:szCs w:val="24"/>
            <w:lang w:val="en-GB"/>
          </w:rPr>
          <w:t>6</w:t>
        </w:r>
      </w:ins>
      <w:del w:id="262" w:author="Admin" w:date="2016-11-10T23:26:00Z">
        <w:r w:rsidR="008D2DA9" w:rsidDel="008C75E1">
          <w:rPr>
            <w:rFonts w:ascii="Arial" w:hAnsi="Arial" w:cs="Arial"/>
            <w:noProof/>
            <w:sz w:val="24"/>
            <w:szCs w:val="24"/>
            <w:lang w:val="en-GB"/>
          </w:rPr>
          <w:delText>5</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4EF7CDBE" w14:textId="77777777" w:rsidR="00C261B9" w:rsidRPr="00385ECB" w:rsidRDefault="008B1626" w:rsidP="00754AB6">
      <w:pPr>
        <w:pStyle w:val="TOC1"/>
        <w:tabs>
          <w:tab w:val="right" w:leader="dot" w:pos="9638"/>
        </w:tabs>
        <w:spacing w:after="0" w:line="360" w:lineRule="auto"/>
        <w:ind w:left="0" w:right="0"/>
        <w:jc w:val="both"/>
        <w:rPr>
          <w:rFonts w:ascii="Arial" w:hAnsi="Arial" w:cs="Arial"/>
          <w:noProof/>
          <w:sz w:val="24"/>
          <w:szCs w:val="24"/>
          <w:lang w:val="en-GB"/>
          <w:rPrChange w:id="263" w:author="Admin" w:date="2016-10-18T16:05:00Z">
            <w:rPr>
              <w:lang w:val="en-GB"/>
            </w:rPr>
          </w:rPrChange>
        </w:rPr>
        <w:pPrChange w:id="264" w:author="Admin" w:date="2016-10-18T16:11:00Z">
          <w:pPr>
            <w:pStyle w:val="TOC1"/>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265" w:author="Admin" w:date="2016-10-18T16:05:00Z">
            <w:rPr>
              <w:lang w:val="en-GB"/>
            </w:rPr>
          </w:rPrChange>
        </w:rPr>
        <w:instrText xml:space="preserve"> HYPERLINK \l "_Toc44037" \h </w:instrText>
      </w:r>
      <w:ins w:id="26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b/>
          <w:noProof/>
          <w:sz w:val="24"/>
          <w:szCs w:val="24"/>
          <w:lang w:val="en-GB"/>
          <w:rPrChange w:id="267" w:author="Admin" w:date="2016-10-18T16:05:00Z">
            <w:rPr>
              <w:rFonts w:ascii="Cambria" w:eastAsia="Cambria" w:hAnsi="Cambria" w:cs="Cambria"/>
              <w:b/>
              <w:lang w:val="en-GB"/>
            </w:rPr>
          </w:rPrChange>
        </w:rPr>
        <w:t xml:space="preserve">4 Design and Prototyping Methodology and Procedure </w:t>
      </w:r>
      <w:r w:rsidR="007D0309" w:rsidRPr="00385ECB">
        <w:rPr>
          <w:rFonts w:ascii="Arial" w:hAnsi="Arial" w:cs="Arial"/>
          <w:noProof/>
          <w:sz w:val="24"/>
          <w:szCs w:val="24"/>
          <w:lang w:val="en-GB"/>
          <w:rPrChange w:id="26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269" w:author="Admin" w:date="2016-10-18T16:05:00Z">
            <w:rPr>
              <w:lang w:val="en-GB"/>
            </w:rPr>
          </w:rPrChange>
        </w:rPr>
        <w:instrText>PAGEREF _Toc44037 \h</w:instrText>
      </w:r>
      <w:r w:rsidR="007D0309" w:rsidRPr="00385ECB">
        <w:rPr>
          <w:rFonts w:ascii="Arial" w:hAnsi="Arial" w:cs="Arial"/>
          <w:noProof/>
          <w:sz w:val="24"/>
          <w:szCs w:val="24"/>
          <w:lang w:val="en-GB"/>
          <w:rPrChange w:id="270" w:author="Admin" w:date="2016-10-18T16:05:00Z">
            <w:rPr>
              <w:lang w:val="en-GB"/>
            </w:rPr>
          </w:rPrChange>
        </w:rPr>
      </w:r>
      <w:r w:rsidR="007D0309" w:rsidRPr="00385ECB">
        <w:rPr>
          <w:rFonts w:ascii="Arial" w:hAnsi="Arial" w:cs="Arial"/>
          <w:noProof/>
          <w:sz w:val="24"/>
          <w:szCs w:val="24"/>
          <w:lang w:val="en-GB"/>
        </w:rPr>
        <w:fldChar w:fldCharType="separate"/>
      </w:r>
      <w:ins w:id="271" w:author="Admin" w:date="2016-11-10T23:26:00Z">
        <w:r w:rsidR="008C75E1">
          <w:rPr>
            <w:rFonts w:ascii="Arial" w:hAnsi="Arial" w:cs="Arial"/>
            <w:noProof/>
            <w:sz w:val="24"/>
            <w:szCs w:val="24"/>
            <w:lang w:val="en-GB"/>
          </w:rPr>
          <w:t>2</w:t>
        </w:r>
      </w:ins>
      <w:del w:id="272" w:author="Admin" w:date="2016-11-10T23:26:00Z">
        <w:r w:rsidR="008D2DA9" w:rsidDel="008C75E1">
          <w:rPr>
            <w:rFonts w:ascii="Arial" w:hAnsi="Arial" w:cs="Arial"/>
            <w:noProof/>
            <w:sz w:val="24"/>
            <w:szCs w:val="24"/>
            <w:lang w:val="en-GB"/>
          </w:rPr>
          <w:delText>1</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139CC8CB"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273" w:author="Admin" w:date="2016-10-18T16:05:00Z">
            <w:rPr>
              <w:lang w:val="en-GB"/>
            </w:rPr>
          </w:rPrChange>
        </w:rPr>
        <w:pPrChange w:id="27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275" w:author="Admin" w:date="2016-10-18T16:05:00Z">
            <w:rPr>
              <w:lang w:val="en-GB"/>
            </w:rPr>
          </w:rPrChange>
        </w:rPr>
        <w:instrText xml:space="preserve"> HYPERLINK \l "_Toc44038" \h </w:instrText>
      </w:r>
      <w:ins w:id="27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277" w:author="Admin" w:date="2016-10-18T16:05:00Z">
            <w:rPr>
              <w:rFonts w:ascii="Cambria" w:eastAsia="Cambria" w:hAnsi="Cambria" w:cs="Cambria"/>
              <w:lang w:val="en-GB"/>
            </w:rPr>
          </w:rPrChange>
        </w:rPr>
        <w:t>4.1 Design</w:t>
      </w:r>
      <w:r w:rsidR="007D0309" w:rsidRPr="00385ECB">
        <w:rPr>
          <w:rFonts w:ascii="Arial" w:hAnsi="Arial" w:cs="Arial"/>
          <w:noProof/>
          <w:sz w:val="24"/>
          <w:szCs w:val="24"/>
          <w:lang w:val="en-GB"/>
          <w:rPrChange w:id="27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279" w:author="Admin" w:date="2016-10-18T16:05:00Z">
            <w:rPr>
              <w:lang w:val="en-GB"/>
            </w:rPr>
          </w:rPrChange>
        </w:rPr>
        <w:instrText>PAGEREF _Toc44038 \h</w:instrText>
      </w:r>
      <w:r w:rsidR="007D0309" w:rsidRPr="00385ECB">
        <w:rPr>
          <w:rFonts w:ascii="Arial" w:hAnsi="Arial" w:cs="Arial"/>
          <w:noProof/>
          <w:sz w:val="24"/>
          <w:szCs w:val="24"/>
          <w:lang w:val="en-GB"/>
          <w:rPrChange w:id="280" w:author="Admin" w:date="2016-10-18T16:05:00Z">
            <w:rPr>
              <w:lang w:val="en-GB"/>
            </w:rPr>
          </w:rPrChange>
        </w:rPr>
      </w:r>
      <w:r w:rsidR="007D0309" w:rsidRPr="00385ECB">
        <w:rPr>
          <w:rFonts w:ascii="Arial" w:hAnsi="Arial" w:cs="Arial"/>
          <w:noProof/>
          <w:sz w:val="24"/>
          <w:szCs w:val="24"/>
          <w:lang w:val="en-GB"/>
        </w:rPr>
        <w:fldChar w:fldCharType="separate"/>
      </w:r>
      <w:ins w:id="281" w:author="Admin" w:date="2016-11-10T23:26:00Z">
        <w:r w:rsidR="008C75E1">
          <w:rPr>
            <w:rFonts w:ascii="Arial" w:hAnsi="Arial" w:cs="Arial"/>
            <w:noProof/>
            <w:sz w:val="24"/>
            <w:szCs w:val="24"/>
            <w:lang w:val="en-GB"/>
          </w:rPr>
          <w:t>2</w:t>
        </w:r>
      </w:ins>
      <w:del w:id="282" w:author="Admin" w:date="2016-11-10T23:26:00Z">
        <w:r w:rsidR="008D2DA9" w:rsidDel="008C75E1">
          <w:rPr>
            <w:rFonts w:ascii="Arial" w:hAnsi="Arial" w:cs="Arial"/>
            <w:noProof/>
            <w:sz w:val="24"/>
            <w:szCs w:val="24"/>
            <w:lang w:val="en-GB"/>
          </w:rPr>
          <w:delText>1</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00CFD443"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283" w:author="Admin" w:date="2016-10-18T16:05:00Z">
            <w:rPr>
              <w:lang w:val="en-GB"/>
            </w:rPr>
          </w:rPrChange>
        </w:rPr>
        <w:pPrChange w:id="28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285" w:author="Admin" w:date="2016-10-18T16:05:00Z">
            <w:rPr>
              <w:lang w:val="en-GB"/>
            </w:rPr>
          </w:rPrChange>
        </w:rPr>
        <w:instrText xml:space="preserve"> HYPERLINK \l "_Toc44039" \h </w:instrText>
      </w:r>
      <w:ins w:id="28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287" w:author="Admin" w:date="2016-10-18T16:05:00Z">
            <w:rPr>
              <w:rFonts w:ascii="Cambria" w:eastAsia="Cambria" w:hAnsi="Cambria" w:cs="Cambria"/>
              <w:lang w:val="en-GB"/>
            </w:rPr>
          </w:rPrChange>
        </w:rPr>
        <w:t>4.1.1 Mechanical Design Methodology</w:t>
      </w:r>
      <w:r w:rsidR="007D0309" w:rsidRPr="00385ECB">
        <w:rPr>
          <w:rFonts w:ascii="Arial" w:hAnsi="Arial" w:cs="Arial"/>
          <w:noProof/>
          <w:sz w:val="24"/>
          <w:szCs w:val="24"/>
          <w:lang w:val="en-GB"/>
          <w:rPrChange w:id="28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289" w:author="Admin" w:date="2016-10-18T16:05:00Z">
            <w:rPr>
              <w:lang w:val="en-GB"/>
            </w:rPr>
          </w:rPrChange>
        </w:rPr>
        <w:instrText>PAGEREF _Toc44039 \h</w:instrText>
      </w:r>
      <w:r w:rsidR="007D0309" w:rsidRPr="00385ECB">
        <w:rPr>
          <w:rFonts w:ascii="Arial" w:hAnsi="Arial" w:cs="Arial"/>
          <w:noProof/>
          <w:sz w:val="24"/>
          <w:szCs w:val="24"/>
          <w:lang w:val="en-GB"/>
          <w:rPrChange w:id="290" w:author="Admin" w:date="2016-10-18T16:05:00Z">
            <w:rPr>
              <w:lang w:val="en-GB"/>
            </w:rPr>
          </w:rPrChange>
        </w:rPr>
      </w:r>
      <w:r w:rsidR="007D0309" w:rsidRPr="00385ECB">
        <w:rPr>
          <w:rFonts w:ascii="Arial" w:hAnsi="Arial" w:cs="Arial"/>
          <w:noProof/>
          <w:sz w:val="24"/>
          <w:szCs w:val="24"/>
          <w:lang w:val="en-GB"/>
        </w:rPr>
        <w:fldChar w:fldCharType="separate"/>
      </w:r>
      <w:ins w:id="291" w:author="Admin" w:date="2016-11-10T23:26:00Z">
        <w:r w:rsidR="008C75E1">
          <w:rPr>
            <w:rFonts w:ascii="Arial" w:hAnsi="Arial" w:cs="Arial"/>
            <w:noProof/>
            <w:sz w:val="24"/>
            <w:szCs w:val="24"/>
            <w:lang w:val="en-GB"/>
          </w:rPr>
          <w:t>2</w:t>
        </w:r>
      </w:ins>
      <w:del w:id="292" w:author="Admin" w:date="2016-11-10T23:26:00Z">
        <w:r w:rsidR="008D2DA9" w:rsidDel="008C75E1">
          <w:rPr>
            <w:rFonts w:ascii="Arial" w:hAnsi="Arial" w:cs="Arial"/>
            <w:noProof/>
            <w:sz w:val="24"/>
            <w:szCs w:val="24"/>
            <w:lang w:val="en-GB"/>
          </w:rPr>
          <w:delText>1</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400ED0E0"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293" w:author="Admin" w:date="2016-10-18T16:05:00Z">
            <w:rPr>
              <w:lang w:val="en-GB"/>
            </w:rPr>
          </w:rPrChange>
        </w:rPr>
        <w:pPrChange w:id="29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295" w:author="Admin" w:date="2016-10-18T16:05:00Z">
            <w:rPr>
              <w:lang w:val="en-GB"/>
            </w:rPr>
          </w:rPrChange>
        </w:rPr>
        <w:instrText xml:space="preserve"> HYPERLINK \l "_Toc44040" \h </w:instrText>
      </w:r>
      <w:ins w:id="29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297" w:author="Admin" w:date="2016-10-18T16:05:00Z">
            <w:rPr>
              <w:rFonts w:ascii="Cambria" w:eastAsia="Cambria" w:hAnsi="Cambria" w:cs="Cambria"/>
              <w:lang w:val="en-GB"/>
            </w:rPr>
          </w:rPrChange>
        </w:rPr>
        <w:t>4.1.2 Circuit Design Methodology</w:t>
      </w:r>
      <w:r w:rsidR="007D0309" w:rsidRPr="00385ECB">
        <w:rPr>
          <w:rFonts w:ascii="Arial" w:hAnsi="Arial" w:cs="Arial"/>
          <w:noProof/>
          <w:sz w:val="24"/>
          <w:szCs w:val="24"/>
          <w:lang w:val="en-GB"/>
          <w:rPrChange w:id="29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299" w:author="Admin" w:date="2016-10-18T16:05:00Z">
            <w:rPr>
              <w:lang w:val="en-GB"/>
            </w:rPr>
          </w:rPrChange>
        </w:rPr>
        <w:instrText>PAGEREF _Toc44040 \h</w:instrText>
      </w:r>
      <w:r w:rsidR="007D0309" w:rsidRPr="00385ECB">
        <w:rPr>
          <w:rFonts w:ascii="Arial" w:hAnsi="Arial" w:cs="Arial"/>
          <w:noProof/>
          <w:sz w:val="24"/>
          <w:szCs w:val="24"/>
          <w:lang w:val="en-GB"/>
          <w:rPrChange w:id="300" w:author="Admin" w:date="2016-10-18T16:05:00Z">
            <w:rPr>
              <w:lang w:val="en-GB"/>
            </w:rPr>
          </w:rPrChange>
        </w:rPr>
      </w:r>
      <w:r w:rsidR="007D0309" w:rsidRPr="00385ECB">
        <w:rPr>
          <w:rFonts w:ascii="Arial" w:hAnsi="Arial" w:cs="Arial"/>
          <w:noProof/>
          <w:sz w:val="24"/>
          <w:szCs w:val="24"/>
          <w:lang w:val="en-GB"/>
        </w:rPr>
        <w:fldChar w:fldCharType="separate"/>
      </w:r>
      <w:ins w:id="301" w:author="Admin" w:date="2016-11-10T23:26:00Z">
        <w:r w:rsidR="008C75E1">
          <w:rPr>
            <w:rFonts w:ascii="Arial" w:hAnsi="Arial" w:cs="Arial"/>
            <w:noProof/>
            <w:sz w:val="24"/>
            <w:szCs w:val="24"/>
            <w:lang w:val="en-GB"/>
          </w:rPr>
          <w:t>3</w:t>
        </w:r>
      </w:ins>
      <w:del w:id="302" w:author="Admin" w:date="2016-11-10T23:26:00Z">
        <w:r w:rsidR="008D2DA9" w:rsidDel="008C75E1">
          <w:rPr>
            <w:rFonts w:ascii="Arial" w:hAnsi="Arial" w:cs="Arial"/>
            <w:noProof/>
            <w:sz w:val="24"/>
            <w:szCs w:val="24"/>
            <w:lang w:val="en-GB"/>
          </w:rPr>
          <w:delText>2</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1370069B"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303" w:author="Admin" w:date="2016-10-18T16:05:00Z">
            <w:rPr>
              <w:lang w:val="en-GB"/>
            </w:rPr>
          </w:rPrChange>
        </w:rPr>
        <w:pPrChange w:id="30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305" w:author="Admin" w:date="2016-10-18T16:05:00Z">
            <w:rPr>
              <w:lang w:val="en-GB"/>
            </w:rPr>
          </w:rPrChange>
        </w:rPr>
        <w:instrText xml:space="preserve"> HYPERLINK \l "_Toc44041" \h </w:instrText>
      </w:r>
      <w:ins w:id="30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307" w:author="Admin" w:date="2016-10-18T16:05:00Z">
            <w:rPr>
              <w:rFonts w:ascii="Cambria" w:eastAsia="Cambria" w:hAnsi="Cambria" w:cs="Cambria"/>
              <w:lang w:val="en-GB"/>
            </w:rPr>
          </w:rPrChange>
        </w:rPr>
        <w:t>4.1.3 Software Design Methodology</w:t>
      </w:r>
      <w:r w:rsidR="007D0309" w:rsidRPr="00385ECB">
        <w:rPr>
          <w:rFonts w:ascii="Arial" w:hAnsi="Arial" w:cs="Arial"/>
          <w:noProof/>
          <w:sz w:val="24"/>
          <w:szCs w:val="24"/>
          <w:lang w:val="en-GB"/>
          <w:rPrChange w:id="30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309" w:author="Admin" w:date="2016-10-18T16:05:00Z">
            <w:rPr>
              <w:lang w:val="en-GB"/>
            </w:rPr>
          </w:rPrChange>
        </w:rPr>
        <w:instrText>PAGEREF _Toc44041 \h</w:instrText>
      </w:r>
      <w:r w:rsidR="007D0309" w:rsidRPr="00385ECB">
        <w:rPr>
          <w:rFonts w:ascii="Arial" w:hAnsi="Arial" w:cs="Arial"/>
          <w:noProof/>
          <w:sz w:val="24"/>
          <w:szCs w:val="24"/>
          <w:lang w:val="en-GB"/>
          <w:rPrChange w:id="310" w:author="Admin" w:date="2016-10-18T16:05:00Z">
            <w:rPr>
              <w:lang w:val="en-GB"/>
            </w:rPr>
          </w:rPrChange>
        </w:rPr>
      </w:r>
      <w:r w:rsidR="007D0309" w:rsidRPr="00385ECB">
        <w:rPr>
          <w:rFonts w:ascii="Arial" w:hAnsi="Arial" w:cs="Arial"/>
          <w:noProof/>
          <w:sz w:val="24"/>
          <w:szCs w:val="24"/>
          <w:lang w:val="en-GB"/>
        </w:rPr>
        <w:fldChar w:fldCharType="separate"/>
      </w:r>
      <w:ins w:id="311" w:author="Admin" w:date="2016-11-10T23:26:00Z">
        <w:r w:rsidR="008C75E1">
          <w:rPr>
            <w:rFonts w:ascii="Arial" w:hAnsi="Arial" w:cs="Arial"/>
            <w:noProof/>
            <w:sz w:val="24"/>
            <w:szCs w:val="24"/>
            <w:lang w:val="en-GB"/>
          </w:rPr>
          <w:t>3</w:t>
        </w:r>
      </w:ins>
      <w:del w:id="312" w:author="Admin" w:date="2016-11-10T23:26:00Z">
        <w:r w:rsidR="008D2DA9" w:rsidDel="008C75E1">
          <w:rPr>
            <w:rFonts w:ascii="Arial" w:hAnsi="Arial" w:cs="Arial"/>
            <w:noProof/>
            <w:sz w:val="24"/>
            <w:szCs w:val="24"/>
            <w:lang w:val="en-GB"/>
          </w:rPr>
          <w:delText>2</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4BBA3675"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313" w:author="Admin" w:date="2016-10-18T16:05:00Z">
            <w:rPr>
              <w:lang w:val="en-GB"/>
            </w:rPr>
          </w:rPrChange>
        </w:rPr>
        <w:pPrChange w:id="31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315" w:author="Admin" w:date="2016-10-18T16:05:00Z">
            <w:rPr>
              <w:lang w:val="en-GB"/>
            </w:rPr>
          </w:rPrChange>
        </w:rPr>
        <w:instrText xml:space="preserve"> HYPERLINK \l "_Toc44042" \h </w:instrText>
      </w:r>
      <w:ins w:id="31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317" w:author="Admin" w:date="2016-10-18T16:05:00Z">
            <w:rPr>
              <w:rFonts w:ascii="Cambria" w:eastAsia="Cambria" w:hAnsi="Cambria" w:cs="Cambria"/>
              <w:lang w:val="en-GB"/>
            </w:rPr>
          </w:rPrChange>
        </w:rPr>
        <w:t>4.2 Prototyping Methodology and Procedure</w:t>
      </w:r>
      <w:r w:rsidR="007D0309" w:rsidRPr="00385ECB">
        <w:rPr>
          <w:rFonts w:ascii="Arial" w:hAnsi="Arial" w:cs="Arial"/>
          <w:noProof/>
          <w:sz w:val="24"/>
          <w:szCs w:val="24"/>
          <w:lang w:val="en-GB"/>
          <w:rPrChange w:id="31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319" w:author="Admin" w:date="2016-10-18T16:05:00Z">
            <w:rPr>
              <w:lang w:val="en-GB"/>
            </w:rPr>
          </w:rPrChange>
        </w:rPr>
        <w:instrText>PAGEREF _Toc44042 \h</w:instrText>
      </w:r>
      <w:r w:rsidR="007D0309" w:rsidRPr="00385ECB">
        <w:rPr>
          <w:rFonts w:ascii="Arial" w:hAnsi="Arial" w:cs="Arial"/>
          <w:noProof/>
          <w:sz w:val="24"/>
          <w:szCs w:val="24"/>
          <w:lang w:val="en-GB"/>
          <w:rPrChange w:id="320" w:author="Admin" w:date="2016-10-18T16:05:00Z">
            <w:rPr>
              <w:lang w:val="en-GB"/>
            </w:rPr>
          </w:rPrChange>
        </w:rPr>
      </w:r>
      <w:r w:rsidR="007D0309" w:rsidRPr="00385ECB">
        <w:rPr>
          <w:rFonts w:ascii="Arial" w:hAnsi="Arial" w:cs="Arial"/>
          <w:noProof/>
          <w:sz w:val="24"/>
          <w:szCs w:val="24"/>
          <w:lang w:val="en-GB"/>
        </w:rPr>
        <w:fldChar w:fldCharType="separate"/>
      </w:r>
      <w:ins w:id="321" w:author="Admin" w:date="2016-11-10T23:26:00Z">
        <w:r w:rsidR="008C75E1">
          <w:rPr>
            <w:rFonts w:ascii="Arial" w:hAnsi="Arial" w:cs="Arial"/>
            <w:noProof/>
            <w:sz w:val="24"/>
            <w:szCs w:val="24"/>
            <w:lang w:val="en-GB"/>
          </w:rPr>
          <w:t>4</w:t>
        </w:r>
      </w:ins>
      <w:del w:id="322" w:author="Admin" w:date="2016-11-10T23:26:00Z">
        <w:r w:rsidR="008D2DA9" w:rsidDel="008C75E1">
          <w:rPr>
            <w:rFonts w:ascii="Arial" w:hAnsi="Arial" w:cs="Arial"/>
            <w:noProof/>
            <w:sz w:val="24"/>
            <w:szCs w:val="24"/>
            <w:lang w:val="en-GB"/>
          </w:rPr>
          <w:delText>3</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41C811A7" w14:textId="77777777" w:rsidR="00C261B9" w:rsidRPr="00385ECB" w:rsidRDefault="008B1626" w:rsidP="00754AB6">
      <w:pPr>
        <w:pStyle w:val="TOC1"/>
        <w:tabs>
          <w:tab w:val="right" w:leader="dot" w:pos="9638"/>
        </w:tabs>
        <w:spacing w:after="0" w:line="360" w:lineRule="auto"/>
        <w:ind w:left="0" w:right="0"/>
        <w:jc w:val="both"/>
        <w:rPr>
          <w:rFonts w:ascii="Arial" w:hAnsi="Arial" w:cs="Arial"/>
          <w:noProof/>
          <w:sz w:val="24"/>
          <w:szCs w:val="24"/>
          <w:lang w:val="en-GB"/>
          <w:rPrChange w:id="323" w:author="Admin" w:date="2016-10-18T16:05:00Z">
            <w:rPr>
              <w:lang w:val="en-GB"/>
            </w:rPr>
          </w:rPrChange>
        </w:rPr>
        <w:pPrChange w:id="324" w:author="Admin" w:date="2016-10-18T16:11:00Z">
          <w:pPr>
            <w:pStyle w:val="TOC1"/>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325" w:author="Admin" w:date="2016-10-18T16:05:00Z">
            <w:rPr>
              <w:lang w:val="en-GB"/>
            </w:rPr>
          </w:rPrChange>
        </w:rPr>
        <w:instrText xml:space="preserve"> HYPERLINK \l "_Toc44043" \h </w:instrText>
      </w:r>
      <w:ins w:id="32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b/>
          <w:noProof/>
          <w:sz w:val="24"/>
          <w:szCs w:val="24"/>
          <w:lang w:val="en-GB"/>
          <w:rPrChange w:id="327" w:author="Admin" w:date="2016-10-18T16:05:00Z">
            <w:rPr>
              <w:rFonts w:ascii="Cambria" w:eastAsia="Cambria" w:hAnsi="Cambria" w:cs="Cambria"/>
              <w:b/>
              <w:lang w:val="en-GB"/>
            </w:rPr>
          </w:rPrChange>
        </w:rPr>
        <w:t xml:space="preserve">5 Component and Material Selection </w:t>
      </w:r>
      <w:r w:rsidR="007D0309" w:rsidRPr="00385ECB">
        <w:rPr>
          <w:rFonts w:ascii="Arial" w:hAnsi="Arial" w:cs="Arial"/>
          <w:noProof/>
          <w:sz w:val="24"/>
          <w:szCs w:val="24"/>
          <w:lang w:val="en-GB"/>
          <w:rPrChange w:id="32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329" w:author="Admin" w:date="2016-10-18T16:05:00Z">
            <w:rPr>
              <w:lang w:val="en-GB"/>
            </w:rPr>
          </w:rPrChange>
        </w:rPr>
        <w:instrText>PAGEREF _Toc44043 \h</w:instrText>
      </w:r>
      <w:r w:rsidR="007D0309" w:rsidRPr="00385ECB">
        <w:rPr>
          <w:rFonts w:ascii="Arial" w:hAnsi="Arial" w:cs="Arial"/>
          <w:noProof/>
          <w:sz w:val="24"/>
          <w:szCs w:val="24"/>
          <w:lang w:val="en-GB"/>
          <w:rPrChange w:id="330" w:author="Admin" w:date="2016-10-18T16:05:00Z">
            <w:rPr>
              <w:lang w:val="en-GB"/>
            </w:rPr>
          </w:rPrChange>
        </w:rPr>
      </w:r>
      <w:r w:rsidR="007D0309" w:rsidRPr="00385ECB">
        <w:rPr>
          <w:rFonts w:ascii="Arial" w:hAnsi="Arial" w:cs="Arial"/>
          <w:noProof/>
          <w:sz w:val="24"/>
          <w:szCs w:val="24"/>
          <w:lang w:val="en-GB"/>
        </w:rPr>
        <w:fldChar w:fldCharType="separate"/>
      </w:r>
      <w:ins w:id="331" w:author="Admin" w:date="2016-11-10T23:26:00Z">
        <w:r w:rsidR="008C75E1">
          <w:rPr>
            <w:rFonts w:ascii="Arial" w:hAnsi="Arial" w:cs="Arial"/>
            <w:noProof/>
            <w:sz w:val="24"/>
            <w:szCs w:val="24"/>
            <w:lang w:val="en-GB"/>
          </w:rPr>
          <w:t>5</w:t>
        </w:r>
      </w:ins>
      <w:del w:id="332" w:author="Admin" w:date="2016-11-10T23:26:00Z">
        <w:r w:rsidR="008D2DA9" w:rsidDel="008C75E1">
          <w:rPr>
            <w:rFonts w:ascii="Arial" w:hAnsi="Arial" w:cs="Arial"/>
            <w:noProof/>
            <w:sz w:val="24"/>
            <w:szCs w:val="24"/>
            <w:lang w:val="en-GB"/>
          </w:rPr>
          <w:delText>4</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335A03C4"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333" w:author="Admin" w:date="2016-10-18T16:05:00Z">
            <w:rPr>
              <w:lang w:val="en-GB"/>
            </w:rPr>
          </w:rPrChange>
        </w:rPr>
        <w:pPrChange w:id="33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335" w:author="Admin" w:date="2016-10-18T16:05:00Z">
            <w:rPr>
              <w:lang w:val="en-GB"/>
            </w:rPr>
          </w:rPrChange>
        </w:rPr>
        <w:instrText xml:space="preserve"> HYPERLINK \l "_Toc44044" \h </w:instrText>
      </w:r>
      <w:ins w:id="33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337" w:author="Admin" w:date="2016-10-18T16:05:00Z">
            <w:rPr>
              <w:rFonts w:ascii="Cambria" w:eastAsia="Cambria" w:hAnsi="Cambria" w:cs="Cambria"/>
              <w:lang w:val="en-GB"/>
            </w:rPr>
          </w:rPrChange>
        </w:rPr>
        <w:t>5.1 Communications bus</w:t>
      </w:r>
      <w:r w:rsidR="007D0309" w:rsidRPr="00385ECB">
        <w:rPr>
          <w:rFonts w:ascii="Arial" w:hAnsi="Arial" w:cs="Arial"/>
          <w:noProof/>
          <w:sz w:val="24"/>
          <w:szCs w:val="24"/>
          <w:lang w:val="en-GB"/>
          <w:rPrChange w:id="33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339" w:author="Admin" w:date="2016-10-18T16:05:00Z">
            <w:rPr>
              <w:lang w:val="en-GB"/>
            </w:rPr>
          </w:rPrChange>
        </w:rPr>
        <w:instrText>PAGEREF _Toc44044 \h</w:instrText>
      </w:r>
      <w:r w:rsidR="007D0309" w:rsidRPr="00385ECB">
        <w:rPr>
          <w:rFonts w:ascii="Arial" w:hAnsi="Arial" w:cs="Arial"/>
          <w:noProof/>
          <w:sz w:val="24"/>
          <w:szCs w:val="24"/>
          <w:lang w:val="en-GB"/>
          <w:rPrChange w:id="340" w:author="Admin" w:date="2016-10-18T16:05:00Z">
            <w:rPr>
              <w:lang w:val="en-GB"/>
            </w:rPr>
          </w:rPrChange>
        </w:rPr>
      </w:r>
      <w:r w:rsidR="007D0309" w:rsidRPr="00385ECB">
        <w:rPr>
          <w:rFonts w:ascii="Arial" w:hAnsi="Arial" w:cs="Arial"/>
          <w:noProof/>
          <w:sz w:val="24"/>
          <w:szCs w:val="24"/>
          <w:lang w:val="en-GB"/>
        </w:rPr>
        <w:fldChar w:fldCharType="separate"/>
      </w:r>
      <w:ins w:id="341" w:author="Admin" w:date="2016-11-10T23:26:00Z">
        <w:r w:rsidR="008C75E1">
          <w:rPr>
            <w:rFonts w:ascii="Arial" w:hAnsi="Arial" w:cs="Arial"/>
            <w:noProof/>
            <w:sz w:val="24"/>
            <w:szCs w:val="24"/>
            <w:lang w:val="en-GB"/>
          </w:rPr>
          <w:t>5</w:t>
        </w:r>
      </w:ins>
      <w:del w:id="342" w:author="Admin" w:date="2016-11-10T23:26:00Z">
        <w:r w:rsidR="008D2DA9" w:rsidDel="008C75E1">
          <w:rPr>
            <w:rFonts w:ascii="Arial" w:hAnsi="Arial" w:cs="Arial"/>
            <w:noProof/>
            <w:sz w:val="24"/>
            <w:szCs w:val="24"/>
            <w:lang w:val="en-GB"/>
          </w:rPr>
          <w:delText>4</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1F4F56B7"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343" w:author="Admin" w:date="2016-10-18T16:05:00Z">
            <w:rPr>
              <w:lang w:val="en-GB"/>
            </w:rPr>
          </w:rPrChange>
        </w:rPr>
        <w:pPrChange w:id="34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345" w:author="Admin" w:date="2016-10-18T16:05:00Z">
            <w:rPr>
              <w:lang w:val="en-GB"/>
            </w:rPr>
          </w:rPrChange>
        </w:rPr>
        <w:instrText xml:space="preserve"> HYPERLINK \l "_Toc44045" \h </w:instrText>
      </w:r>
      <w:ins w:id="34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347" w:author="Admin" w:date="2016-10-18T16:05:00Z">
            <w:rPr>
              <w:rFonts w:ascii="Cambria" w:eastAsia="Cambria" w:hAnsi="Cambria" w:cs="Cambria"/>
              <w:lang w:val="en-GB"/>
            </w:rPr>
          </w:rPrChange>
        </w:rPr>
        <w:t>5.2 Servo Motor</w:t>
      </w:r>
      <w:r w:rsidR="007D0309" w:rsidRPr="00385ECB">
        <w:rPr>
          <w:rFonts w:ascii="Arial" w:hAnsi="Arial" w:cs="Arial"/>
          <w:noProof/>
          <w:sz w:val="24"/>
          <w:szCs w:val="24"/>
          <w:lang w:val="en-GB"/>
          <w:rPrChange w:id="34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349" w:author="Admin" w:date="2016-10-18T16:05:00Z">
            <w:rPr>
              <w:lang w:val="en-GB"/>
            </w:rPr>
          </w:rPrChange>
        </w:rPr>
        <w:instrText>PAGEREF _Toc44045 \h</w:instrText>
      </w:r>
      <w:r w:rsidR="007D0309" w:rsidRPr="00385ECB">
        <w:rPr>
          <w:rFonts w:ascii="Arial" w:hAnsi="Arial" w:cs="Arial"/>
          <w:noProof/>
          <w:sz w:val="24"/>
          <w:szCs w:val="24"/>
          <w:lang w:val="en-GB"/>
          <w:rPrChange w:id="350" w:author="Admin" w:date="2016-10-18T16:05:00Z">
            <w:rPr>
              <w:lang w:val="en-GB"/>
            </w:rPr>
          </w:rPrChange>
        </w:rPr>
      </w:r>
      <w:r w:rsidR="007D0309" w:rsidRPr="00385ECB">
        <w:rPr>
          <w:rFonts w:ascii="Arial" w:hAnsi="Arial" w:cs="Arial"/>
          <w:noProof/>
          <w:sz w:val="24"/>
          <w:szCs w:val="24"/>
          <w:lang w:val="en-GB"/>
        </w:rPr>
        <w:fldChar w:fldCharType="separate"/>
      </w:r>
      <w:ins w:id="351" w:author="Admin" w:date="2016-11-10T23:26:00Z">
        <w:r w:rsidR="008C75E1">
          <w:rPr>
            <w:rFonts w:ascii="Arial" w:hAnsi="Arial" w:cs="Arial"/>
            <w:noProof/>
            <w:sz w:val="24"/>
            <w:szCs w:val="24"/>
            <w:lang w:val="en-GB"/>
          </w:rPr>
          <w:t>5</w:t>
        </w:r>
      </w:ins>
      <w:del w:id="352" w:author="Admin" w:date="2016-11-10T23:26:00Z">
        <w:r w:rsidR="008D2DA9" w:rsidDel="008C75E1">
          <w:rPr>
            <w:rFonts w:ascii="Arial" w:hAnsi="Arial" w:cs="Arial"/>
            <w:noProof/>
            <w:sz w:val="24"/>
            <w:szCs w:val="24"/>
            <w:lang w:val="en-GB"/>
          </w:rPr>
          <w:delText>4</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41BE5C28"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353" w:author="Admin" w:date="2016-10-18T16:05:00Z">
            <w:rPr>
              <w:lang w:val="en-GB"/>
            </w:rPr>
          </w:rPrChange>
        </w:rPr>
        <w:pPrChange w:id="35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355" w:author="Admin" w:date="2016-10-18T16:05:00Z">
            <w:rPr>
              <w:lang w:val="en-GB"/>
            </w:rPr>
          </w:rPrChange>
        </w:rPr>
        <w:instrText xml:space="preserve"> HYPERLINK \l "_Toc44046" \h </w:instrText>
      </w:r>
      <w:ins w:id="35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357" w:author="Admin" w:date="2016-10-18T16:05:00Z">
            <w:rPr>
              <w:rFonts w:ascii="Cambria" w:eastAsia="Cambria" w:hAnsi="Cambria" w:cs="Cambria"/>
              <w:lang w:val="en-GB"/>
            </w:rPr>
          </w:rPrChange>
        </w:rPr>
        <w:t>5.3 Stepper motor and Driver</w:t>
      </w:r>
      <w:r w:rsidR="007D0309" w:rsidRPr="00385ECB">
        <w:rPr>
          <w:rFonts w:ascii="Arial" w:hAnsi="Arial" w:cs="Arial"/>
          <w:noProof/>
          <w:sz w:val="24"/>
          <w:szCs w:val="24"/>
          <w:lang w:val="en-GB"/>
          <w:rPrChange w:id="35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359" w:author="Admin" w:date="2016-10-18T16:05:00Z">
            <w:rPr>
              <w:lang w:val="en-GB"/>
            </w:rPr>
          </w:rPrChange>
        </w:rPr>
        <w:instrText>PAGEREF _Toc44046 \h</w:instrText>
      </w:r>
      <w:r w:rsidR="007D0309" w:rsidRPr="00385ECB">
        <w:rPr>
          <w:rFonts w:ascii="Arial" w:hAnsi="Arial" w:cs="Arial"/>
          <w:noProof/>
          <w:sz w:val="24"/>
          <w:szCs w:val="24"/>
          <w:lang w:val="en-GB"/>
          <w:rPrChange w:id="360" w:author="Admin" w:date="2016-10-18T16:05:00Z">
            <w:rPr>
              <w:lang w:val="en-GB"/>
            </w:rPr>
          </w:rPrChange>
        </w:rPr>
      </w:r>
      <w:r w:rsidR="007D0309" w:rsidRPr="00385ECB">
        <w:rPr>
          <w:rFonts w:ascii="Arial" w:hAnsi="Arial" w:cs="Arial"/>
          <w:noProof/>
          <w:sz w:val="24"/>
          <w:szCs w:val="24"/>
          <w:lang w:val="en-GB"/>
        </w:rPr>
        <w:fldChar w:fldCharType="separate"/>
      </w:r>
      <w:ins w:id="361" w:author="Admin" w:date="2016-11-10T23:26:00Z">
        <w:r w:rsidR="008C75E1">
          <w:rPr>
            <w:rFonts w:ascii="Arial" w:hAnsi="Arial" w:cs="Arial"/>
            <w:noProof/>
            <w:sz w:val="24"/>
            <w:szCs w:val="24"/>
            <w:lang w:val="en-GB"/>
          </w:rPr>
          <w:t>6</w:t>
        </w:r>
      </w:ins>
      <w:del w:id="362" w:author="Admin" w:date="2016-11-10T23:26:00Z">
        <w:r w:rsidR="008D2DA9" w:rsidDel="008C75E1">
          <w:rPr>
            <w:rFonts w:ascii="Arial" w:hAnsi="Arial" w:cs="Arial"/>
            <w:noProof/>
            <w:sz w:val="24"/>
            <w:szCs w:val="24"/>
            <w:lang w:val="en-GB"/>
          </w:rPr>
          <w:delText>5</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3EE254C8"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363" w:author="Admin" w:date="2016-10-18T16:05:00Z">
            <w:rPr>
              <w:lang w:val="en-GB"/>
            </w:rPr>
          </w:rPrChange>
        </w:rPr>
        <w:pPrChange w:id="36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365" w:author="Admin" w:date="2016-10-18T16:05:00Z">
            <w:rPr>
              <w:lang w:val="en-GB"/>
            </w:rPr>
          </w:rPrChange>
        </w:rPr>
        <w:instrText xml:space="preserve"> HYPERLINK \l "_Toc44047" \h </w:instrText>
      </w:r>
      <w:ins w:id="36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367" w:author="Admin" w:date="2016-10-18T16:05:00Z">
            <w:rPr>
              <w:rFonts w:ascii="Cambria" w:eastAsia="Cambria" w:hAnsi="Cambria" w:cs="Cambria"/>
              <w:lang w:val="en-GB"/>
            </w:rPr>
          </w:rPrChange>
        </w:rPr>
        <w:t>5.4 Power Supply</w:t>
      </w:r>
      <w:r w:rsidR="007D0309" w:rsidRPr="00385ECB">
        <w:rPr>
          <w:rFonts w:ascii="Arial" w:hAnsi="Arial" w:cs="Arial"/>
          <w:noProof/>
          <w:sz w:val="24"/>
          <w:szCs w:val="24"/>
          <w:lang w:val="en-GB"/>
          <w:rPrChange w:id="36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369" w:author="Admin" w:date="2016-10-18T16:05:00Z">
            <w:rPr>
              <w:lang w:val="en-GB"/>
            </w:rPr>
          </w:rPrChange>
        </w:rPr>
        <w:instrText>PAGEREF _Toc44047 \h</w:instrText>
      </w:r>
      <w:r w:rsidR="007D0309" w:rsidRPr="00385ECB">
        <w:rPr>
          <w:rFonts w:ascii="Arial" w:hAnsi="Arial" w:cs="Arial"/>
          <w:noProof/>
          <w:sz w:val="24"/>
          <w:szCs w:val="24"/>
          <w:lang w:val="en-GB"/>
          <w:rPrChange w:id="370" w:author="Admin" w:date="2016-10-18T16:05:00Z">
            <w:rPr>
              <w:lang w:val="en-GB"/>
            </w:rPr>
          </w:rPrChange>
        </w:rPr>
      </w:r>
      <w:r w:rsidR="007D0309" w:rsidRPr="00385ECB">
        <w:rPr>
          <w:rFonts w:ascii="Arial" w:hAnsi="Arial" w:cs="Arial"/>
          <w:noProof/>
          <w:sz w:val="24"/>
          <w:szCs w:val="24"/>
          <w:lang w:val="en-GB"/>
        </w:rPr>
        <w:fldChar w:fldCharType="separate"/>
      </w:r>
      <w:ins w:id="371" w:author="Admin" w:date="2016-11-10T23:26:00Z">
        <w:r w:rsidR="008C75E1">
          <w:rPr>
            <w:rFonts w:ascii="Arial" w:hAnsi="Arial" w:cs="Arial"/>
            <w:noProof/>
            <w:sz w:val="24"/>
            <w:szCs w:val="24"/>
            <w:lang w:val="en-GB"/>
          </w:rPr>
          <w:t>6</w:t>
        </w:r>
      </w:ins>
      <w:del w:id="372" w:author="Admin" w:date="2016-11-10T23:26:00Z">
        <w:r w:rsidR="008D2DA9" w:rsidDel="008C75E1">
          <w:rPr>
            <w:rFonts w:ascii="Arial" w:hAnsi="Arial" w:cs="Arial"/>
            <w:noProof/>
            <w:sz w:val="24"/>
            <w:szCs w:val="24"/>
            <w:lang w:val="en-GB"/>
          </w:rPr>
          <w:delText>5</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0BDB45DD"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373" w:author="Admin" w:date="2016-10-18T16:05:00Z">
            <w:rPr>
              <w:lang w:val="en-GB"/>
            </w:rPr>
          </w:rPrChange>
        </w:rPr>
        <w:pPrChange w:id="37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375" w:author="Admin" w:date="2016-10-18T16:05:00Z">
            <w:rPr>
              <w:lang w:val="en-GB"/>
            </w:rPr>
          </w:rPrChange>
        </w:rPr>
        <w:instrText xml:space="preserve"> HYPERLINK \l "_Toc44048" \h </w:instrText>
      </w:r>
      <w:ins w:id="37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377" w:author="Admin" w:date="2016-10-18T16:05:00Z">
            <w:rPr>
              <w:rFonts w:ascii="Cambria" w:eastAsia="Cambria" w:hAnsi="Cambria" w:cs="Cambria"/>
              <w:lang w:val="en-GB"/>
            </w:rPr>
          </w:rPrChange>
        </w:rPr>
        <w:t>5.5 Microcontroller</w:t>
      </w:r>
      <w:r w:rsidR="007D0309" w:rsidRPr="00385ECB">
        <w:rPr>
          <w:rFonts w:ascii="Arial" w:hAnsi="Arial" w:cs="Arial"/>
          <w:noProof/>
          <w:sz w:val="24"/>
          <w:szCs w:val="24"/>
          <w:lang w:val="en-GB"/>
          <w:rPrChange w:id="37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379" w:author="Admin" w:date="2016-10-18T16:05:00Z">
            <w:rPr>
              <w:lang w:val="en-GB"/>
            </w:rPr>
          </w:rPrChange>
        </w:rPr>
        <w:instrText>PAGEREF _Toc44048 \h</w:instrText>
      </w:r>
      <w:r w:rsidR="007D0309" w:rsidRPr="00385ECB">
        <w:rPr>
          <w:rFonts w:ascii="Arial" w:hAnsi="Arial" w:cs="Arial"/>
          <w:noProof/>
          <w:sz w:val="24"/>
          <w:szCs w:val="24"/>
          <w:lang w:val="en-GB"/>
          <w:rPrChange w:id="380" w:author="Admin" w:date="2016-10-18T16:05:00Z">
            <w:rPr>
              <w:lang w:val="en-GB"/>
            </w:rPr>
          </w:rPrChange>
        </w:rPr>
      </w:r>
      <w:r w:rsidR="007D0309" w:rsidRPr="00385ECB">
        <w:rPr>
          <w:rFonts w:ascii="Arial" w:hAnsi="Arial" w:cs="Arial"/>
          <w:noProof/>
          <w:sz w:val="24"/>
          <w:szCs w:val="24"/>
          <w:lang w:val="en-GB"/>
        </w:rPr>
        <w:fldChar w:fldCharType="separate"/>
      </w:r>
      <w:ins w:id="381" w:author="Admin" w:date="2016-11-10T23:26:00Z">
        <w:r w:rsidR="008C75E1">
          <w:rPr>
            <w:rFonts w:ascii="Arial" w:hAnsi="Arial" w:cs="Arial"/>
            <w:noProof/>
            <w:sz w:val="24"/>
            <w:szCs w:val="24"/>
            <w:lang w:val="en-GB"/>
          </w:rPr>
          <w:t>6</w:t>
        </w:r>
      </w:ins>
      <w:del w:id="382" w:author="Admin" w:date="2016-11-10T23:26:00Z">
        <w:r w:rsidR="008D2DA9" w:rsidDel="008C75E1">
          <w:rPr>
            <w:rFonts w:ascii="Arial" w:hAnsi="Arial" w:cs="Arial"/>
            <w:noProof/>
            <w:sz w:val="24"/>
            <w:szCs w:val="24"/>
            <w:lang w:val="en-GB"/>
          </w:rPr>
          <w:delText>5</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7613F484"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383" w:author="Admin" w:date="2016-10-18T16:05:00Z">
            <w:rPr>
              <w:lang w:val="en-GB"/>
            </w:rPr>
          </w:rPrChange>
        </w:rPr>
        <w:pPrChange w:id="38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385" w:author="Admin" w:date="2016-10-18T16:05:00Z">
            <w:rPr>
              <w:lang w:val="en-GB"/>
            </w:rPr>
          </w:rPrChange>
        </w:rPr>
        <w:instrText xml:space="preserve"> HYPERLINK \l "_Toc44049" \h </w:instrText>
      </w:r>
      <w:ins w:id="38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387" w:author="Admin" w:date="2016-10-18T16:05:00Z">
            <w:rPr>
              <w:rFonts w:ascii="Cambria" w:eastAsia="Cambria" w:hAnsi="Cambria" w:cs="Cambria"/>
              <w:lang w:val="en-GB"/>
            </w:rPr>
          </w:rPrChange>
        </w:rPr>
        <w:t>5.6 Delivery Mechanism Housing</w:t>
      </w:r>
      <w:r w:rsidR="007D0309" w:rsidRPr="00385ECB">
        <w:rPr>
          <w:rFonts w:ascii="Arial" w:hAnsi="Arial" w:cs="Arial"/>
          <w:noProof/>
          <w:sz w:val="24"/>
          <w:szCs w:val="24"/>
          <w:lang w:val="en-GB"/>
          <w:rPrChange w:id="38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389" w:author="Admin" w:date="2016-10-18T16:05:00Z">
            <w:rPr>
              <w:lang w:val="en-GB"/>
            </w:rPr>
          </w:rPrChange>
        </w:rPr>
        <w:instrText>PAGEREF _Toc44049 \h</w:instrText>
      </w:r>
      <w:r w:rsidR="007D0309" w:rsidRPr="00385ECB">
        <w:rPr>
          <w:rFonts w:ascii="Arial" w:hAnsi="Arial" w:cs="Arial"/>
          <w:noProof/>
          <w:sz w:val="24"/>
          <w:szCs w:val="24"/>
          <w:lang w:val="en-GB"/>
          <w:rPrChange w:id="390" w:author="Admin" w:date="2016-10-18T16:05:00Z">
            <w:rPr>
              <w:lang w:val="en-GB"/>
            </w:rPr>
          </w:rPrChange>
        </w:rPr>
      </w:r>
      <w:r w:rsidR="007D0309" w:rsidRPr="00385ECB">
        <w:rPr>
          <w:rFonts w:ascii="Arial" w:hAnsi="Arial" w:cs="Arial"/>
          <w:noProof/>
          <w:sz w:val="24"/>
          <w:szCs w:val="24"/>
          <w:lang w:val="en-GB"/>
        </w:rPr>
        <w:fldChar w:fldCharType="separate"/>
      </w:r>
      <w:ins w:id="391" w:author="Admin" w:date="2016-11-10T23:26:00Z">
        <w:r w:rsidR="008C75E1">
          <w:rPr>
            <w:rFonts w:ascii="Arial" w:hAnsi="Arial" w:cs="Arial"/>
            <w:noProof/>
            <w:sz w:val="24"/>
            <w:szCs w:val="24"/>
            <w:lang w:val="en-GB"/>
          </w:rPr>
          <w:t>7</w:t>
        </w:r>
      </w:ins>
      <w:del w:id="392" w:author="Admin" w:date="2016-11-10T23:26:00Z">
        <w:r w:rsidR="008D2DA9" w:rsidDel="008C75E1">
          <w:rPr>
            <w:rFonts w:ascii="Arial" w:hAnsi="Arial" w:cs="Arial"/>
            <w:noProof/>
            <w:sz w:val="24"/>
            <w:szCs w:val="24"/>
            <w:lang w:val="en-GB"/>
          </w:rPr>
          <w:delText>6</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769865DC"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393" w:author="Admin" w:date="2016-10-18T16:05:00Z">
            <w:rPr>
              <w:lang w:val="en-GB"/>
            </w:rPr>
          </w:rPrChange>
        </w:rPr>
        <w:pPrChange w:id="39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395" w:author="Admin" w:date="2016-10-18T16:05:00Z">
            <w:rPr>
              <w:lang w:val="en-GB"/>
            </w:rPr>
          </w:rPrChange>
        </w:rPr>
        <w:instrText xml:space="preserve"> HYPERLINK \l "_Toc44050" \h </w:instrText>
      </w:r>
      <w:ins w:id="39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397" w:author="Admin" w:date="2016-10-18T16:05:00Z">
            <w:rPr>
              <w:rFonts w:ascii="Cambria" w:eastAsia="Cambria" w:hAnsi="Cambria" w:cs="Cambria"/>
              <w:lang w:val="en-GB"/>
            </w:rPr>
          </w:rPrChange>
        </w:rPr>
        <w:t>5.7 Enclosure Frame</w:t>
      </w:r>
      <w:r w:rsidR="007D0309" w:rsidRPr="00385ECB">
        <w:rPr>
          <w:rFonts w:ascii="Arial" w:hAnsi="Arial" w:cs="Arial"/>
          <w:noProof/>
          <w:sz w:val="24"/>
          <w:szCs w:val="24"/>
          <w:lang w:val="en-GB"/>
          <w:rPrChange w:id="39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399" w:author="Admin" w:date="2016-10-18T16:05:00Z">
            <w:rPr>
              <w:lang w:val="en-GB"/>
            </w:rPr>
          </w:rPrChange>
        </w:rPr>
        <w:instrText>PAGEREF _Toc44050 \h</w:instrText>
      </w:r>
      <w:r w:rsidR="007D0309" w:rsidRPr="00385ECB">
        <w:rPr>
          <w:rFonts w:ascii="Arial" w:hAnsi="Arial" w:cs="Arial"/>
          <w:noProof/>
          <w:sz w:val="24"/>
          <w:szCs w:val="24"/>
          <w:lang w:val="en-GB"/>
          <w:rPrChange w:id="400" w:author="Admin" w:date="2016-10-18T16:05:00Z">
            <w:rPr>
              <w:lang w:val="en-GB"/>
            </w:rPr>
          </w:rPrChange>
        </w:rPr>
      </w:r>
      <w:r w:rsidR="007D0309" w:rsidRPr="00385ECB">
        <w:rPr>
          <w:rFonts w:ascii="Arial" w:hAnsi="Arial" w:cs="Arial"/>
          <w:noProof/>
          <w:sz w:val="24"/>
          <w:szCs w:val="24"/>
          <w:lang w:val="en-GB"/>
        </w:rPr>
        <w:fldChar w:fldCharType="separate"/>
      </w:r>
      <w:ins w:id="401" w:author="Admin" w:date="2016-11-10T23:26:00Z">
        <w:r w:rsidR="008C75E1">
          <w:rPr>
            <w:rFonts w:ascii="Arial" w:hAnsi="Arial" w:cs="Arial"/>
            <w:noProof/>
            <w:sz w:val="24"/>
            <w:szCs w:val="24"/>
            <w:lang w:val="en-GB"/>
          </w:rPr>
          <w:t>7</w:t>
        </w:r>
      </w:ins>
      <w:del w:id="402" w:author="Admin" w:date="2016-11-10T23:26:00Z">
        <w:r w:rsidR="008D2DA9" w:rsidDel="008C75E1">
          <w:rPr>
            <w:rFonts w:ascii="Arial" w:hAnsi="Arial" w:cs="Arial"/>
            <w:noProof/>
            <w:sz w:val="24"/>
            <w:szCs w:val="24"/>
            <w:lang w:val="en-GB"/>
          </w:rPr>
          <w:delText>6</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4F889724"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403" w:author="Admin" w:date="2016-10-18T16:05:00Z">
            <w:rPr>
              <w:lang w:val="en-GB"/>
            </w:rPr>
          </w:rPrChange>
        </w:rPr>
        <w:pPrChange w:id="40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405" w:author="Admin" w:date="2016-10-18T16:05:00Z">
            <w:rPr>
              <w:lang w:val="en-GB"/>
            </w:rPr>
          </w:rPrChange>
        </w:rPr>
        <w:instrText xml:space="preserve"> HYPERLINK \l "_Toc44051" \h </w:instrText>
      </w:r>
      <w:ins w:id="40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407" w:author="Admin" w:date="2016-10-18T16:05:00Z">
            <w:rPr>
              <w:rFonts w:ascii="Cambria" w:eastAsia="Cambria" w:hAnsi="Cambria" w:cs="Cambria"/>
              <w:lang w:val="en-GB"/>
            </w:rPr>
          </w:rPrChange>
        </w:rPr>
        <w:t>5.8 Enclosure Casing</w:t>
      </w:r>
      <w:r w:rsidR="007D0309" w:rsidRPr="00385ECB">
        <w:rPr>
          <w:rFonts w:ascii="Arial" w:hAnsi="Arial" w:cs="Arial"/>
          <w:noProof/>
          <w:sz w:val="24"/>
          <w:szCs w:val="24"/>
          <w:lang w:val="en-GB"/>
          <w:rPrChange w:id="40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409" w:author="Admin" w:date="2016-10-18T16:05:00Z">
            <w:rPr>
              <w:lang w:val="en-GB"/>
            </w:rPr>
          </w:rPrChange>
        </w:rPr>
        <w:instrText>PAGEREF _Toc44051 \h</w:instrText>
      </w:r>
      <w:r w:rsidR="007D0309" w:rsidRPr="00385ECB">
        <w:rPr>
          <w:rFonts w:ascii="Arial" w:hAnsi="Arial" w:cs="Arial"/>
          <w:noProof/>
          <w:sz w:val="24"/>
          <w:szCs w:val="24"/>
          <w:lang w:val="en-GB"/>
          <w:rPrChange w:id="410" w:author="Admin" w:date="2016-10-18T16:05:00Z">
            <w:rPr>
              <w:lang w:val="en-GB"/>
            </w:rPr>
          </w:rPrChange>
        </w:rPr>
      </w:r>
      <w:r w:rsidR="007D0309" w:rsidRPr="00385ECB">
        <w:rPr>
          <w:rFonts w:ascii="Arial" w:hAnsi="Arial" w:cs="Arial"/>
          <w:noProof/>
          <w:sz w:val="24"/>
          <w:szCs w:val="24"/>
          <w:lang w:val="en-GB"/>
        </w:rPr>
        <w:fldChar w:fldCharType="separate"/>
      </w:r>
      <w:ins w:id="411" w:author="Admin" w:date="2016-11-10T23:26:00Z">
        <w:r w:rsidR="008C75E1">
          <w:rPr>
            <w:rFonts w:ascii="Arial" w:hAnsi="Arial" w:cs="Arial"/>
            <w:noProof/>
            <w:sz w:val="24"/>
            <w:szCs w:val="24"/>
            <w:lang w:val="en-GB"/>
          </w:rPr>
          <w:t>7</w:t>
        </w:r>
      </w:ins>
      <w:del w:id="412" w:author="Admin" w:date="2016-11-10T23:26:00Z">
        <w:r w:rsidR="008D2DA9" w:rsidDel="008C75E1">
          <w:rPr>
            <w:rFonts w:ascii="Arial" w:hAnsi="Arial" w:cs="Arial"/>
            <w:noProof/>
            <w:sz w:val="24"/>
            <w:szCs w:val="24"/>
            <w:lang w:val="en-GB"/>
          </w:rPr>
          <w:delText>6</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461B2169"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413" w:author="Admin" w:date="2016-10-18T16:05:00Z">
            <w:rPr>
              <w:lang w:val="en-GB"/>
            </w:rPr>
          </w:rPrChange>
        </w:rPr>
        <w:pPrChange w:id="41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415" w:author="Admin" w:date="2016-10-18T16:05:00Z">
            <w:rPr>
              <w:lang w:val="en-GB"/>
            </w:rPr>
          </w:rPrChange>
        </w:rPr>
        <w:instrText xml:space="preserve"> HYPERLINK \l "_Toc44052" \h </w:instrText>
      </w:r>
      <w:ins w:id="41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417" w:author="Admin" w:date="2016-10-18T16:05:00Z">
            <w:rPr>
              <w:rFonts w:ascii="Cambria" w:eastAsia="Cambria" w:hAnsi="Cambria" w:cs="Cambria"/>
              <w:lang w:val="en-GB"/>
            </w:rPr>
          </w:rPrChange>
        </w:rPr>
        <w:t>5.9 Enclosure Shelving</w:t>
      </w:r>
      <w:r w:rsidR="007D0309" w:rsidRPr="00385ECB">
        <w:rPr>
          <w:rFonts w:ascii="Arial" w:hAnsi="Arial" w:cs="Arial"/>
          <w:noProof/>
          <w:sz w:val="24"/>
          <w:szCs w:val="24"/>
          <w:lang w:val="en-GB"/>
          <w:rPrChange w:id="41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419" w:author="Admin" w:date="2016-10-18T16:05:00Z">
            <w:rPr>
              <w:lang w:val="en-GB"/>
            </w:rPr>
          </w:rPrChange>
        </w:rPr>
        <w:instrText>PAGEREF _Toc44052 \h</w:instrText>
      </w:r>
      <w:r w:rsidR="007D0309" w:rsidRPr="00385ECB">
        <w:rPr>
          <w:rFonts w:ascii="Arial" w:hAnsi="Arial" w:cs="Arial"/>
          <w:noProof/>
          <w:sz w:val="24"/>
          <w:szCs w:val="24"/>
          <w:lang w:val="en-GB"/>
          <w:rPrChange w:id="420" w:author="Admin" w:date="2016-10-18T16:05:00Z">
            <w:rPr>
              <w:lang w:val="en-GB"/>
            </w:rPr>
          </w:rPrChange>
        </w:rPr>
      </w:r>
      <w:r w:rsidR="007D0309" w:rsidRPr="00385ECB">
        <w:rPr>
          <w:rFonts w:ascii="Arial" w:hAnsi="Arial" w:cs="Arial"/>
          <w:noProof/>
          <w:sz w:val="24"/>
          <w:szCs w:val="24"/>
          <w:lang w:val="en-GB"/>
        </w:rPr>
        <w:fldChar w:fldCharType="separate"/>
      </w:r>
      <w:ins w:id="421" w:author="Admin" w:date="2016-11-10T23:26:00Z">
        <w:r w:rsidR="008C75E1">
          <w:rPr>
            <w:rFonts w:ascii="Arial" w:hAnsi="Arial" w:cs="Arial"/>
            <w:noProof/>
            <w:sz w:val="24"/>
            <w:szCs w:val="24"/>
            <w:lang w:val="en-GB"/>
          </w:rPr>
          <w:t>7</w:t>
        </w:r>
      </w:ins>
      <w:del w:id="422" w:author="Admin" w:date="2016-11-10T23:26:00Z">
        <w:r w:rsidR="008D2DA9" w:rsidDel="008C75E1">
          <w:rPr>
            <w:rFonts w:ascii="Arial" w:hAnsi="Arial" w:cs="Arial"/>
            <w:noProof/>
            <w:sz w:val="24"/>
            <w:szCs w:val="24"/>
            <w:lang w:val="en-GB"/>
          </w:rPr>
          <w:delText>6</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19DD911D" w14:textId="77777777" w:rsidR="00C261B9" w:rsidRPr="00385ECB" w:rsidRDefault="008B1626" w:rsidP="00754AB6">
      <w:pPr>
        <w:pStyle w:val="TOC1"/>
        <w:tabs>
          <w:tab w:val="right" w:leader="dot" w:pos="9638"/>
        </w:tabs>
        <w:spacing w:after="0" w:line="360" w:lineRule="auto"/>
        <w:ind w:left="0" w:right="0"/>
        <w:jc w:val="both"/>
        <w:rPr>
          <w:rFonts w:ascii="Arial" w:hAnsi="Arial" w:cs="Arial"/>
          <w:noProof/>
          <w:sz w:val="24"/>
          <w:szCs w:val="24"/>
          <w:lang w:val="en-GB"/>
          <w:rPrChange w:id="423" w:author="Admin" w:date="2016-10-18T16:05:00Z">
            <w:rPr>
              <w:lang w:val="en-GB"/>
            </w:rPr>
          </w:rPrChange>
        </w:rPr>
        <w:pPrChange w:id="424" w:author="Admin" w:date="2016-10-18T16:11:00Z">
          <w:pPr>
            <w:pStyle w:val="TOC1"/>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425" w:author="Admin" w:date="2016-10-18T16:05:00Z">
            <w:rPr>
              <w:lang w:val="en-GB"/>
            </w:rPr>
          </w:rPrChange>
        </w:rPr>
        <w:instrText xml:space="preserve"> HYPERLINK \l "_Toc44053" \h </w:instrText>
      </w:r>
      <w:ins w:id="42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b/>
          <w:noProof/>
          <w:sz w:val="24"/>
          <w:szCs w:val="24"/>
          <w:lang w:val="en-GB"/>
          <w:rPrChange w:id="427" w:author="Admin" w:date="2016-10-18T16:05:00Z">
            <w:rPr>
              <w:rFonts w:ascii="Cambria" w:eastAsia="Cambria" w:hAnsi="Cambria" w:cs="Cambria"/>
              <w:b/>
              <w:lang w:val="en-GB"/>
            </w:rPr>
          </w:rPrChange>
        </w:rPr>
        <w:t xml:space="preserve">6 System Design and Prototyping </w:t>
      </w:r>
      <w:r w:rsidR="007D0309" w:rsidRPr="00385ECB">
        <w:rPr>
          <w:rFonts w:ascii="Arial" w:hAnsi="Arial" w:cs="Arial"/>
          <w:noProof/>
          <w:sz w:val="24"/>
          <w:szCs w:val="24"/>
          <w:lang w:val="en-GB"/>
          <w:rPrChange w:id="42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429" w:author="Admin" w:date="2016-10-18T16:05:00Z">
            <w:rPr>
              <w:lang w:val="en-GB"/>
            </w:rPr>
          </w:rPrChange>
        </w:rPr>
        <w:instrText>PAGEREF _Toc44053 \h</w:instrText>
      </w:r>
      <w:r w:rsidR="007D0309" w:rsidRPr="00385ECB">
        <w:rPr>
          <w:rFonts w:ascii="Arial" w:hAnsi="Arial" w:cs="Arial"/>
          <w:noProof/>
          <w:sz w:val="24"/>
          <w:szCs w:val="24"/>
          <w:lang w:val="en-GB"/>
          <w:rPrChange w:id="430" w:author="Admin" w:date="2016-10-18T16:05:00Z">
            <w:rPr>
              <w:lang w:val="en-GB"/>
            </w:rPr>
          </w:rPrChange>
        </w:rPr>
      </w:r>
      <w:r w:rsidR="007D0309" w:rsidRPr="00385ECB">
        <w:rPr>
          <w:rFonts w:ascii="Arial" w:hAnsi="Arial" w:cs="Arial"/>
          <w:noProof/>
          <w:sz w:val="24"/>
          <w:szCs w:val="24"/>
          <w:lang w:val="en-GB"/>
        </w:rPr>
        <w:fldChar w:fldCharType="separate"/>
      </w:r>
      <w:ins w:id="431" w:author="Admin" w:date="2016-11-10T23:26:00Z">
        <w:r w:rsidR="008C75E1">
          <w:rPr>
            <w:rFonts w:ascii="Arial" w:hAnsi="Arial" w:cs="Arial"/>
            <w:noProof/>
            <w:sz w:val="24"/>
            <w:szCs w:val="24"/>
            <w:lang w:val="en-GB"/>
          </w:rPr>
          <w:t>2</w:t>
        </w:r>
      </w:ins>
      <w:del w:id="432" w:author="Admin" w:date="2016-11-10T23:26:00Z">
        <w:r w:rsidR="008D2DA9" w:rsidDel="008C75E1">
          <w:rPr>
            <w:rFonts w:ascii="Arial" w:hAnsi="Arial" w:cs="Arial"/>
            <w:noProof/>
            <w:sz w:val="24"/>
            <w:szCs w:val="24"/>
            <w:lang w:val="en-GB"/>
          </w:rPr>
          <w:delText>1</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6414C273"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433" w:author="Admin" w:date="2016-10-18T16:05:00Z">
            <w:rPr>
              <w:lang w:val="en-GB"/>
            </w:rPr>
          </w:rPrChange>
        </w:rPr>
        <w:pPrChange w:id="43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435" w:author="Admin" w:date="2016-10-18T16:05:00Z">
            <w:rPr>
              <w:lang w:val="en-GB"/>
            </w:rPr>
          </w:rPrChange>
        </w:rPr>
        <w:instrText xml:space="preserve"> HYPERLINK \l "_Toc44054" \h </w:instrText>
      </w:r>
      <w:ins w:id="43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437" w:author="Admin" w:date="2016-10-18T16:05:00Z">
            <w:rPr>
              <w:rFonts w:ascii="Cambria" w:eastAsia="Cambria" w:hAnsi="Cambria" w:cs="Cambria"/>
              <w:lang w:val="en-GB"/>
            </w:rPr>
          </w:rPrChange>
        </w:rPr>
        <w:t>6.1 Guide For Component Tubes</w:t>
      </w:r>
      <w:r w:rsidR="007D0309" w:rsidRPr="00385ECB">
        <w:rPr>
          <w:rFonts w:ascii="Arial" w:hAnsi="Arial" w:cs="Arial"/>
          <w:noProof/>
          <w:sz w:val="24"/>
          <w:szCs w:val="24"/>
          <w:lang w:val="en-GB"/>
          <w:rPrChange w:id="43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439" w:author="Admin" w:date="2016-10-18T16:05:00Z">
            <w:rPr>
              <w:lang w:val="en-GB"/>
            </w:rPr>
          </w:rPrChange>
        </w:rPr>
        <w:instrText>PAGEREF _Toc44054 \h</w:instrText>
      </w:r>
      <w:r w:rsidR="007D0309" w:rsidRPr="00385ECB">
        <w:rPr>
          <w:rFonts w:ascii="Arial" w:hAnsi="Arial" w:cs="Arial"/>
          <w:noProof/>
          <w:sz w:val="24"/>
          <w:szCs w:val="24"/>
          <w:lang w:val="en-GB"/>
          <w:rPrChange w:id="440" w:author="Admin" w:date="2016-10-18T16:05:00Z">
            <w:rPr>
              <w:lang w:val="en-GB"/>
            </w:rPr>
          </w:rPrChange>
        </w:rPr>
      </w:r>
      <w:r w:rsidR="007D0309" w:rsidRPr="00385ECB">
        <w:rPr>
          <w:rFonts w:ascii="Arial" w:hAnsi="Arial" w:cs="Arial"/>
          <w:noProof/>
          <w:sz w:val="24"/>
          <w:szCs w:val="24"/>
          <w:lang w:val="en-GB"/>
        </w:rPr>
        <w:fldChar w:fldCharType="separate"/>
      </w:r>
      <w:ins w:id="441" w:author="Admin" w:date="2016-11-10T23:26:00Z">
        <w:r w:rsidR="008C75E1">
          <w:rPr>
            <w:rFonts w:ascii="Arial" w:hAnsi="Arial" w:cs="Arial"/>
            <w:noProof/>
            <w:sz w:val="24"/>
            <w:szCs w:val="24"/>
            <w:lang w:val="en-GB"/>
          </w:rPr>
          <w:t>2</w:t>
        </w:r>
      </w:ins>
      <w:del w:id="442" w:author="Admin" w:date="2016-11-10T23:26:00Z">
        <w:r w:rsidR="008D2DA9" w:rsidDel="008C75E1">
          <w:rPr>
            <w:rFonts w:ascii="Arial" w:hAnsi="Arial" w:cs="Arial"/>
            <w:noProof/>
            <w:sz w:val="24"/>
            <w:szCs w:val="24"/>
            <w:lang w:val="en-GB"/>
          </w:rPr>
          <w:delText>1</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0B74A978"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443" w:author="Admin" w:date="2016-10-18T16:05:00Z">
            <w:rPr>
              <w:lang w:val="en-GB"/>
            </w:rPr>
          </w:rPrChange>
        </w:rPr>
        <w:pPrChange w:id="44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445" w:author="Admin" w:date="2016-10-18T16:05:00Z">
            <w:rPr>
              <w:lang w:val="en-GB"/>
            </w:rPr>
          </w:rPrChange>
        </w:rPr>
        <w:instrText xml:space="preserve"> HYPERLINK \l "_Toc44055" \h </w:instrText>
      </w:r>
      <w:ins w:id="44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447" w:author="Admin" w:date="2016-10-18T16:05:00Z">
            <w:rPr>
              <w:rFonts w:ascii="Cambria" w:eastAsia="Cambria" w:hAnsi="Cambria" w:cs="Cambria"/>
              <w:lang w:val="en-GB"/>
            </w:rPr>
          </w:rPrChange>
        </w:rPr>
        <w:t>6.1.1 IC Guide Version 1</w:t>
      </w:r>
      <w:r w:rsidR="007D0309" w:rsidRPr="00385ECB">
        <w:rPr>
          <w:rFonts w:ascii="Arial" w:hAnsi="Arial" w:cs="Arial"/>
          <w:noProof/>
          <w:sz w:val="24"/>
          <w:szCs w:val="24"/>
          <w:lang w:val="en-GB"/>
          <w:rPrChange w:id="44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449" w:author="Admin" w:date="2016-10-18T16:05:00Z">
            <w:rPr>
              <w:lang w:val="en-GB"/>
            </w:rPr>
          </w:rPrChange>
        </w:rPr>
        <w:instrText>PAGEREF _Toc44055 \h</w:instrText>
      </w:r>
      <w:r w:rsidR="007D0309" w:rsidRPr="00385ECB">
        <w:rPr>
          <w:rFonts w:ascii="Arial" w:hAnsi="Arial" w:cs="Arial"/>
          <w:noProof/>
          <w:sz w:val="24"/>
          <w:szCs w:val="24"/>
          <w:lang w:val="en-GB"/>
          <w:rPrChange w:id="450" w:author="Admin" w:date="2016-10-18T16:05:00Z">
            <w:rPr>
              <w:lang w:val="en-GB"/>
            </w:rPr>
          </w:rPrChange>
        </w:rPr>
      </w:r>
      <w:r w:rsidR="007D0309" w:rsidRPr="00385ECB">
        <w:rPr>
          <w:rFonts w:ascii="Arial" w:hAnsi="Arial" w:cs="Arial"/>
          <w:noProof/>
          <w:sz w:val="24"/>
          <w:szCs w:val="24"/>
          <w:lang w:val="en-GB"/>
        </w:rPr>
        <w:fldChar w:fldCharType="separate"/>
      </w:r>
      <w:ins w:id="451" w:author="Admin" w:date="2016-11-10T23:26:00Z">
        <w:r w:rsidR="008C75E1">
          <w:rPr>
            <w:rFonts w:ascii="Arial" w:hAnsi="Arial" w:cs="Arial"/>
            <w:noProof/>
            <w:sz w:val="24"/>
            <w:szCs w:val="24"/>
            <w:lang w:val="en-GB"/>
          </w:rPr>
          <w:t>2</w:t>
        </w:r>
      </w:ins>
      <w:del w:id="452" w:author="Admin" w:date="2016-11-10T23:26:00Z">
        <w:r w:rsidR="008D2DA9" w:rsidDel="008C75E1">
          <w:rPr>
            <w:rFonts w:ascii="Arial" w:hAnsi="Arial" w:cs="Arial"/>
            <w:noProof/>
            <w:sz w:val="24"/>
            <w:szCs w:val="24"/>
            <w:lang w:val="en-GB"/>
          </w:rPr>
          <w:delText>1</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15962575"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453" w:author="Admin" w:date="2016-10-18T16:05:00Z">
            <w:rPr>
              <w:lang w:val="en-GB"/>
            </w:rPr>
          </w:rPrChange>
        </w:rPr>
        <w:pPrChange w:id="45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455" w:author="Admin" w:date="2016-10-18T16:05:00Z">
            <w:rPr>
              <w:lang w:val="en-GB"/>
            </w:rPr>
          </w:rPrChange>
        </w:rPr>
        <w:instrText xml:space="preserve"> HYPERLINK \l "_Toc44056" \h </w:instrText>
      </w:r>
      <w:ins w:id="45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457" w:author="Admin" w:date="2016-10-18T16:05:00Z">
            <w:rPr>
              <w:rFonts w:ascii="Cambria" w:eastAsia="Cambria" w:hAnsi="Cambria" w:cs="Cambria"/>
              <w:lang w:val="en-GB"/>
            </w:rPr>
          </w:rPrChange>
        </w:rPr>
        <w:t>6.1.2 IC Guide Version 2</w:t>
      </w:r>
      <w:r w:rsidR="007D0309" w:rsidRPr="00385ECB">
        <w:rPr>
          <w:rFonts w:ascii="Arial" w:hAnsi="Arial" w:cs="Arial"/>
          <w:noProof/>
          <w:sz w:val="24"/>
          <w:szCs w:val="24"/>
          <w:lang w:val="en-GB"/>
          <w:rPrChange w:id="45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459" w:author="Admin" w:date="2016-10-18T16:05:00Z">
            <w:rPr>
              <w:lang w:val="en-GB"/>
            </w:rPr>
          </w:rPrChange>
        </w:rPr>
        <w:instrText>PAGEREF _Toc44056 \h</w:instrText>
      </w:r>
      <w:r w:rsidR="007D0309" w:rsidRPr="00385ECB">
        <w:rPr>
          <w:rFonts w:ascii="Arial" w:hAnsi="Arial" w:cs="Arial"/>
          <w:noProof/>
          <w:sz w:val="24"/>
          <w:szCs w:val="24"/>
          <w:lang w:val="en-GB"/>
          <w:rPrChange w:id="460" w:author="Admin" w:date="2016-10-18T16:05:00Z">
            <w:rPr>
              <w:lang w:val="en-GB"/>
            </w:rPr>
          </w:rPrChange>
        </w:rPr>
      </w:r>
      <w:r w:rsidR="007D0309" w:rsidRPr="00385ECB">
        <w:rPr>
          <w:rFonts w:ascii="Arial" w:hAnsi="Arial" w:cs="Arial"/>
          <w:noProof/>
          <w:sz w:val="24"/>
          <w:szCs w:val="24"/>
          <w:lang w:val="en-GB"/>
        </w:rPr>
        <w:fldChar w:fldCharType="separate"/>
      </w:r>
      <w:ins w:id="461" w:author="Admin" w:date="2016-11-10T23:26:00Z">
        <w:r w:rsidR="008C75E1">
          <w:rPr>
            <w:rFonts w:ascii="Arial" w:hAnsi="Arial" w:cs="Arial"/>
            <w:noProof/>
            <w:sz w:val="24"/>
            <w:szCs w:val="24"/>
            <w:lang w:val="en-GB"/>
          </w:rPr>
          <w:t>3</w:t>
        </w:r>
      </w:ins>
      <w:del w:id="462" w:author="Admin" w:date="2016-11-10T23:26:00Z">
        <w:r w:rsidR="008D2DA9" w:rsidDel="008C75E1">
          <w:rPr>
            <w:rFonts w:ascii="Arial" w:hAnsi="Arial" w:cs="Arial"/>
            <w:noProof/>
            <w:sz w:val="24"/>
            <w:szCs w:val="24"/>
            <w:lang w:val="en-GB"/>
          </w:rPr>
          <w:delText>2</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3C27AA35"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463" w:author="Admin" w:date="2016-10-18T16:05:00Z">
            <w:rPr>
              <w:lang w:val="en-GB"/>
            </w:rPr>
          </w:rPrChange>
        </w:rPr>
        <w:pPrChange w:id="46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465" w:author="Admin" w:date="2016-10-18T16:05:00Z">
            <w:rPr>
              <w:lang w:val="en-GB"/>
            </w:rPr>
          </w:rPrChange>
        </w:rPr>
        <w:instrText xml:space="preserve"> HYPERLINK \l "_Toc44057" \h </w:instrText>
      </w:r>
      <w:ins w:id="46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467" w:author="Admin" w:date="2016-10-18T16:05:00Z">
            <w:rPr>
              <w:rFonts w:ascii="Cambria" w:eastAsia="Cambria" w:hAnsi="Cambria" w:cs="Cambria"/>
              <w:lang w:val="en-GB"/>
            </w:rPr>
          </w:rPrChange>
        </w:rPr>
        <w:t>6.1.3 IC Guide final</w:t>
      </w:r>
      <w:r w:rsidR="007D0309" w:rsidRPr="00385ECB">
        <w:rPr>
          <w:rFonts w:ascii="Arial" w:hAnsi="Arial" w:cs="Arial"/>
          <w:noProof/>
          <w:sz w:val="24"/>
          <w:szCs w:val="24"/>
          <w:lang w:val="en-GB"/>
          <w:rPrChange w:id="46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469" w:author="Admin" w:date="2016-10-18T16:05:00Z">
            <w:rPr>
              <w:lang w:val="en-GB"/>
            </w:rPr>
          </w:rPrChange>
        </w:rPr>
        <w:instrText>PAGEREF _Toc44057 \h</w:instrText>
      </w:r>
      <w:r w:rsidR="007D0309" w:rsidRPr="00385ECB">
        <w:rPr>
          <w:rFonts w:ascii="Arial" w:hAnsi="Arial" w:cs="Arial"/>
          <w:noProof/>
          <w:sz w:val="24"/>
          <w:szCs w:val="24"/>
          <w:lang w:val="en-GB"/>
          <w:rPrChange w:id="470" w:author="Admin" w:date="2016-10-18T16:05:00Z">
            <w:rPr>
              <w:lang w:val="en-GB"/>
            </w:rPr>
          </w:rPrChange>
        </w:rPr>
      </w:r>
      <w:r w:rsidR="007D0309" w:rsidRPr="00385ECB">
        <w:rPr>
          <w:rFonts w:ascii="Arial" w:hAnsi="Arial" w:cs="Arial"/>
          <w:noProof/>
          <w:sz w:val="24"/>
          <w:szCs w:val="24"/>
          <w:lang w:val="en-GB"/>
        </w:rPr>
        <w:fldChar w:fldCharType="separate"/>
      </w:r>
      <w:ins w:id="471" w:author="Admin" w:date="2016-11-10T23:26:00Z">
        <w:r w:rsidR="008C75E1">
          <w:rPr>
            <w:rFonts w:ascii="Arial" w:hAnsi="Arial" w:cs="Arial"/>
            <w:noProof/>
            <w:sz w:val="24"/>
            <w:szCs w:val="24"/>
            <w:lang w:val="en-GB"/>
          </w:rPr>
          <w:t>4</w:t>
        </w:r>
      </w:ins>
      <w:del w:id="472" w:author="Admin" w:date="2016-11-10T23:26:00Z">
        <w:r w:rsidR="008D2DA9" w:rsidDel="008C75E1">
          <w:rPr>
            <w:rFonts w:ascii="Arial" w:hAnsi="Arial" w:cs="Arial"/>
            <w:noProof/>
            <w:sz w:val="24"/>
            <w:szCs w:val="24"/>
            <w:lang w:val="en-GB"/>
          </w:rPr>
          <w:delText>3</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58B98FA4"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473" w:author="Admin" w:date="2016-10-18T16:05:00Z">
            <w:rPr>
              <w:lang w:val="en-GB"/>
            </w:rPr>
          </w:rPrChange>
        </w:rPr>
        <w:pPrChange w:id="47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475" w:author="Admin" w:date="2016-10-18T16:05:00Z">
            <w:rPr>
              <w:lang w:val="en-GB"/>
            </w:rPr>
          </w:rPrChange>
        </w:rPr>
        <w:instrText xml:space="preserve"> HYPERLINK \l "_Toc44058" \h </w:instrText>
      </w:r>
      <w:ins w:id="47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477" w:author="Admin" w:date="2016-10-18T16:05:00Z">
            <w:rPr>
              <w:rFonts w:ascii="Cambria" w:eastAsia="Cambria" w:hAnsi="Cambria" w:cs="Cambria"/>
              <w:lang w:val="en-GB"/>
            </w:rPr>
          </w:rPrChange>
        </w:rPr>
        <w:t>6.2 Delivery Mechanism</w:t>
      </w:r>
      <w:r w:rsidR="007D0309" w:rsidRPr="00385ECB">
        <w:rPr>
          <w:rFonts w:ascii="Arial" w:hAnsi="Arial" w:cs="Arial"/>
          <w:noProof/>
          <w:sz w:val="24"/>
          <w:szCs w:val="24"/>
          <w:lang w:val="en-GB"/>
          <w:rPrChange w:id="47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479" w:author="Admin" w:date="2016-10-18T16:05:00Z">
            <w:rPr>
              <w:lang w:val="en-GB"/>
            </w:rPr>
          </w:rPrChange>
        </w:rPr>
        <w:instrText>PAGEREF _Toc44058 \h</w:instrText>
      </w:r>
      <w:r w:rsidR="007D0309" w:rsidRPr="00385ECB">
        <w:rPr>
          <w:rFonts w:ascii="Arial" w:hAnsi="Arial" w:cs="Arial"/>
          <w:noProof/>
          <w:sz w:val="24"/>
          <w:szCs w:val="24"/>
          <w:lang w:val="en-GB"/>
          <w:rPrChange w:id="480" w:author="Admin" w:date="2016-10-18T16:05:00Z">
            <w:rPr>
              <w:lang w:val="en-GB"/>
            </w:rPr>
          </w:rPrChange>
        </w:rPr>
      </w:r>
      <w:r w:rsidR="007D0309" w:rsidRPr="00385ECB">
        <w:rPr>
          <w:rFonts w:ascii="Arial" w:hAnsi="Arial" w:cs="Arial"/>
          <w:noProof/>
          <w:sz w:val="24"/>
          <w:szCs w:val="24"/>
          <w:lang w:val="en-GB"/>
        </w:rPr>
        <w:fldChar w:fldCharType="separate"/>
      </w:r>
      <w:ins w:id="481" w:author="Admin" w:date="2016-11-10T23:26:00Z">
        <w:r w:rsidR="008C75E1">
          <w:rPr>
            <w:rFonts w:ascii="Arial" w:hAnsi="Arial" w:cs="Arial"/>
            <w:noProof/>
            <w:sz w:val="24"/>
            <w:szCs w:val="24"/>
            <w:lang w:val="en-GB"/>
          </w:rPr>
          <w:t>5</w:t>
        </w:r>
      </w:ins>
      <w:del w:id="482" w:author="Admin" w:date="2016-11-10T23:26:00Z">
        <w:r w:rsidR="008D2DA9" w:rsidDel="008C75E1">
          <w:rPr>
            <w:rFonts w:ascii="Arial" w:hAnsi="Arial" w:cs="Arial"/>
            <w:noProof/>
            <w:sz w:val="24"/>
            <w:szCs w:val="24"/>
            <w:lang w:val="en-GB"/>
          </w:rPr>
          <w:delText>4</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61C85EFE"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483" w:author="Admin" w:date="2016-10-18T16:05:00Z">
            <w:rPr>
              <w:lang w:val="en-GB"/>
            </w:rPr>
          </w:rPrChange>
        </w:rPr>
        <w:pPrChange w:id="48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485" w:author="Admin" w:date="2016-10-18T16:05:00Z">
            <w:rPr>
              <w:lang w:val="en-GB"/>
            </w:rPr>
          </w:rPrChange>
        </w:rPr>
        <w:instrText xml:space="preserve"> HYPERLINK \l "_Toc44059" \h </w:instrText>
      </w:r>
      <w:ins w:id="48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487" w:author="Admin" w:date="2016-10-18T16:05:00Z">
            <w:rPr>
              <w:rFonts w:ascii="Cambria" w:eastAsia="Cambria" w:hAnsi="Cambria" w:cs="Cambria"/>
              <w:lang w:val="en-GB"/>
            </w:rPr>
          </w:rPrChange>
        </w:rPr>
        <w:t>6.2.1 Vertical Roller Version 1</w:t>
      </w:r>
      <w:r w:rsidR="007D0309" w:rsidRPr="00385ECB">
        <w:rPr>
          <w:rFonts w:ascii="Arial" w:hAnsi="Arial" w:cs="Arial"/>
          <w:noProof/>
          <w:sz w:val="24"/>
          <w:szCs w:val="24"/>
          <w:lang w:val="en-GB"/>
          <w:rPrChange w:id="48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489" w:author="Admin" w:date="2016-10-18T16:05:00Z">
            <w:rPr>
              <w:lang w:val="en-GB"/>
            </w:rPr>
          </w:rPrChange>
        </w:rPr>
        <w:instrText>PAGEREF _Toc44059 \h</w:instrText>
      </w:r>
      <w:r w:rsidR="007D0309" w:rsidRPr="00385ECB">
        <w:rPr>
          <w:rFonts w:ascii="Arial" w:hAnsi="Arial" w:cs="Arial"/>
          <w:noProof/>
          <w:sz w:val="24"/>
          <w:szCs w:val="24"/>
          <w:lang w:val="en-GB"/>
          <w:rPrChange w:id="490" w:author="Admin" w:date="2016-10-18T16:05:00Z">
            <w:rPr>
              <w:lang w:val="en-GB"/>
            </w:rPr>
          </w:rPrChange>
        </w:rPr>
      </w:r>
      <w:r w:rsidR="007D0309" w:rsidRPr="00385ECB">
        <w:rPr>
          <w:rFonts w:ascii="Arial" w:hAnsi="Arial" w:cs="Arial"/>
          <w:noProof/>
          <w:sz w:val="24"/>
          <w:szCs w:val="24"/>
          <w:lang w:val="en-GB"/>
        </w:rPr>
        <w:fldChar w:fldCharType="separate"/>
      </w:r>
      <w:ins w:id="491" w:author="Admin" w:date="2016-11-10T23:26:00Z">
        <w:r w:rsidR="008C75E1">
          <w:rPr>
            <w:rFonts w:ascii="Arial" w:hAnsi="Arial" w:cs="Arial"/>
            <w:noProof/>
            <w:sz w:val="24"/>
            <w:szCs w:val="24"/>
            <w:lang w:val="en-GB"/>
          </w:rPr>
          <w:t>5</w:t>
        </w:r>
      </w:ins>
      <w:del w:id="492" w:author="Admin" w:date="2016-11-10T23:26:00Z">
        <w:r w:rsidR="008D2DA9" w:rsidDel="008C75E1">
          <w:rPr>
            <w:rFonts w:ascii="Arial" w:hAnsi="Arial" w:cs="Arial"/>
            <w:noProof/>
            <w:sz w:val="24"/>
            <w:szCs w:val="24"/>
            <w:lang w:val="en-GB"/>
          </w:rPr>
          <w:delText>4</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5EF11D00"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493" w:author="Admin" w:date="2016-10-18T16:05:00Z">
            <w:rPr>
              <w:lang w:val="en-GB"/>
            </w:rPr>
          </w:rPrChange>
        </w:rPr>
        <w:pPrChange w:id="49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495" w:author="Admin" w:date="2016-10-18T16:05:00Z">
            <w:rPr>
              <w:lang w:val="en-GB"/>
            </w:rPr>
          </w:rPrChange>
        </w:rPr>
        <w:instrText xml:space="preserve"> HYPERLINK \l "_Toc44060" \h </w:instrText>
      </w:r>
      <w:ins w:id="49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497" w:author="Admin" w:date="2016-10-18T16:05:00Z">
            <w:rPr>
              <w:rFonts w:ascii="Cambria" w:eastAsia="Cambria" w:hAnsi="Cambria" w:cs="Cambria"/>
              <w:lang w:val="en-GB"/>
            </w:rPr>
          </w:rPrChange>
        </w:rPr>
        <w:t>6.2.2 Prototyping Vertical Roller Version 1</w:t>
      </w:r>
      <w:r w:rsidR="007D0309" w:rsidRPr="00385ECB">
        <w:rPr>
          <w:rFonts w:ascii="Arial" w:hAnsi="Arial" w:cs="Arial"/>
          <w:noProof/>
          <w:sz w:val="24"/>
          <w:szCs w:val="24"/>
          <w:lang w:val="en-GB"/>
          <w:rPrChange w:id="49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499" w:author="Admin" w:date="2016-10-18T16:05:00Z">
            <w:rPr>
              <w:lang w:val="en-GB"/>
            </w:rPr>
          </w:rPrChange>
        </w:rPr>
        <w:instrText>PAGEREF _Toc44060 \h</w:instrText>
      </w:r>
      <w:r w:rsidR="007D0309" w:rsidRPr="00385ECB">
        <w:rPr>
          <w:rFonts w:ascii="Arial" w:hAnsi="Arial" w:cs="Arial"/>
          <w:noProof/>
          <w:sz w:val="24"/>
          <w:szCs w:val="24"/>
          <w:lang w:val="en-GB"/>
          <w:rPrChange w:id="500" w:author="Admin" w:date="2016-10-18T16:05:00Z">
            <w:rPr>
              <w:lang w:val="en-GB"/>
            </w:rPr>
          </w:rPrChange>
        </w:rPr>
      </w:r>
      <w:r w:rsidR="007D0309" w:rsidRPr="00385ECB">
        <w:rPr>
          <w:rFonts w:ascii="Arial" w:hAnsi="Arial" w:cs="Arial"/>
          <w:noProof/>
          <w:sz w:val="24"/>
          <w:szCs w:val="24"/>
          <w:lang w:val="en-GB"/>
        </w:rPr>
        <w:fldChar w:fldCharType="separate"/>
      </w:r>
      <w:ins w:id="501" w:author="Admin" w:date="2016-11-10T23:26:00Z">
        <w:r w:rsidR="008C75E1">
          <w:rPr>
            <w:rFonts w:ascii="Arial" w:hAnsi="Arial" w:cs="Arial"/>
            <w:noProof/>
            <w:sz w:val="24"/>
            <w:szCs w:val="24"/>
            <w:lang w:val="en-GB"/>
          </w:rPr>
          <w:t>7</w:t>
        </w:r>
      </w:ins>
      <w:del w:id="502" w:author="Admin" w:date="2016-11-10T23:26:00Z">
        <w:r w:rsidR="008D2DA9" w:rsidDel="008C75E1">
          <w:rPr>
            <w:rFonts w:ascii="Arial" w:hAnsi="Arial" w:cs="Arial"/>
            <w:noProof/>
            <w:sz w:val="24"/>
            <w:szCs w:val="24"/>
            <w:lang w:val="en-GB"/>
          </w:rPr>
          <w:delText>6</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62F263F6"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503" w:author="Admin" w:date="2016-10-18T16:05:00Z">
            <w:rPr>
              <w:lang w:val="en-GB"/>
            </w:rPr>
          </w:rPrChange>
        </w:rPr>
        <w:pPrChange w:id="50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505" w:author="Admin" w:date="2016-10-18T16:05:00Z">
            <w:rPr>
              <w:lang w:val="en-GB"/>
            </w:rPr>
          </w:rPrChange>
        </w:rPr>
        <w:instrText xml:space="preserve"> HYPERLINK \l "_Toc44061" \h </w:instrText>
      </w:r>
      <w:ins w:id="50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507" w:author="Admin" w:date="2016-10-18T16:05:00Z">
            <w:rPr>
              <w:rFonts w:ascii="Cambria" w:eastAsia="Cambria" w:hAnsi="Cambria" w:cs="Cambria"/>
              <w:lang w:val="en-GB"/>
            </w:rPr>
          </w:rPrChange>
        </w:rPr>
        <w:t>6.2.3 Vertical Roller Version 2</w:t>
      </w:r>
      <w:r w:rsidR="007D0309" w:rsidRPr="00385ECB">
        <w:rPr>
          <w:rFonts w:ascii="Arial" w:hAnsi="Arial" w:cs="Arial"/>
          <w:noProof/>
          <w:sz w:val="24"/>
          <w:szCs w:val="24"/>
          <w:lang w:val="en-GB"/>
          <w:rPrChange w:id="50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509" w:author="Admin" w:date="2016-10-18T16:05:00Z">
            <w:rPr>
              <w:lang w:val="en-GB"/>
            </w:rPr>
          </w:rPrChange>
        </w:rPr>
        <w:instrText>PAGEREF _Toc44061 \h</w:instrText>
      </w:r>
      <w:r w:rsidR="007D0309" w:rsidRPr="00385ECB">
        <w:rPr>
          <w:rFonts w:ascii="Arial" w:hAnsi="Arial" w:cs="Arial"/>
          <w:noProof/>
          <w:sz w:val="24"/>
          <w:szCs w:val="24"/>
          <w:lang w:val="en-GB"/>
          <w:rPrChange w:id="510" w:author="Admin" w:date="2016-10-18T16:05:00Z">
            <w:rPr>
              <w:lang w:val="en-GB"/>
            </w:rPr>
          </w:rPrChange>
        </w:rPr>
      </w:r>
      <w:r w:rsidR="007D0309" w:rsidRPr="00385ECB">
        <w:rPr>
          <w:rFonts w:ascii="Arial" w:hAnsi="Arial" w:cs="Arial"/>
          <w:noProof/>
          <w:sz w:val="24"/>
          <w:szCs w:val="24"/>
          <w:lang w:val="en-GB"/>
        </w:rPr>
        <w:fldChar w:fldCharType="separate"/>
      </w:r>
      <w:ins w:id="511" w:author="Admin" w:date="2016-11-10T23:26:00Z">
        <w:r w:rsidR="008C75E1">
          <w:rPr>
            <w:rFonts w:ascii="Arial" w:hAnsi="Arial" w:cs="Arial"/>
            <w:noProof/>
            <w:sz w:val="24"/>
            <w:szCs w:val="24"/>
            <w:lang w:val="en-GB"/>
          </w:rPr>
          <w:t>8</w:t>
        </w:r>
      </w:ins>
      <w:del w:id="512" w:author="Admin" w:date="2016-11-10T23:26:00Z">
        <w:r w:rsidR="008D2DA9" w:rsidDel="008C75E1">
          <w:rPr>
            <w:rFonts w:ascii="Arial" w:hAnsi="Arial" w:cs="Arial"/>
            <w:noProof/>
            <w:sz w:val="24"/>
            <w:szCs w:val="24"/>
            <w:lang w:val="en-GB"/>
          </w:rPr>
          <w:delText>7</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07F1C1D7"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513" w:author="Admin" w:date="2016-10-18T16:05:00Z">
            <w:rPr>
              <w:lang w:val="en-GB"/>
            </w:rPr>
          </w:rPrChange>
        </w:rPr>
        <w:pPrChange w:id="51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515" w:author="Admin" w:date="2016-10-18T16:05:00Z">
            <w:rPr>
              <w:lang w:val="en-GB"/>
            </w:rPr>
          </w:rPrChange>
        </w:rPr>
        <w:instrText xml:space="preserve"> HYPERLINK \l "_Toc44062" \h </w:instrText>
      </w:r>
      <w:ins w:id="51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517" w:author="Admin" w:date="2016-10-18T16:05:00Z">
            <w:rPr>
              <w:rFonts w:ascii="Cambria" w:eastAsia="Cambria" w:hAnsi="Cambria" w:cs="Cambria"/>
              <w:lang w:val="en-GB"/>
            </w:rPr>
          </w:rPrChange>
        </w:rPr>
        <w:t>6.2.4 Prototyping Vertical Roller Version 2</w:t>
      </w:r>
      <w:r w:rsidR="007D0309" w:rsidRPr="00385ECB">
        <w:rPr>
          <w:rFonts w:ascii="Arial" w:hAnsi="Arial" w:cs="Arial"/>
          <w:noProof/>
          <w:sz w:val="24"/>
          <w:szCs w:val="24"/>
          <w:lang w:val="en-GB"/>
          <w:rPrChange w:id="51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519" w:author="Admin" w:date="2016-10-18T16:05:00Z">
            <w:rPr>
              <w:lang w:val="en-GB"/>
            </w:rPr>
          </w:rPrChange>
        </w:rPr>
        <w:instrText>PAGEREF _Toc44062 \h</w:instrText>
      </w:r>
      <w:r w:rsidR="007D0309" w:rsidRPr="00385ECB">
        <w:rPr>
          <w:rFonts w:ascii="Arial" w:hAnsi="Arial" w:cs="Arial"/>
          <w:noProof/>
          <w:sz w:val="24"/>
          <w:szCs w:val="24"/>
          <w:lang w:val="en-GB"/>
          <w:rPrChange w:id="520" w:author="Admin" w:date="2016-10-18T16:05:00Z">
            <w:rPr>
              <w:lang w:val="en-GB"/>
            </w:rPr>
          </w:rPrChange>
        </w:rPr>
      </w:r>
      <w:r w:rsidR="007D0309" w:rsidRPr="00385ECB">
        <w:rPr>
          <w:rFonts w:ascii="Arial" w:hAnsi="Arial" w:cs="Arial"/>
          <w:noProof/>
          <w:sz w:val="24"/>
          <w:szCs w:val="24"/>
          <w:lang w:val="en-GB"/>
        </w:rPr>
        <w:fldChar w:fldCharType="separate"/>
      </w:r>
      <w:ins w:id="521" w:author="Admin" w:date="2016-11-10T23:26:00Z">
        <w:r w:rsidR="008C75E1">
          <w:rPr>
            <w:rFonts w:ascii="Arial" w:hAnsi="Arial" w:cs="Arial"/>
            <w:noProof/>
            <w:sz w:val="24"/>
            <w:szCs w:val="24"/>
            <w:lang w:val="en-GB"/>
          </w:rPr>
          <w:t>8</w:t>
        </w:r>
      </w:ins>
      <w:del w:id="522" w:author="Admin" w:date="2016-11-10T23:26:00Z">
        <w:r w:rsidR="008D2DA9" w:rsidDel="008C75E1">
          <w:rPr>
            <w:rFonts w:ascii="Arial" w:hAnsi="Arial" w:cs="Arial"/>
            <w:noProof/>
            <w:sz w:val="24"/>
            <w:szCs w:val="24"/>
            <w:lang w:val="en-GB"/>
          </w:rPr>
          <w:delText>7</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60A6170A"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523" w:author="Admin" w:date="2016-10-18T16:05:00Z">
            <w:rPr>
              <w:lang w:val="en-GB"/>
            </w:rPr>
          </w:rPrChange>
        </w:rPr>
        <w:pPrChange w:id="52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525" w:author="Admin" w:date="2016-10-18T16:05:00Z">
            <w:rPr>
              <w:lang w:val="en-GB"/>
            </w:rPr>
          </w:rPrChange>
        </w:rPr>
        <w:instrText xml:space="preserve"> HYPERLINK \l "_Toc44063" \h </w:instrText>
      </w:r>
      <w:ins w:id="52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527" w:author="Admin" w:date="2016-10-18T16:05:00Z">
            <w:rPr>
              <w:rFonts w:ascii="Cambria" w:eastAsia="Cambria" w:hAnsi="Cambria" w:cs="Cambria"/>
              <w:lang w:val="en-GB"/>
            </w:rPr>
          </w:rPrChange>
        </w:rPr>
        <w:t>6.2.5 Horizontal Roller Version 1</w:t>
      </w:r>
      <w:r w:rsidR="007D0309" w:rsidRPr="00385ECB">
        <w:rPr>
          <w:rFonts w:ascii="Arial" w:hAnsi="Arial" w:cs="Arial"/>
          <w:noProof/>
          <w:sz w:val="24"/>
          <w:szCs w:val="24"/>
          <w:lang w:val="en-GB"/>
          <w:rPrChange w:id="52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529" w:author="Admin" w:date="2016-10-18T16:05:00Z">
            <w:rPr>
              <w:lang w:val="en-GB"/>
            </w:rPr>
          </w:rPrChange>
        </w:rPr>
        <w:instrText>PAGEREF _Toc44063 \h</w:instrText>
      </w:r>
      <w:r w:rsidR="007D0309" w:rsidRPr="00385ECB">
        <w:rPr>
          <w:rFonts w:ascii="Arial" w:hAnsi="Arial" w:cs="Arial"/>
          <w:noProof/>
          <w:sz w:val="24"/>
          <w:szCs w:val="24"/>
          <w:lang w:val="en-GB"/>
          <w:rPrChange w:id="530" w:author="Admin" w:date="2016-10-18T16:05:00Z">
            <w:rPr>
              <w:lang w:val="en-GB"/>
            </w:rPr>
          </w:rPrChange>
        </w:rPr>
      </w:r>
      <w:r w:rsidR="007D0309" w:rsidRPr="00385ECB">
        <w:rPr>
          <w:rFonts w:ascii="Arial" w:hAnsi="Arial" w:cs="Arial"/>
          <w:noProof/>
          <w:sz w:val="24"/>
          <w:szCs w:val="24"/>
          <w:lang w:val="en-GB"/>
        </w:rPr>
        <w:fldChar w:fldCharType="separate"/>
      </w:r>
      <w:ins w:id="531" w:author="Admin" w:date="2016-11-10T23:26:00Z">
        <w:r w:rsidR="008C75E1">
          <w:rPr>
            <w:rFonts w:ascii="Arial" w:hAnsi="Arial" w:cs="Arial"/>
            <w:noProof/>
            <w:sz w:val="24"/>
            <w:szCs w:val="24"/>
            <w:lang w:val="en-GB"/>
          </w:rPr>
          <w:t>9</w:t>
        </w:r>
      </w:ins>
      <w:del w:id="532" w:author="Admin" w:date="2016-11-10T23:26:00Z">
        <w:r w:rsidR="008D2DA9" w:rsidDel="008C75E1">
          <w:rPr>
            <w:rFonts w:ascii="Arial" w:hAnsi="Arial" w:cs="Arial"/>
            <w:noProof/>
            <w:sz w:val="24"/>
            <w:szCs w:val="24"/>
            <w:lang w:val="en-GB"/>
          </w:rPr>
          <w:delText>8</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5ECED4D7"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533" w:author="Admin" w:date="2016-10-18T16:05:00Z">
            <w:rPr>
              <w:lang w:val="en-GB"/>
            </w:rPr>
          </w:rPrChange>
        </w:rPr>
        <w:pPrChange w:id="53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535" w:author="Admin" w:date="2016-10-18T16:05:00Z">
            <w:rPr>
              <w:lang w:val="en-GB"/>
            </w:rPr>
          </w:rPrChange>
        </w:rPr>
        <w:instrText xml:space="preserve"> HYPERLINK \l "_Toc44064" \h </w:instrText>
      </w:r>
      <w:ins w:id="53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537" w:author="Admin" w:date="2016-10-18T16:05:00Z">
            <w:rPr>
              <w:rFonts w:ascii="Cambria" w:eastAsia="Cambria" w:hAnsi="Cambria" w:cs="Cambria"/>
              <w:lang w:val="en-GB"/>
            </w:rPr>
          </w:rPrChange>
        </w:rPr>
        <w:t>6.2.6 Prototyping Horizontal Roller Version 1</w:t>
      </w:r>
      <w:r w:rsidR="007D0309" w:rsidRPr="00385ECB">
        <w:rPr>
          <w:rFonts w:ascii="Arial" w:hAnsi="Arial" w:cs="Arial"/>
          <w:noProof/>
          <w:sz w:val="24"/>
          <w:szCs w:val="24"/>
          <w:lang w:val="en-GB"/>
          <w:rPrChange w:id="53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539" w:author="Admin" w:date="2016-10-18T16:05:00Z">
            <w:rPr>
              <w:lang w:val="en-GB"/>
            </w:rPr>
          </w:rPrChange>
        </w:rPr>
        <w:instrText>PAGEREF _Toc44064 \h</w:instrText>
      </w:r>
      <w:r w:rsidR="007D0309" w:rsidRPr="00385ECB">
        <w:rPr>
          <w:rFonts w:ascii="Arial" w:hAnsi="Arial" w:cs="Arial"/>
          <w:noProof/>
          <w:sz w:val="24"/>
          <w:szCs w:val="24"/>
          <w:lang w:val="en-GB"/>
          <w:rPrChange w:id="540" w:author="Admin" w:date="2016-10-18T16:05:00Z">
            <w:rPr>
              <w:lang w:val="en-GB"/>
            </w:rPr>
          </w:rPrChange>
        </w:rPr>
      </w:r>
      <w:r w:rsidR="007D0309" w:rsidRPr="00385ECB">
        <w:rPr>
          <w:rFonts w:ascii="Arial" w:hAnsi="Arial" w:cs="Arial"/>
          <w:noProof/>
          <w:sz w:val="24"/>
          <w:szCs w:val="24"/>
          <w:lang w:val="en-GB"/>
        </w:rPr>
        <w:fldChar w:fldCharType="separate"/>
      </w:r>
      <w:ins w:id="541" w:author="Admin" w:date="2016-11-10T23:26:00Z">
        <w:r w:rsidR="008C75E1">
          <w:rPr>
            <w:rFonts w:ascii="Arial" w:hAnsi="Arial" w:cs="Arial"/>
            <w:noProof/>
            <w:sz w:val="24"/>
            <w:szCs w:val="24"/>
            <w:lang w:val="en-GB"/>
          </w:rPr>
          <w:t>11</w:t>
        </w:r>
      </w:ins>
      <w:del w:id="542" w:author="Admin" w:date="2016-11-10T23:26:00Z">
        <w:r w:rsidR="008D2DA9" w:rsidDel="008C75E1">
          <w:rPr>
            <w:rFonts w:ascii="Arial" w:hAnsi="Arial" w:cs="Arial"/>
            <w:noProof/>
            <w:sz w:val="24"/>
            <w:szCs w:val="24"/>
            <w:lang w:val="en-GB"/>
          </w:rPr>
          <w:delText>10</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3FC81FC3"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543" w:author="Admin" w:date="2016-10-18T16:05:00Z">
            <w:rPr>
              <w:lang w:val="en-GB"/>
            </w:rPr>
          </w:rPrChange>
        </w:rPr>
        <w:pPrChange w:id="54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545" w:author="Admin" w:date="2016-10-18T16:05:00Z">
            <w:rPr>
              <w:lang w:val="en-GB"/>
            </w:rPr>
          </w:rPrChange>
        </w:rPr>
        <w:instrText xml:space="preserve"> HYPERLINK \l "_Toc44065" \h </w:instrText>
      </w:r>
      <w:ins w:id="54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547" w:author="Admin" w:date="2016-10-18T16:05:00Z">
            <w:rPr>
              <w:rFonts w:ascii="Cambria" w:eastAsia="Cambria" w:hAnsi="Cambria" w:cs="Cambria"/>
              <w:lang w:val="en-GB"/>
            </w:rPr>
          </w:rPrChange>
        </w:rPr>
        <w:t>6.2.7 Horizontal Roller Final Version</w:t>
      </w:r>
      <w:r w:rsidR="007D0309" w:rsidRPr="00385ECB">
        <w:rPr>
          <w:rFonts w:ascii="Arial" w:hAnsi="Arial" w:cs="Arial"/>
          <w:noProof/>
          <w:sz w:val="24"/>
          <w:szCs w:val="24"/>
          <w:lang w:val="en-GB"/>
          <w:rPrChange w:id="54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549" w:author="Admin" w:date="2016-10-18T16:05:00Z">
            <w:rPr>
              <w:lang w:val="en-GB"/>
            </w:rPr>
          </w:rPrChange>
        </w:rPr>
        <w:instrText>PAGEREF _Toc44065 \h</w:instrText>
      </w:r>
      <w:r w:rsidR="007D0309" w:rsidRPr="00385ECB">
        <w:rPr>
          <w:rFonts w:ascii="Arial" w:hAnsi="Arial" w:cs="Arial"/>
          <w:noProof/>
          <w:sz w:val="24"/>
          <w:szCs w:val="24"/>
          <w:lang w:val="en-GB"/>
          <w:rPrChange w:id="550" w:author="Admin" w:date="2016-10-18T16:05:00Z">
            <w:rPr>
              <w:lang w:val="en-GB"/>
            </w:rPr>
          </w:rPrChange>
        </w:rPr>
      </w:r>
      <w:r w:rsidR="007D0309" w:rsidRPr="00385ECB">
        <w:rPr>
          <w:rFonts w:ascii="Arial" w:hAnsi="Arial" w:cs="Arial"/>
          <w:noProof/>
          <w:sz w:val="24"/>
          <w:szCs w:val="24"/>
          <w:lang w:val="en-GB"/>
        </w:rPr>
        <w:fldChar w:fldCharType="separate"/>
      </w:r>
      <w:ins w:id="551" w:author="Admin" w:date="2016-11-10T23:26:00Z">
        <w:r w:rsidR="008C75E1">
          <w:rPr>
            <w:rFonts w:ascii="Arial" w:hAnsi="Arial" w:cs="Arial"/>
            <w:noProof/>
            <w:sz w:val="24"/>
            <w:szCs w:val="24"/>
            <w:lang w:val="en-GB"/>
          </w:rPr>
          <w:t>12</w:t>
        </w:r>
      </w:ins>
      <w:del w:id="552" w:author="Admin" w:date="2016-11-10T23:26:00Z">
        <w:r w:rsidR="008D2DA9" w:rsidDel="008C75E1">
          <w:rPr>
            <w:rFonts w:ascii="Arial" w:hAnsi="Arial" w:cs="Arial"/>
            <w:noProof/>
            <w:sz w:val="24"/>
            <w:szCs w:val="24"/>
            <w:lang w:val="en-GB"/>
          </w:rPr>
          <w:delText>10</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7B7745A4"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553" w:author="Admin" w:date="2016-10-18T16:05:00Z">
            <w:rPr>
              <w:lang w:val="en-GB"/>
            </w:rPr>
          </w:rPrChange>
        </w:rPr>
        <w:pPrChange w:id="55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555" w:author="Admin" w:date="2016-10-18T16:05:00Z">
            <w:rPr>
              <w:lang w:val="en-GB"/>
            </w:rPr>
          </w:rPrChange>
        </w:rPr>
        <w:instrText xml:space="preserve"> HYPERLINK \l "_Toc44066" \h </w:instrText>
      </w:r>
      <w:ins w:id="55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557" w:author="Admin" w:date="2016-10-18T16:05:00Z">
            <w:rPr>
              <w:rFonts w:ascii="Cambria" w:eastAsia="Cambria" w:hAnsi="Cambria" w:cs="Cambria"/>
              <w:lang w:val="en-GB"/>
            </w:rPr>
          </w:rPrChange>
        </w:rPr>
        <w:t>6.2.8 Untested design: Feed Up</w:t>
      </w:r>
      <w:r w:rsidR="007D0309" w:rsidRPr="00385ECB">
        <w:rPr>
          <w:rFonts w:ascii="Arial" w:hAnsi="Arial" w:cs="Arial"/>
          <w:noProof/>
          <w:sz w:val="24"/>
          <w:szCs w:val="24"/>
          <w:lang w:val="en-GB"/>
          <w:rPrChange w:id="55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559" w:author="Admin" w:date="2016-10-18T16:05:00Z">
            <w:rPr>
              <w:lang w:val="en-GB"/>
            </w:rPr>
          </w:rPrChange>
        </w:rPr>
        <w:instrText>PAGEREF _Toc44066 \h</w:instrText>
      </w:r>
      <w:r w:rsidR="007D0309" w:rsidRPr="00385ECB">
        <w:rPr>
          <w:rFonts w:ascii="Arial" w:hAnsi="Arial" w:cs="Arial"/>
          <w:noProof/>
          <w:sz w:val="24"/>
          <w:szCs w:val="24"/>
          <w:lang w:val="en-GB"/>
          <w:rPrChange w:id="560" w:author="Admin" w:date="2016-10-18T16:05:00Z">
            <w:rPr>
              <w:lang w:val="en-GB"/>
            </w:rPr>
          </w:rPrChange>
        </w:rPr>
      </w:r>
      <w:r w:rsidR="007D0309" w:rsidRPr="00385ECB">
        <w:rPr>
          <w:rFonts w:ascii="Arial" w:hAnsi="Arial" w:cs="Arial"/>
          <w:noProof/>
          <w:sz w:val="24"/>
          <w:szCs w:val="24"/>
          <w:lang w:val="en-GB"/>
        </w:rPr>
        <w:fldChar w:fldCharType="separate"/>
      </w:r>
      <w:ins w:id="561" w:author="Admin" w:date="2016-11-10T23:26:00Z">
        <w:r w:rsidR="008C75E1">
          <w:rPr>
            <w:rFonts w:ascii="Arial" w:hAnsi="Arial" w:cs="Arial"/>
            <w:noProof/>
            <w:sz w:val="24"/>
            <w:szCs w:val="24"/>
            <w:lang w:val="en-GB"/>
          </w:rPr>
          <w:t>14</w:t>
        </w:r>
      </w:ins>
      <w:del w:id="562" w:author="Admin" w:date="2016-11-10T23:26:00Z">
        <w:r w:rsidR="008D2DA9" w:rsidDel="008C75E1">
          <w:rPr>
            <w:rFonts w:ascii="Arial" w:hAnsi="Arial" w:cs="Arial"/>
            <w:noProof/>
            <w:sz w:val="24"/>
            <w:szCs w:val="24"/>
            <w:lang w:val="en-GB"/>
          </w:rPr>
          <w:delText>13</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29B7A18F"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563" w:author="Admin" w:date="2016-10-18T16:05:00Z">
            <w:rPr>
              <w:lang w:val="en-GB"/>
            </w:rPr>
          </w:rPrChange>
        </w:rPr>
        <w:pPrChange w:id="564" w:author="Admin" w:date="2016-10-18T16:11:00Z">
          <w:pPr>
            <w:pStyle w:val="TOC2"/>
            <w:tabs>
              <w:tab w:val="right" w:leader="dot" w:pos="9638"/>
            </w:tabs>
          </w:pPr>
        </w:pPrChange>
      </w:pPr>
      <w:r w:rsidRPr="00385ECB">
        <w:rPr>
          <w:rFonts w:ascii="Arial" w:hAnsi="Arial" w:cs="Arial"/>
          <w:noProof/>
          <w:sz w:val="24"/>
          <w:szCs w:val="24"/>
          <w:lang w:val="en-GB"/>
        </w:rPr>
        <w:lastRenderedPageBreak/>
        <w:fldChar w:fldCharType="begin"/>
      </w:r>
      <w:r w:rsidRPr="00385ECB">
        <w:rPr>
          <w:rFonts w:ascii="Arial" w:hAnsi="Arial" w:cs="Arial"/>
          <w:noProof/>
          <w:sz w:val="24"/>
          <w:szCs w:val="24"/>
          <w:lang w:val="en-GB"/>
          <w:rPrChange w:id="565" w:author="Admin" w:date="2016-10-18T16:05:00Z">
            <w:rPr>
              <w:lang w:val="en-GB"/>
            </w:rPr>
          </w:rPrChange>
        </w:rPr>
        <w:instrText xml:space="preserve"> HYPERLINK \l "_Toc44067" \h </w:instrText>
      </w:r>
      <w:ins w:id="56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567" w:author="Admin" w:date="2016-10-18T16:05:00Z">
            <w:rPr>
              <w:rFonts w:ascii="Cambria" w:eastAsia="Cambria" w:hAnsi="Cambria" w:cs="Cambria"/>
              <w:lang w:val="en-GB"/>
            </w:rPr>
          </w:rPrChange>
        </w:rPr>
        <w:t>6.3 Enclosure</w:t>
      </w:r>
      <w:r w:rsidR="007D0309" w:rsidRPr="00385ECB">
        <w:rPr>
          <w:rFonts w:ascii="Arial" w:hAnsi="Arial" w:cs="Arial"/>
          <w:noProof/>
          <w:sz w:val="24"/>
          <w:szCs w:val="24"/>
          <w:lang w:val="en-GB"/>
          <w:rPrChange w:id="56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569" w:author="Admin" w:date="2016-10-18T16:05:00Z">
            <w:rPr>
              <w:lang w:val="en-GB"/>
            </w:rPr>
          </w:rPrChange>
        </w:rPr>
        <w:instrText>PAGEREF _Toc44067 \h</w:instrText>
      </w:r>
      <w:r w:rsidR="007D0309" w:rsidRPr="00385ECB">
        <w:rPr>
          <w:rFonts w:ascii="Arial" w:hAnsi="Arial" w:cs="Arial"/>
          <w:noProof/>
          <w:sz w:val="24"/>
          <w:szCs w:val="24"/>
          <w:lang w:val="en-GB"/>
          <w:rPrChange w:id="570" w:author="Admin" w:date="2016-10-18T16:05:00Z">
            <w:rPr>
              <w:lang w:val="en-GB"/>
            </w:rPr>
          </w:rPrChange>
        </w:rPr>
      </w:r>
      <w:r w:rsidR="007D0309" w:rsidRPr="00385ECB">
        <w:rPr>
          <w:rFonts w:ascii="Arial" w:hAnsi="Arial" w:cs="Arial"/>
          <w:noProof/>
          <w:sz w:val="24"/>
          <w:szCs w:val="24"/>
          <w:lang w:val="en-GB"/>
        </w:rPr>
        <w:fldChar w:fldCharType="separate"/>
      </w:r>
      <w:ins w:id="571" w:author="Admin" w:date="2016-11-10T23:26:00Z">
        <w:r w:rsidR="008C75E1">
          <w:rPr>
            <w:rFonts w:ascii="Arial" w:hAnsi="Arial" w:cs="Arial"/>
            <w:noProof/>
            <w:sz w:val="24"/>
            <w:szCs w:val="24"/>
            <w:lang w:val="en-GB"/>
          </w:rPr>
          <w:t>15</w:t>
        </w:r>
      </w:ins>
      <w:del w:id="572" w:author="Admin" w:date="2016-11-10T23:26:00Z">
        <w:r w:rsidR="008D2DA9" w:rsidDel="008C75E1">
          <w:rPr>
            <w:rFonts w:ascii="Arial" w:hAnsi="Arial" w:cs="Arial"/>
            <w:noProof/>
            <w:sz w:val="24"/>
            <w:szCs w:val="24"/>
            <w:lang w:val="en-GB"/>
          </w:rPr>
          <w:delText>14</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04BDC3E5"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573" w:author="Admin" w:date="2016-10-18T16:05:00Z">
            <w:rPr>
              <w:lang w:val="en-GB"/>
            </w:rPr>
          </w:rPrChange>
        </w:rPr>
        <w:pPrChange w:id="57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575" w:author="Admin" w:date="2016-10-18T16:05:00Z">
            <w:rPr>
              <w:lang w:val="en-GB"/>
            </w:rPr>
          </w:rPrChange>
        </w:rPr>
        <w:instrText xml:space="preserve"> HYPERLINK \l "_Toc44068" \h </w:instrText>
      </w:r>
      <w:ins w:id="57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577" w:author="Admin" w:date="2016-10-18T16:05:00Z">
            <w:rPr>
              <w:rFonts w:ascii="Cambria" w:eastAsia="Cambria" w:hAnsi="Cambria" w:cs="Cambria"/>
              <w:lang w:val="en-GB"/>
            </w:rPr>
          </w:rPrChange>
        </w:rPr>
        <w:t>6.4 Enclosure Redesign</w:t>
      </w:r>
      <w:r w:rsidR="007D0309" w:rsidRPr="00385ECB">
        <w:rPr>
          <w:rFonts w:ascii="Arial" w:hAnsi="Arial" w:cs="Arial"/>
          <w:noProof/>
          <w:sz w:val="24"/>
          <w:szCs w:val="24"/>
          <w:lang w:val="en-GB"/>
          <w:rPrChange w:id="57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579" w:author="Admin" w:date="2016-10-18T16:05:00Z">
            <w:rPr>
              <w:lang w:val="en-GB"/>
            </w:rPr>
          </w:rPrChange>
        </w:rPr>
        <w:instrText>PAGEREF _Toc44068 \h</w:instrText>
      </w:r>
      <w:r w:rsidR="007D0309" w:rsidRPr="00385ECB">
        <w:rPr>
          <w:rFonts w:ascii="Arial" w:hAnsi="Arial" w:cs="Arial"/>
          <w:noProof/>
          <w:sz w:val="24"/>
          <w:szCs w:val="24"/>
          <w:lang w:val="en-GB"/>
          <w:rPrChange w:id="580" w:author="Admin" w:date="2016-10-18T16:05:00Z">
            <w:rPr>
              <w:lang w:val="en-GB"/>
            </w:rPr>
          </w:rPrChange>
        </w:rPr>
      </w:r>
      <w:r w:rsidR="007D0309" w:rsidRPr="00385ECB">
        <w:rPr>
          <w:rFonts w:ascii="Arial" w:hAnsi="Arial" w:cs="Arial"/>
          <w:noProof/>
          <w:sz w:val="24"/>
          <w:szCs w:val="24"/>
          <w:lang w:val="en-GB"/>
        </w:rPr>
        <w:fldChar w:fldCharType="separate"/>
      </w:r>
      <w:ins w:id="581" w:author="Admin" w:date="2016-11-10T23:26:00Z">
        <w:r w:rsidR="008C75E1">
          <w:rPr>
            <w:rFonts w:ascii="Arial" w:hAnsi="Arial" w:cs="Arial"/>
            <w:noProof/>
            <w:sz w:val="24"/>
            <w:szCs w:val="24"/>
            <w:lang w:val="en-GB"/>
          </w:rPr>
          <w:t>18</w:t>
        </w:r>
      </w:ins>
      <w:del w:id="582" w:author="Admin" w:date="2016-11-10T23:26:00Z">
        <w:r w:rsidR="008D2DA9" w:rsidDel="008C75E1">
          <w:rPr>
            <w:rFonts w:ascii="Arial" w:hAnsi="Arial" w:cs="Arial"/>
            <w:noProof/>
            <w:sz w:val="24"/>
            <w:szCs w:val="24"/>
            <w:lang w:val="en-GB"/>
          </w:rPr>
          <w:delText>16</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7F10CC9A"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583" w:author="Admin" w:date="2016-10-18T16:05:00Z">
            <w:rPr>
              <w:lang w:val="en-GB"/>
            </w:rPr>
          </w:rPrChange>
        </w:rPr>
        <w:pPrChange w:id="58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585" w:author="Admin" w:date="2016-10-18T16:05:00Z">
            <w:rPr>
              <w:lang w:val="en-GB"/>
            </w:rPr>
          </w:rPrChange>
        </w:rPr>
        <w:instrText xml:space="preserve"> HYPERLINK \l "_Toc44069" \h </w:instrText>
      </w:r>
      <w:ins w:id="58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587" w:author="Admin" w:date="2016-10-18T16:05:00Z">
            <w:rPr>
              <w:rFonts w:ascii="Cambria" w:eastAsia="Cambria" w:hAnsi="Cambria" w:cs="Cambria"/>
              <w:lang w:val="en-GB"/>
            </w:rPr>
          </w:rPrChange>
        </w:rPr>
        <w:t>6.5 RFID Coil Cover</w:t>
      </w:r>
      <w:r w:rsidR="007D0309" w:rsidRPr="00385ECB">
        <w:rPr>
          <w:rFonts w:ascii="Arial" w:hAnsi="Arial" w:cs="Arial"/>
          <w:noProof/>
          <w:sz w:val="24"/>
          <w:szCs w:val="24"/>
          <w:lang w:val="en-GB"/>
          <w:rPrChange w:id="58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589" w:author="Admin" w:date="2016-10-18T16:05:00Z">
            <w:rPr>
              <w:lang w:val="en-GB"/>
            </w:rPr>
          </w:rPrChange>
        </w:rPr>
        <w:instrText>PAGEREF _Toc44069 \h</w:instrText>
      </w:r>
      <w:r w:rsidR="007D0309" w:rsidRPr="00385ECB">
        <w:rPr>
          <w:rFonts w:ascii="Arial" w:hAnsi="Arial" w:cs="Arial"/>
          <w:noProof/>
          <w:sz w:val="24"/>
          <w:szCs w:val="24"/>
          <w:lang w:val="en-GB"/>
          <w:rPrChange w:id="590" w:author="Admin" w:date="2016-10-18T16:05:00Z">
            <w:rPr>
              <w:lang w:val="en-GB"/>
            </w:rPr>
          </w:rPrChange>
        </w:rPr>
      </w:r>
      <w:r w:rsidR="007D0309" w:rsidRPr="00385ECB">
        <w:rPr>
          <w:rFonts w:ascii="Arial" w:hAnsi="Arial" w:cs="Arial"/>
          <w:noProof/>
          <w:sz w:val="24"/>
          <w:szCs w:val="24"/>
          <w:lang w:val="en-GB"/>
        </w:rPr>
        <w:fldChar w:fldCharType="separate"/>
      </w:r>
      <w:ins w:id="591" w:author="Admin" w:date="2016-11-10T23:26:00Z">
        <w:r w:rsidR="008C75E1">
          <w:rPr>
            <w:rFonts w:ascii="Arial" w:hAnsi="Arial" w:cs="Arial"/>
            <w:noProof/>
            <w:sz w:val="24"/>
            <w:szCs w:val="24"/>
            <w:lang w:val="en-GB"/>
          </w:rPr>
          <w:t>19</w:t>
        </w:r>
      </w:ins>
      <w:del w:id="592" w:author="Admin" w:date="2016-11-10T23:26:00Z">
        <w:r w:rsidR="008D2DA9" w:rsidDel="008C75E1">
          <w:rPr>
            <w:rFonts w:ascii="Arial" w:hAnsi="Arial" w:cs="Arial"/>
            <w:noProof/>
            <w:sz w:val="24"/>
            <w:szCs w:val="24"/>
            <w:lang w:val="en-GB"/>
          </w:rPr>
          <w:delText>17</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42863ACA"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593" w:author="Admin" w:date="2016-10-18T16:05:00Z">
            <w:rPr>
              <w:lang w:val="en-GB"/>
            </w:rPr>
          </w:rPrChange>
        </w:rPr>
        <w:pPrChange w:id="59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595" w:author="Admin" w:date="2016-10-18T16:05:00Z">
            <w:rPr>
              <w:lang w:val="en-GB"/>
            </w:rPr>
          </w:rPrChange>
        </w:rPr>
        <w:instrText xml:space="preserve"> HYPERLINK \l "_Toc44070" \h </w:instrText>
      </w:r>
      <w:ins w:id="59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597" w:author="Admin" w:date="2016-10-18T16:05:00Z">
            <w:rPr>
              <w:rFonts w:ascii="Cambria" w:eastAsia="Cambria" w:hAnsi="Cambria" w:cs="Cambria"/>
              <w:lang w:val="en-GB"/>
            </w:rPr>
          </w:rPrChange>
        </w:rPr>
        <w:t>6.6 PCB Design</w:t>
      </w:r>
      <w:r w:rsidR="007D0309" w:rsidRPr="00385ECB">
        <w:rPr>
          <w:rFonts w:ascii="Arial" w:hAnsi="Arial" w:cs="Arial"/>
          <w:noProof/>
          <w:sz w:val="24"/>
          <w:szCs w:val="24"/>
          <w:lang w:val="en-GB"/>
          <w:rPrChange w:id="59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599" w:author="Admin" w:date="2016-10-18T16:05:00Z">
            <w:rPr>
              <w:lang w:val="en-GB"/>
            </w:rPr>
          </w:rPrChange>
        </w:rPr>
        <w:instrText>PAGEREF _Toc44070 \h</w:instrText>
      </w:r>
      <w:r w:rsidR="007D0309" w:rsidRPr="00385ECB">
        <w:rPr>
          <w:rFonts w:ascii="Arial" w:hAnsi="Arial" w:cs="Arial"/>
          <w:noProof/>
          <w:sz w:val="24"/>
          <w:szCs w:val="24"/>
          <w:lang w:val="en-GB"/>
          <w:rPrChange w:id="600" w:author="Admin" w:date="2016-10-18T16:05:00Z">
            <w:rPr>
              <w:lang w:val="en-GB"/>
            </w:rPr>
          </w:rPrChange>
        </w:rPr>
      </w:r>
      <w:r w:rsidR="007D0309" w:rsidRPr="00385ECB">
        <w:rPr>
          <w:rFonts w:ascii="Arial" w:hAnsi="Arial" w:cs="Arial"/>
          <w:noProof/>
          <w:sz w:val="24"/>
          <w:szCs w:val="24"/>
          <w:lang w:val="en-GB"/>
        </w:rPr>
        <w:fldChar w:fldCharType="separate"/>
      </w:r>
      <w:ins w:id="601" w:author="Admin" w:date="2016-11-10T23:26:00Z">
        <w:r w:rsidR="008C75E1">
          <w:rPr>
            <w:rFonts w:ascii="Arial" w:hAnsi="Arial" w:cs="Arial"/>
            <w:noProof/>
            <w:sz w:val="24"/>
            <w:szCs w:val="24"/>
            <w:lang w:val="en-GB"/>
          </w:rPr>
          <w:t>19</w:t>
        </w:r>
      </w:ins>
      <w:del w:id="602" w:author="Admin" w:date="2016-11-10T23:26:00Z">
        <w:r w:rsidR="008D2DA9" w:rsidDel="008C75E1">
          <w:rPr>
            <w:rFonts w:ascii="Arial" w:hAnsi="Arial" w:cs="Arial"/>
            <w:noProof/>
            <w:sz w:val="24"/>
            <w:szCs w:val="24"/>
            <w:lang w:val="en-GB"/>
          </w:rPr>
          <w:delText>18</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328A2130"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603" w:author="Admin" w:date="2016-10-18T16:05:00Z">
            <w:rPr>
              <w:lang w:val="en-GB"/>
            </w:rPr>
          </w:rPrChange>
        </w:rPr>
        <w:pPrChange w:id="60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605" w:author="Admin" w:date="2016-10-18T16:05:00Z">
            <w:rPr>
              <w:lang w:val="en-GB"/>
            </w:rPr>
          </w:rPrChange>
        </w:rPr>
        <w:instrText xml:space="preserve"> HYPERLINK \l "_Toc44071" \h </w:instrText>
      </w:r>
      <w:ins w:id="60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607" w:author="Admin" w:date="2016-10-18T16:05:00Z">
            <w:rPr>
              <w:rFonts w:ascii="Cambria" w:eastAsia="Cambria" w:hAnsi="Cambria" w:cs="Cambria"/>
              <w:lang w:val="en-GB"/>
            </w:rPr>
          </w:rPrChange>
        </w:rPr>
        <w:t>6.6.1 Raspberry Pi HAT</w:t>
      </w:r>
      <w:r w:rsidR="007D0309" w:rsidRPr="00385ECB">
        <w:rPr>
          <w:rFonts w:ascii="Arial" w:hAnsi="Arial" w:cs="Arial"/>
          <w:noProof/>
          <w:sz w:val="24"/>
          <w:szCs w:val="24"/>
          <w:lang w:val="en-GB"/>
          <w:rPrChange w:id="60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609" w:author="Admin" w:date="2016-10-18T16:05:00Z">
            <w:rPr>
              <w:lang w:val="en-GB"/>
            </w:rPr>
          </w:rPrChange>
        </w:rPr>
        <w:instrText>PAGEREF _Toc44071 \h</w:instrText>
      </w:r>
      <w:r w:rsidR="007D0309" w:rsidRPr="00385ECB">
        <w:rPr>
          <w:rFonts w:ascii="Arial" w:hAnsi="Arial" w:cs="Arial"/>
          <w:noProof/>
          <w:sz w:val="24"/>
          <w:szCs w:val="24"/>
          <w:lang w:val="en-GB"/>
          <w:rPrChange w:id="610" w:author="Admin" w:date="2016-10-18T16:05:00Z">
            <w:rPr>
              <w:lang w:val="en-GB"/>
            </w:rPr>
          </w:rPrChange>
        </w:rPr>
      </w:r>
      <w:r w:rsidR="007D0309" w:rsidRPr="00385ECB">
        <w:rPr>
          <w:rFonts w:ascii="Arial" w:hAnsi="Arial" w:cs="Arial"/>
          <w:noProof/>
          <w:sz w:val="24"/>
          <w:szCs w:val="24"/>
          <w:lang w:val="en-GB"/>
        </w:rPr>
        <w:fldChar w:fldCharType="separate"/>
      </w:r>
      <w:ins w:id="611" w:author="Admin" w:date="2016-11-10T23:26:00Z">
        <w:r w:rsidR="008C75E1">
          <w:rPr>
            <w:rFonts w:ascii="Arial" w:hAnsi="Arial" w:cs="Arial"/>
            <w:noProof/>
            <w:sz w:val="24"/>
            <w:szCs w:val="24"/>
            <w:lang w:val="en-GB"/>
          </w:rPr>
          <w:t>20</w:t>
        </w:r>
      </w:ins>
      <w:del w:id="612" w:author="Admin" w:date="2016-11-10T23:26:00Z">
        <w:r w:rsidR="008D2DA9" w:rsidDel="008C75E1">
          <w:rPr>
            <w:rFonts w:ascii="Arial" w:hAnsi="Arial" w:cs="Arial"/>
            <w:noProof/>
            <w:sz w:val="24"/>
            <w:szCs w:val="24"/>
            <w:lang w:val="en-GB"/>
          </w:rPr>
          <w:delText>18</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7828050D"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613" w:author="Admin" w:date="2016-10-18T16:05:00Z">
            <w:rPr>
              <w:lang w:val="en-GB"/>
            </w:rPr>
          </w:rPrChange>
        </w:rPr>
        <w:pPrChange w:id="61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615" w:author="Admin" w:date="2016-10-18T16:05:00Z">
            <w:rPr>
              <w:lang w:val="en-GB"/>
            </w:rPr>
          </w:rPrChange>
        </w:rPr>
        <w:instrText xml:space="preserve"> HYPERLINK \l "_Toc44072" \h </w:instrText>
      </w:r>
      <w:ins w:id="61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617" w:author="Admin" w:date="2016-10-18T16:05:00Z">
            <w:rPr>
              <w:rFonts w:ascii="Cambria" w:eastAsia="Cambria" w:hAnsi="Cambria" w:cs="Cambria"/>
              <w:lang w:val="en-GB"/>
            </w:rPr>
          </w:rPrChange>
        </w:rPr>
        <w:t>6.6.2 MCU Module</w:t>
      </w:r>
      <w:r w:rsidR="007D0309" w:rsidRPr="00385ECB">
        <w:rPr>
          <w:rFonts w:ascii="Arial" w:hAnsi="Arial" w:cs="Arial"/>
          <w:noProof/>
          <w:sz w:val="24"/>
          <w:szCs w:val="24"/>
          <w:lang w:val="en-GB"/>
          <w:rPrChange w:id="61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619" w:author="Admin" w:date="2016-10-18T16:05:00Z">
            <w:rPr>
              <w:lang w:val="en-GB"/>
            </w:rPr>
          </w:rPrChange>
        </w:rPr>
        <w:instrText>PAGEREF _Toc44072 \h</w:instrText>
      </w:r>
      <w:r w:rsidR="007D0309" w:rsidRPr="00385ECB">
        <w:rPr>
          <w:rFonts w:ascii="Arial" w:hAnsi="Arial" w:cs="Arial"/>
          <w:noProof/>
          <w:sz w:val="24"/>
          <w:szCs w:val="24"/>
          <w:lang w:val="en-GB"/>
          <w:rPrChange w:id="620" w:author="Admin" w:date="2016-10-18T16:05:00Z">
            <w:rPr>
              <w:lang w:val="en-GB"/>
            </w:rPr>
          </w:rPrChange>
        </w:rPr>
      </w:r>
      <w:r w:rsidR="007D0309" w:rsidRPr="00385ECB">
        <w:rPr>
          <w:rFonts w:ascii="Arial" w:hAnsi="Arial" w:cs="Arial"/>
          <w:noProof/>
          <w:sz w:val="24"/>
          <w:szCs w:val="24"/>
          <w:lang w:val="en-GB"/>
        </w:rPr>
        <w:fldChar w:fldCharType="separate"/>
      </w:r>
      <w:ins w:id="621" w:author="Admin" w:date="2016-11-10T23:26:00Z">
        <w:r w:rsidR="008C75E1">
          <w:rPr>
            <w:rFonts w:ascii="Arial" w:hAnsi="Arial" w:cs="Arial"/>
            <w:noProof/>
            <w:sz w:val="24"/>
            <w:szCs w:val="24"/>
            <w:lang w:val="en-GB"/>
          </w:rPr>
          <w:t>21</w:t>
        </w:r>
      </w:ins>
      <w:del w:id="622" w:author="Admin" w:date="2016-11-10T23:26:00Z">
        <w:r w:rsidR="008D2DA9" w:rsidDel="008C75E1">
          <w:rPr>
            <w:rFonts w:ascii="Arial" w:hAnsi="Arial" w:cs="Arial"/>
            <w:noProof/>
            <w:sz w:val="24"/>
            <w:szCs w:val="24"/>
            <w:lang w:val="en-GB"/>
          </w:rPr>
          <w:delText>19</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3256C307"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623" w:author="Admin" w:date="2016-10-18T16:05:00Z">
            <w:rPr>
              <w:lang w:val="en-GB"/>
            </w:rPr>
          </w:rPrChange>
        </w:rPr>
        <w:pPrChange w:id="62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625" w:author="Admin" w:date="2016-10-18T16:05:00Z">
            <w:rPr>
              <w:lang w:val="en-GB"/>
            </w:rPr>
          </w:rPrChange>
        </w:rPr>
        <w:instrText xml:space="preserve"> HYPERLINK \l "_Toc44073" \h </w:instrText>
      </w:r>
      <w:ins w:id="62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627" w:author="Admin" w:date="2016-10-18T16:05:00Z">
            <w:rPr>
              <w:rFonts w:ascii="Cambria" w:eastAsia="Cambria" w:hAnsi="Cambria" w:cs="Cambria"/>
              <w:lang w:val="en-GB"/>
            </w:rPr>
          </w:rPrChange>
        </w:rPr>
        <w:t>6.6.3 LCD Breakout Board</w:t>
      </w:r>
      <w:r w:rsidR="007D0309" w:rsidRPr="00385ECB">
        <w:rPr>
          <w:rFonts w:ascii="Arial" w:hAnsi="Arial" w:cs="Arial"/>
          <w:noProof/>
          <w:sz w:val="24"/>
          <w:szCs w:val="24"/>
          <w:lang w:val="en-GB"/>
          <w:rPrChange w:id="62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629" w:author="Admin" w:date="2016-10-18T16:05:00Z">
            <w:rPr>
              <w:lang w:val="en-GB"/>
            </w:rPr>
          </w:rPrChange>
        </w:rPr>
        <w:instrText>PAGEREF _Toc44073 \h</w:instrText>
      </w:r>
      <w:r w:rsidR="007D0309" w:rsidRPr="00385ECB">
        <w:rPr>
          <w:rFonts w:ascii="Arial" w:hAnsi="Arial" w:cs="Arial"/>
          <w:noProof/>
          <w:sz w:val="24"/>
          <w:szCs w:val="24"/>
          <w:lang w:val="en-GB"/>
          <w:rPrChange w:id="630" w:author="Admin" w:date="2016-10-18T16:05:00Z">
            <w:rPr>
              <w:lang w:val="en-GB"/>
            </w:rPr>
          </w:rPrChange>
        </w:rPr>
      </w:r>
      <w:r w:rsidR="007D0309" w:rsidRPr="00385ECB">
        <w:rPr>
          <w:rFonts w:ascii="Arial" w:hAnsi="Arial" w:cs="Arial"/>
          <w:noProof/>
          <w:sz w:val="24"/>
          <w:szCs w:val="24"/>
          <w:lang w:val="en-GB"/>
        </w:rPr>
        <w:fldChar w:fldCharType="separate"/>
      </w:r>
      <w:ins w:id="631" w:author="Admin" w:date="2016-11-10T23:26:00Z">
        <w:r w:rsidR="008C75E1">
          <w:rPr>
            <w:rFonts w:ascii="Arial" w:hAnsi="Arial" w:cs="Arial"/>
            <w:noProof/>
            <w:sz w:val="24"/>
            <w:szCs w:val="24"/>
            <w:lang w:val="en-GB"/>
          </w:rPr>
          <w:t>22</w:t>
        </w:r>
      </w:ins>
      <w:del w:id="632" w:author="Admin" w:date="2016-11-10T23:26:00Z">
        <w:r w:rsidR="008D2DA9" w:rsidDel="008C75E1">
          <w:rPr>
            <w:rFonts w:ascii="Arial" w:hAnsi="Arial" w:cs="Arial"/>
            <w:noProof/>
            <w:sz w:val="24"/>
            <w:szCs w:val="24"/>
            <w:lang w:val="en-GB"/>
          </w:rPr>
          <w:delText>20</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4584AE65"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633" w:author="Admin" w:date="2016-10-18T16:05:00Z">
            <w:rPr>
              <w:lang w:val="en-GB"/>
            </w:rPr>
          </w:rPrChange>
        </w:rPr>
        <w:pPrChange w:id="63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635" w:author="Admin" w:date="2016-10-18T16:05:00Z">
            <w:rPr>
              <w:lang w:val="en-GB"/>
            </w:rPr>
          </w:rPrChange>
        </w:rPr>
        <w:instrText xml:space="preserve"> HYPERLINK \l "_Toc44074" \h </w:instrText>
      </w:r>
      <w:ins w:id="63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637" w:author="Admin" w:date="2016-10-18T16:05:00Z">
            <w:rPr>
              <w:rFonts w:ascii="Cambria" w:eastAsia="Cambria" w:hAnsi="Cambria" w:cs="Cambria"/>
              <w:lang w:val="en-GB"/>
            </w:rPr>
          </w:rPrChange>
        </w:rPr>
        <w:t>6.7 Software Design</w:t>
      </w:r>
      <w:r w:rsidR="007D0309" w:rsidRPr="00385ECB">
        <w:rPr>
          <w:rFonts w:ascii="Arial" w:hAnsi="Arial" w:cs="Arial"/>
          <w:noProof/>
          <w:sz w:val="24"/>
          <w:szCs w:val="24"/>
          <w:lang w:val="en-GB"/>
          <w:rPrChange w:id="63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639" w:author="Admin" w:date="2016-10-18T16:05:00Z">
            <w:rPr>
              <w:lang w:val="en-GB"/>
            </w:rPr>
          </w:rPrChange>
        </w:rPr>
        <w:instrText>PAGEREF _Toc44074 \h</w:instrText>
      </w:r>
      <w:r w:rsidR="007D0309" w:rsidRPr="00385ECB">
        <w:rPr>
          <w:rFonts w:ascii="Arial" w:hAnsi="Arial" w:cs="Arial"/>
          <w:noProof/>
          <w:sz w:val="24"/>
          <w:szCs w:val="24"/>
          <w:lang w:val="en-GB"/>
          <w:rPrChange w:id="640" w:author="Admin" w:date="2016-10-18T16:05:00Z">
            <w:rPr>
              <w:lang w:val="en-GB"/>
            </w:rPr>
          </w:rPrChange>
        </w:rPr>
      </w:r>
      <w:r w:rsidR="007D0309" w:rsidRPr="00385ECB">
        <w:rPr>
          <w:rFonts w:ascii="Arial" w:hAnsi="Arial" w:cs="Arial"/>
          <w:noProof/>
          <w:sz w:val="24"/>
          <w:szCs w:val="24"/>
          <w:lang w:val="en-GB"/>
        </w:rPr>
        <w:fldChar w:fldCharType="separate"/>
      </w:r>
      <w:ins w:id="641" w:author="Admin" w:date="2016-11-10T23:26:00Z">
        <w:r w:rsidR="008C75E1">
          <w:rPr>
            <w:rFonts w:ascii="Arial" w:hAnsi="Arial" w:cs="Arial"/>
            <w:noProof/>
            <w:sz w:val="24"/>
            <w:szCs w:val="24"/>
            <w:lang w:val="en-GB"/>
          </w:rPr>
          <w:t>23</w:t>
        </w:r>
      </w:ins>
      <w:del w:id="642" w:author="Admin" w:date="2016-11-10T23:26:00Z">
        <w:r w:rsidR="008D2DA9" w:rsidDel="008C75E1">
          <w:rPr>
            <w:rFonts w:ascii="Arial" w:hAnsi="Arial" w:cs="Arial"/>
            <w:noProof/>
            <w:sz w:val="24"/>
            <w:szCs w:val="24"/>
            <w:lang w:val="en-GB"/>
          </w:rPr>
          <w:delText>21</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0E234424"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643" w:author="Admin" w:date="2016-10-18T16:05:00Z">
            <w:rPr>
              <w:lang w:val="en-GB"/>
            </w:rPr>
          </w:rPrChange>
        </w:rPr>
        <w:pPrChange w:id="64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645" w:author="Admin" w:date="2016-10-18T16:05:00Z">
            <w:rPr>
              <w:lang w:val="en-GB"/>
            </w:rPr>
          </w:rPrChange>
        </w:rPr>
        <w:instrText xml:space="preserve"> HYPERLINK \l "_Toc44075" \h </w:instrText>
      </w:r>
      <w:ins w:id="64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647" w:author="Admin" w:date="2016-10-18T16:05:00Z">
            <w:rPr>
              <w:rFonts w:ascii="Cambria" w:eastAsia="Cambria" w:hAnsi="Cambria" w:cs="Cambria"/>
              <w:lang w:val="en-GB"/>
            </w:rPr>
          </w:rPrChange>
        </w:rPr>
        <w:t>6.7.1 Software overview</w:t>
      </w:r>
      <w:r w:rsidR="007D0309" w:rsidRPr="00385ECB">
        <w:rPr>
          <w:rFonts w:ascii="Arial" w:hAnsi="Arial" w:cs="Arial"/>
          <w:noProof/>
          <w:sz w:val="24"/>
          <w:szCs w:val="24"/>
          <w:lang w:val="en-GB"/>
          <w:rPrChange w:id="64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649" w:author="Admin" w:date="2016-10-18T16:05:00Z">
            <w:rPr>
              <w:lang w:val="en-GB"/>
            </w:rPr>
          </w:rPrChange>
        </w:rPr>
        <w:instrText>PAGEREF _Toc44075 \h</w:instrText>
      </w:r>
      <w:r w:rsidR="007D0309" w:rsidRPr="00385ECB">
        <w:rPr>
          <w:rFonts w:ascii="Arial" w:hAnsi="Arial" w:cs="Arial"/>
          <w:noProof/>
          <w:sz w:val="24"/>
          <w:szCs w:val="24"/>
          <w:lang w:val="en-GB"/>
          <w:rPrChange w:id="650" w:author="Admin" w:date="2016-10-18T16:05:00Z">
            <w:rPr>
              <w:lang w:val="en-GB"/>
            </w:rPr>
          </w:rPrChange>
        </w:rPr>
      </w:r>
      <w:r w:rsidR="007D0309" w:rsidRPr="00385ECB">
        <w:rPr>
          <w:rFonts w:ascii="Arial" w:hAnsi="Arial" w:cs="Arial"/>
          <w:noProof/>
          <w:sz w:val="24"/>
          <w:szCs w:val="24"/>
          <w:lang w:val="en-GB"/>
        </w:rPr>
        <w:fldChar w:fldCharType="separate"/>
      </w:r>
      <w:ins w:id="651" w:author="Admin" w:date="2016-11-10T23:26:00Z">
        <w:r w:rsidR="008C75E1">
          <w:rPr>
            <w:rFonts w:ascii="Arial" w:hAnsi="Arial" w:cs="Arial"/>
            <w:noProof/>
            <w:sz w:val="24"/>
            <w:szCs w:val="24"/>
            <w:lang w:val="en-GB"/>
          </w:rPr>
          <w:t>23</w:t>
        </w:r>
      </w:ins>
      <w:del w:id="652" w:author="Admin" w:date="2016-11-10T23:26:00Z">
        <w:r w:rsidR="008D2DA9" w:rsidDel="008C75E1">
          <w:rPr>
            <w:rFonts w:ascii="Arial" w:hAnsi="Arial" w:cs="Arial"/>
            <w:noProof/>
            <w:sz w:val="24"/>
            <w:szCs w:val="24"/>
            <w:lang w:val="en-GB"/>
          </w:rPr>
          <w:delText>22</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79F9DEAF"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653" w:author="Admin" w:date="2016-10-18T16:05:00Z">
            <w:rPr>
              <w:lang w:val="en-GB"/>
            </w:rPr>
          </w:rPrChange>
        </w:rPr>
        <w:pPrChange w:id="65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655" w:author="Admin" w:date="2016-10-18T16:05:00Z">
            <w:rPr>
              <w:lang w:val="en-GB"/>
            </w:rPr>
          </w:rPrChange>
        </w:rPr>
        <w:instrText xml:space="preserve"> HYPERLINK \l "_Toc44076" \h </w:instrText>
      </w:r>
      <w:ins w:id="65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657" w:author="Admin" w:date="2016-10-18T16:05:00Z">
            <w:rPr>
              <w:rFonts w:ascii="Cambria" w:eastAsia="Cambria" w:hAnsi="Cambria" w:cs="Cambria"/>
              <w:lang w:val="en-GB"/>
            </w:rPr>
          </w:rPrChange>
        </w:rPr>
        <w:t>6.7.2 API</w:t>
      </w:r>
      <w:r w:rsidR="007D0309" w:rsidRPr="00385ECB">
        <w:rPr>
          <w:rFonts w:ascii="Arial" w:hAnsi="Arial" w:cs="Arial"/>
          <w:noProof/>
          <w:sz w:val="24"/>
          <w:szCs w:val="24"/>
          <w:lang w:val="en-GB"/>
          <w:rPrChange w:id="65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659" w:author="Admin" w:date="2016-10-18T16:05:00Z">
            <w:rPr>
              <w:lang w:val="en-GB"/>
            </w:rPr>
          </w:rPrChange>
        </w:rPr>
        <w:instrText>PAGEREF _Toc44076 \h</w:instrText>
      </w:r>
      <w:r w:rsidR="007D0309" w:rsidRPr="00385ECB">
        <w:rPr>
          <w:rFonts w:ascii="Arial" w:hAnsi="Arial" w:cs="Arial"/>
          <w:noProof/>
          <w:sz w:val="24"/>
          <w:szCs w:val="24"/>
          <w:lang w:val="en-GB"/>
          <w:rPrChange w:id="660" w:author="Admin" w:date="2016-10-18T16:05:00Z">
            <w:rPr>
              <w:lang w:val="en-GB"/>
            </w:rPr>
          </w:rPrChange>
        </w:rPr>
      </w:r>
      <w:r w:rsidR="007D0309" w:rsidRPr="00385ECB">
        <w:rPr>
          <w:rFonts w:ascii="Arial" w:hAnsi="Arial" w:cs="Arial"/>
          <w:noProof/>
          <w:sz w:val="24"/>
          <w:szCs w:val="24"/>
          <w:lang w:val="en-GB"/>
        </w:rPr>
        <w:fldChar w:fldCharType="separate"/>
      </w:r>
      <w:ins w:id="661" w:author="Admin" w:date="2016-11-10T23:26:00Z">
        <w:r w:rsidR="008C75E1">
          <w:rPr>
            <w:rFonts w:ascii="Arial" w:hAnsi="Arial" w:cs="Arial"/>
            <w:noProof/>
            <w:sz w:val="24"/>
            <w:szCs w:val="24"/>
            <w:lang w:val="en-GB"/>
          </w:rPr>
          <w:t>25</w:t>
        </w:r>
      </w:ins>
      <w:del w:id="662" w:author="Admin" w:date="2016-11-10T23:26:00Z">
        <w:r w:rsidR="008D2DA9" w:rsidDel="008C75E1">
          <w:rPr>
            <w:rFonts w:ascii="Arial" w:hAnsi="Arial" w:cs="Arial"/>
            <w:noProof/>
            <w:sz w:val="24"/>
            <w:szCs w:val="24"/>
            <w:lang w:val="en-GB"/>
          </w:rPr>
          <w:delText>23</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01E0D5F7"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663" w:author="Admin" w:date="2016-10-18T16:05:00Z">
            <w:rPr>
              <w:lang w:val="en-GB"/>
            </w:rPr>
          </w:rPrChange>
        </w:rPr>
        <w:pPrChange w:id="66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665" w:author="Admin" w:date="2016-10-18T16:05:00Z">
            <w:rPr>
              <w:lang w:val="en-GB"/>
            </w:rPr>
          </w:rPrChange>
        </w:rPr>
        <w:instrText xml:space="preserve"> HYPERLINK \l "_Toc44077" \h </w:instrText>
      </w:r>
      <w:ins w:id="66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667" w:author="Admin" w:date="2016-10-18T16:05:00Z">
            <w:rPr>
              <w:rFonts w:ascii="Cambria" w:eastAsia="Cambria" w:hAnsi="Cambria" w:cs="Cambria"/>
              <w:lang w:val="en-GB"/>
            </w:rPr>
          </w:rPrChange>
        </w:rPr>
        <w:t>6.7.3 Web design</w:t>
      </w:r>
      <w:r w:rsidR="007D0309" w:rsidRPr="00385ECB">
        <w:rPr>
          <w:rFonts w:ascii="Arial" w:hAnsi="Arial" w:cs="Arial"/>
          <w:noProof/>
          <w:sz w:val="24"/>
          <w:szCs w:val="24"/>
          <w:lang w:val="en-GB"/>
          <w:rPrChange w:id="66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669" w:author="Admin" w:date="2016-10-18T16:05:00Z">
            <w:rPr>
              <w:lang w:val="en-GB"/>
            </w:rPr>
          </w:rPrChange>
        </w:rPr>
        <w:instrText>PAGEREF _Toc44077 \h</w:instrText>
      </w:r>
      <w:r w:rsidR="007D0309" w:rsidRPr="00385ECB">
        <w:rPr>
          <w:rFonts w:ascii="Arial" w:hAnsi="Arial" w:cs="Arial"/>
          <w:noProof/>
          <w:sz w:val="24"/>
          <w:szCs w:val="24"/>
          <w:lang w:val="en-GB"/>
          <w:rPrChange w:id="670" w:author="Admin" w:date="2016-10-18T16:05:00Z">
            <w:rPr>
              <w:lang w:val="en-GB"/>
            </w:rPr>
          </w:rPrChange>
        </w:rPr>
      </w:r>
      <w:r w:rsidR="007D0309" w:rsidRPr="00385ECB">
        <w:rPr>
          <w:rFonts w:ascii="Arial" w:hAnsi="Arial" w:cs="Arial"/>
          <w:noProof/>
          <w:sz w:val="24"/>
          <w:szCs w:val="24"/>
          <w:lang w:val="en-GB"/>
        </w:rPr>
        <w:fldChar w:fldCharType="separate"/>
      </w:r>
      <w:ins w:id="671" w:author="Admin" w:date="2016-11-10T23:26:00Z">
        <w:r w:rsidR="008C75E1">
          <w:rPr>
            <w:rFonts w:ascii="Arial" w:hAnsi="Arial" w:cs="Arial"/>
            <w:noProof/>
            <w:sz w:val="24"/>
            <w:szCs w:val="24"/>
            <w:lang w:val="en-GB"/>
          </w:rPr>
          <w:t>26</w:t>
        </w:r>
      </w:ins>
      <w:del w:id="672" w:author="Admin" w:date="2016-11-10T23:26:00Z">
        <w:r w:rsidR="008D2DA9" w:rsidDel="008C75E1">
          <w:rPr>
            <w:rFonts w:ascii="Arial" w:hAnsi="Arial" w:cs="Arial"/>
            <w:noProof/>
            <w:sz w:val="24"/>
            <w:szCs w:val="24"/>
            <w:lang w:val="en-GB"/>
          </w:rPr>
          <w:delText>25</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297D17E8"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673" w:author="Admin" w:date="2016-10-18T16:05:00Z">
            <w:rPr>
              <w:lang w:val="en-GB"/>
            </w:rPr>
          </w:rPrChange>
        </w:rPr>
        <w:pPrChange w:id="67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675" w:author="Admin" w:date="2016-10-18T16:05:00Z">
            <w:rPr>
              <w:lang w:val="en-GB"/>
            </w:rPr>
          </w:rPrChange>
        </w:rPr>
        <w:instrText xml:space="preserve"> HYPERLINK \l "_Toc44078" \h </w:instrText>
      </w:r>
      <w:ins w:id="67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677" w:author="Admin" w:date="2016-10-18T16:05:00Z">
            <w:rPr>
              <w:rFonts w:ascii="Cambria" w:eastAsia="Cambria" w:hAnsi="Cambria" w:cs="Cambria"/>
              <w:lang w:val="en-GB"/>
            </w:rPr>
          </w:rPrChange>
        </w:rPr>
        <w:t>6.7.4 Raspberry Pi Master Program</w:t>
      </w:r>
      <w:r w:rsidR="007D0309" w:rsidRPr="00385ECB">
        <w:rPr>
          <w:rFonts w:ascii="Arial" w:hAnsi="Arial" w:cs="Arial"/>
          <w:noProof/>
          <w:sz w:val="24"/>
          <w:szCs w:val="24"/>
          <w:lang w:val="en-GB"/>
          <w:rPrChange w:id="67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679" w:author="Admin" w:date="2016-10-18T16:05:00Z">
            <w:rPr>
              <w:lang w:val="en-GB"/>
            </w:rPr>
          </w:rPrChange>
        </w:rPr>
        <w:instrText>PAGEREF _Toc44078 \h</w:instrText>
      </w:r>
      <w:r w:rsidR="007D0309" w:rsidRPr="00385ECB">
        <w:rPr>
          <w:rFonts w:ascii="Arial" w:hAnsi="Arial" w:cs="Arial"/>
          <w:noProof/>
          <w:sz w:val="24"/>
          <w:szCs w:val="24"/>
          <w:lang w:val="en-GB"/>
          <w:rPrChange w:id="680" w:author="Admin" w:date="2016-10-18T16:05:00Z">
            <w:rPr>
              <w:lang w:val="en-GB"/>
            </w:rPr>
          </w:rPrChange>
        </w:rPr>
      </w:r>
      <w:r w:rsidR="007D0309" w:rsidRPr="00385ECB">
        <w:rPr>
          <w:rFonts w:ascii="Arial" w:hAnsi="Arial" w:cs="Arial"/>
          <w:noProof/>
          <w:sz w:val="24"/>
          <w:szCs w:val="24"/>
          <w:lang w:val="en-GB"/>
        </w:rPr>
        <w:fldChar w:fldCharType="separate"/>
      </w:r>
      <w:ins w:id="681" w:author="Admin" w:date="2016-11-10T23:26:00Z">
        <w:r w:rsidR="008C75E1">
          <w:rPr>
            <w:rFonts w:ascii="Arial" w:hAnsi="Arial" w:cs="Arial"/>
            <w:noProof/>
            <w:sz w:val="24"/>
            <w:szCs w:val="24"/>
            <w:lang w:val="en-GB"/>
          </w:rPr>
          <w:t>27</w:t>
        </w:r>
      </w:ins>
      <w:del w:id="682" w:author="Admin" w:date="2016-11-10T23:26:00Z">
        <w:r w:rsidR="008D2DA9" w:rsidDel="008C75E1">
          <w:rPr>
            <w:rFonts w:ascii="Arial" w:hAnsi="Arial" w:cs="Arial"/>
            <w:noProof/>
            <w:sz w:val="24"/>
            <w:szCs w:val="24"/>
            <w:lang w:val="en-GB"/>
          </w:rPr>
          <w:delText>26</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3F0AFB72"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683" w:author="Admin" w:date="2016-10-18T16:05:00Z">
            <w:rPr>
              <w:lang w:val="en-GB"/>
            </w:rPr>
          </w:rPrChange>
        </w:rPr>
        <w:pPrChange w:id="68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685" w:author="Admin" w:date="2016-10-18T16:05:00Z">
            <w:rPr>
              <w:lang w:val="en-GB"/>
            </w:rPr>
          </w:rPrChange>
        </w:rPr>
        <w:instrText xml:space="preserve"> HYPERLINK \l "_Toc44079" \h </w:instrText>
      </w:r>
      <w:ins w:id="68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687" w:author="Admin" w:date="2016-10-18T16:05:00Z">
            <w:rPr>
              <w:rFonts w:ascii="Cambria" w:eastAsia="Cambria" w:hAnsi="Cambria" w:cs="Cambria"/>
              <w:lang w:val="en-GB"/>
            </w:rPr>
          </w:rPrChange>
        </w:rPr>
        <w:t>6.7.5 Microntroller Software</w:t>
      </w:r>
      <w:r w:rsidR="007D0309" w:rsidRPr="00385ECB">
        <w:rPr>
          <w:rFonts w:ascii="Arial" w:hAnsi="Arial" w:cs="Arial"/>
          <w:noProof/>
          <w:sz w:val="24"/>
          <w:szCs w:val="24"/>
          <w:lang w:val="en-GB"/>
          <w:rPrChange w:id="68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689" w:author="Admin" w:date="2016-10-18T16:05:00Z">
            <w:rPr>
              <w:lang w:val="en-GB"/>
            </w:rPr>
          </w:rPrChange>
        </w:rPr>
        <w:instrText>PAGEREF _Toc44079 \h</w:instrText>
      </w:r>
      <w:r w:rsidR="007D0309" w:rsidRPr="00385ECB">
        <w:rPr>
          <w:rFonts w:ascii="Arial" w:hAnsi="Arial" w:cs="Arial"/>
          <w:noProof/>
          <w:sz w:val="24"/>
          <w:szCs w:val="24"/>
          <w:lang w:val="en-GB"/>
          <w:rPrChange w:id="690" w:author="Admin" w:date="2016-10-18T16:05:00Z">
            <w:rPr>
              <w:lang w:val="en-GB"/>
            </w:rPr>
          </w:rPrChange>
        </w:rPr>
      </w:r>
      <w:r w:rsidR="007D0309" w:rsidRPr="00385ECB">
        <w:rPr>
          <w:rFonts w:ascii="Arial" w:hAnsi="Arial" w:cs="Arial"/>
          <w:noProof/>
          <w:sz w:val="24"/>
          <w:szCs w:val="24"/>
          <w:lang w:val="en-GB"/>
        </w:rPr>
        <w:fldChar w:fldCharType="separate"/>
      </w:r>
      <w:ins w:id="691" w:author="Admin" w:date="2016-11-10T23:26:00Z">
        <w:r w:rsidR="008C75E1">
          <w:rPr>
            <w:rFonts w:ascii="Arial" w:hAnsi="Arial" w:cs="Arial"/>
            <w:noProof/>
            <w:sz w:val="24"/>
            <w:szCs w:val="24"/>
            <w:lang w:val="en-GB"/>
          </w:rPr>
          <w:t>29</w:t>
        </w:r>
      </w:ins>
      <w:del w:id="692" w:author="Admin" w:date="2016-11-10T23:26:00Z">
        <w:r w:rsidR="008D2DA9" w:rsidDel="008C75E1">
          <w:rPr>
            <w:rFonts w:ascii="Arial" w:hAnsi="Arial" w:cs="Arial"/>
            <w:noProof/>
            <w:sz w:val="24"/>
            <w:szCs w:val="24"/>
            <w:lang w:val="en-GB"/>
          </w:rPr>
          <w:delText>27</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235D1EEE" w14:textId="77777777" w:rsidR="00C261B9" w:rsidRPr="00385ECB" w:rsidRDefault="008B1626" w:rsidP="00754AB6">
      <w:pPr>
        <w:pStyle w:val="TOC1"/>
        <w:tabs>
          <w:tab w:val="right" w:leader="dot" w:pos="9638"/>
        </w:tabs>
        <w:spacing w:after="0" w:line="360" w:lineRule="auto"/>
        <w:ind w:left="0" w:right="0"/>
        <w:jc w:val="both"/>
        <w:rPr>
          <w:rFonts w:ascii="Arial" w:hAnsi="Arial" w:cs="Arial"/>
          <w:noProof/>
          <w:sz w:val="24"/>
          <w:szCs w:val="24"/>
          <w:lang w:val="en-GB"/>
          <w:rPrChange w:id="693" w:author="Admin" w:date="2016-10-18T16:05:00Z">
            <w:rPr>
              <w:lang w:val="en-GB"/>
            </w:rPr>
          </w:rPrChange>
        </w:rPr>
        <w:pPrChange w:id="694" w:author="Admin" w:date="2016-10-18T16:11:00Z">
          <w:pPr>
            <w:pStyle w:val="TOC1"/>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695" w:author="Admin" w:date="2016-10-18T16:05:00Z">
            <w:rPr>
              <w:lang w:val="en-GB"/>
            </w:rPr>
          </w:rPrChange>
        </w:rPr>
        <w:instrText xml:space="preserve"> HYPERLINK \l "_Toc44080" \h </w:instrText>
      </w:r>
      <w:ins w:id="69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b/>
          <w:noProof/>
          <w:sz w:val="24"/>
          <w:szCs w:val="24"/>
          <w:lang w:val="en-GB"/>
          <w:rPrChange w:id="697" w:author="Admin" w:date="2016-10-18T16:05:00Z">
            <w:rPr>
              <w:rFonts w:ascii="Cambria" w:eastAsia="Cambria" w:hAnsi="Cambria" w:cs="Cambria"/>
              <w:b/>
              <w:lang w:val="en-GB"/>
            </w:rPr>
          </w:rPrChange>
        </w:rPr>
        <w:t xml:space="preserve">7 System Assembly </w:t>
      </w:r>
      <w:r w:rsidR="007D0309" w:rsidRPr="00385ECB">
        <w:rPr>
          <w:rFonts w:ascii="Arial" w:hAnsi="Arial" w:cs="Arial"/>
          <w:noProof/>
          <w:sz w:val="24"/>
          <w:szCs w:val="24"/>
          <w:lang w:val="en-GB"/>
          <w:rPrChange w:id="69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699" w:author="Admin" w:date="2016-10-18T16:05:00Z">
            <w:rPr>
              <w:lang w:val="en-GB"/>
            </w:rPr>
          </w:rPrChange>
        </w:rPr>
        <w:instrText>PAGEREF _Toc44080 \h</w:instrText>
      </w:r>
      <w:r w:rsidR="007D0309" w:rsidRPr="00385ECB">
        <w:rPr>
          <w:rFonts w:ascii="Arial" w:hAnsi="Arial" w:cs="Arial"/>
          <w:noProof/>
          <w:sz w:val="24"/>
          <w:szCs w:val="24"/>
          <w:lang w:val="en-GB"/>
          <w:rPrChange w:id="700" w:author="Admin" w:date="2016-10-18T16:05:00Z">
            <w:rPr>
              <w:lang w:val="en-GB"/>
            </w:rPr>
          </w:rPrChange>
        </w:rPr>
      </w:r>
      <w:r w:rsidR="007D0309" w:rsidRPr="00385ECB">
        <w:rPr>
          <w:rFonts w:ascii="Arial" w:hAnsi="Arial" w:cs="Arial"/>
          <w:noProof/>
          <w:sz w:val="24"/>
          <w:szCs w:val="24"/>
          <w:lang w:val="en-GB"/>
        </w:rPr>
        <w:fldChar w:fldCharType="separate"/>
      </w:r>
      <w:ins w:id="701" w:author="Admin" w:date="2016-11-10T23:26:00Z">
        <w:r w:rsidR="008C75E1">
          <w:rPr>
            <w:rFonts w:ascii="Arial" w:hAnsi="Arial" w:cs="Arial"/>
            <w:noProof/>
            <w:sz w:val="24"/>
            <w:szCs w:val="24"/>
            <w:lang w:val="en-GB"/>
          </w:rPr>
          <w:t>33</w:t>
        </w:r>
      </w:ins>
      <w:del w:id="702" w:author="Admin" w:date="2016-11-10T23:26:00Z">
        <w:r w:rsidR="008D2DA9" w:rsidDel="008C75E1">
          <w:rPr>
            <w:rFonts w:ascii="Arial" w:hAnsi="Arial" w:cs="Arial"/>
            <w:noProof/>
            <w:sz w:val="24"/>
            <w:szCs w:val="24"/>
            <w:lang w:val="en-GB"/>
          </w:rPr>
          <w:delText>31</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4678541F"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703" w:author="Admin" w:date="2016-10-18T16:05:00Z">
            <w:rPr>
              <w:lang w:val="en-GB"/>
            </w:rPr>
          </w:rPrChange>
        </w:rPr>
        <w:pPrChange w:id="70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705" w:author="Admin" w:date="2016-10-18T16:05:00Z">
            <w:rPr>
              <w:lang w:val="en-GB"/>
            </w:rPr>
          </w:rPrChange>
        </w:rPr>
        <w:instrText xml:space="preserve"> HYPERLINK \l "_Toc44081" \h </w:instrText>
      </w:r>
      <w:ins w:id="70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707" w:author="Admin" w:date="2016-10-18T16:05:00Z">
            <w:rPr>
              <w:rFonts w:ascii="Cambria" w:eastAsia="Cambria" w:hAnsi="Cambria" w:cs="Cambria"/>
              <w:lang w:val="en-GB"/>
            </w:rPr>
          </w:rPrChange>
        </w:rPr>
        <w:t>7.1 Enclosure Assembly</w:t>
      </w:r>
      <w:r w:rsidR="007D0309" w:rsidRPr="00385ECB">
        <w:rPr>
          <w:rFonts w:ascii="Arial" w:hAnsi="Arial" w:cs="Arial"/>
          <w:noProof/>
          <w:sz w:val="24"/>
          <w:szCs w:val="24"/>
          <w:lang w:val="en-GB"/>
          <w:rPrChange w:id="70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709" w:author="Admin" w:date="2016-10-18T16:05:00Z">
            <w:rPr>
              <w:lang w:val="en-GB"/>
            </w:rPr>
          </w:rPrChange>
        </w:rPr>
        <w:instrText>PAGEREF _Toc44081 \h</w:instrText>
      </w:r>
      <w:r w:rsidR="007D0309" w:rsidRPr="00385ECB">
        <w:rPr>
          <w:rFonts w:ascii="Arial" w:hAnsi="Arial" w:cs="Arial"/>
          <w:noProof/>
          <w:sz w:val="24"/>
          <w:szCs w:val="24"/>
          <w:lang w:val="en-GB"/>
          <w:rPrChange w:id="710" w:author="Admin" w:date="2016-10-18T16:05:00Z">
            <w:rPr>
              <w:lang w:val="en-GB"/>
            </w:rPr>
          </w:rPrChange>
        </w:rPr>
      </w:r>
      <w:r w:rsidR="007D0309" w:rsidRPr="00385ECB">
        <w:rPr>
          <w:rFonts w:ascii="Arial" w:hAnsi="Arial" w:cs="Arial"/>
          <w:noProof/>
          <w:sz w:val="24"/>
          <w:szCs w:val="24"/>
          <w:lang w:val="en-GB"/>
        </w:rPr>
        <w:fldChar w:fldCharType="separate"/>
      </w:r>
      <w:ins w:id="711" w:author="Admin" w:date="2016-11-10T23:26:00Z">
        <w:r w:rsidR="008C75E1">
          <w:rPr>
            <w:rFonts w:ascii="Arial" w:hAnsi="Arial" w:cs="Arial"/>
            <w:noProof/>
            <w:sz w:val="24"/>
            <w:szCs w:val="24"/>
            <w:lang w:val="en-GB"/>
          </w:rPr>
          <w:t>34</w:t>
        </w:r>
      </w:ins>
      <w:del w:id="712" w:author="Admin" w:date="2016-11-10T23:26:00Z">
        <w:r w:rsidR="008D2DA9" w:rsidDel="008C75E1">
          <w:rPr>
            <w:rFonts w:ascii="Arial" w:hAnsi="Arial" w:cs="Arial"/>
            <w:noProof/>
            <w:sz w:val="24"/>
            <w:szCs w:val="24"/>
            <w:lang w:val="en-GB"/>
          </w:rPr>
          <w:delText>32</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114003EE"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713" w:author="Admin" w:date="2016-10-18T16:05:00Z">
            <w:rPr>
              <w:lang w:val="en-GB"/>
            </w:rPr>
          </w:rPrChange>
        </w:rPr>
        <w:pPrChange w:id="71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715" w:author="Admin" w:date="2016-10-18T16:05:00Z">
            <w:rPr>
              <w:lang w:val="en-GB"/>
            </w:rPr>
          </w:rPrChange>
        </w:rPr>
        <w:instrText xml:space="preserve"> HYPERLINK \l "_Toc44082" \h </w:instrText>
      </w:r>
      <w:ins w:id="71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717" w:author="Admin" w:date="2016-10-18T16:05:00Z">
            <w:rPr>
              <w:rFonts w:ascii="Cambria" w:eastAsia="Cambria" w:hAnsi="Cambria" w:cs="Cambria"/>
              <w:lang w:val="en-GB"/>
            </w:rPr>
          </w:rPrChange>
        </w:rPr>
        <w:t>7.2 PCB Assembly</w:t>
      </w:r>
      <w:r w:rsidR="007D0309" w:rsidRPr="00385ECB">
        <w:rPr>
          <w:rFonts w:ascii="Arial" w:hAnsi="Arial" w:cs="Arial"/>
          <w:noProof/>
          <w:sz w:val="24"/>
          <w:szCs w:val="24"/>
          <w:lang w:val="en-GB"/>
          <w:rPrChange w:id="71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719" w:author="Admin" w:date="2016-10-18T16:05:00Z">
            <w:rPr>
              <w:lang w:val="en-GB"/>
            </w:rPr>
          </w:rPrChange>
        </w:rPr>
        <w:instrText>PAGEREF _Toc44082 \h</w:instrText>
      </w:r>
      <w:r w:rsidR="007D0309" w:rsidRPr="00385ECB">
        <w:rPr>
          <w:rFonts w:ascii="Arial" w:hAnsi="Arial" w:cs="Arial"/>
          <w:noProof/>
          <w:sz w:val="24"/>
          <w:szCs w:val="24"/>
          <w:lang w:val="en-GB"/>
          <w:rPrChange w:id="720" w:author="Admin" w:date="2016-10-18T16:05:00Z">
            <w:rPr>
              <w:lang w:val="en-GB"/>
            </w:rPr>
          </w:rPrChange>
        </w:rPr>
      </w:r>
      <w:r w:rsidR="007D0309" w:rsidRPr="00385ECB">
        <w:rPr>
          <w:rFonts w:ascii="Arial" w:hAnsi="Arial" w:cs="Arial"/>
          <w:noProof/>
          <w:sz w:val="24"/>
          <w:szCs w:val="24"/>
          <w:lang w:val="en-GB"/>
        </w:rPr>
        <w:fldChar w:fldCharType="separate"/>
      </w:r>
      <w:ins w:id="721" w:author="Admin" w:date="2016-11-10T23:26:00Z">
        <w:r w:rsidR="008C75E1">
          <w:rPr>
            <w:rFonts w:ascii="Arial" w:hAnsi="Arial" w:cs="Arial"/>
            <w:noProof/>
            <w:sz w:val="24"/>
            <w:szCs w:val="24"/>
            <w:lang w:val="en-GB"/>
          </w:rPr>
          <w:t>34</w:t>
        </w:r>
      </w:ins>
      <w:del w:id="722" w:author="Admin" w:date="2016-11-10T23:26:00Z">
        <w:r w:rsidR="008D2DA9" w:rsidDel="008C75E1">
          <w:rPr>
            <w:rFonts w:ascii="Arial" w:hAnsi="Arial" w:cs="Arial"/>
            <w:noProof/>
            <w:sz w:val="24"/>
            <w:szCs w:val="24"/>
            <w:lang w:val="en-GB"/>
          </w:rPr>
          <w:delText>32</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5FE36CB1"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723" w:author="Admin" w:date="2016-10-18T16:05:00Z">
            <w:rPr>
              <w:lang w:val="en-GB"/>
            </w:rPr>
          </w:rPrChange>
        </w:rPr>
        <w:pPrChange w:id="72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725" w:author="Admin" w:date="2016-10-18T16:05:00Z">
            <w:rPr>
              <w:lang w:val="en-GB"/>
            </w:rPr>
          </w:rPrChange>
        </w:rPr>
        <w:instrText xml:space="preserve"> HYPERLINK \l "_Toc44083" \h </w:instrText>
      </w:r>
      <w:ins w:id="72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727" w:author="Admin" w:date="2016-10-18T16:05:00Z">
            <w:rPr>
              <w:rFonts w:ascii="Cambria" w:eastAsia="Cambria" w:hAnsi="Cambria" w:cs="Cambria"/>
              <w:lang w:val="en-GB"/>
            </w:rPr>
          </w:rPrChange>
        </w:rPr>
        <w:t>7.3 Delivery Mechanism Assembly</w:t>
      </w:r>
      <w:r w:rsidR="007D0309" w:rsidRPr="00385ECB">
        <w:rPr>
          <w:rFonts w:ascii="Arial" w:hAnsi="Arial" w:cs="Arial"/>
          <w:noProof/>
          <w:sz w:val="24"/>
          <w:szCs w:val="24"/>
          <w:lang w:val="en-GB"/>
          <w:rPrChange w:id="72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729" w:author="Admin" w:date="2016-10-18T16:05:00Z">
            <w:rPr>
              <w:lang w:val="en-GB"/>
            </w:rPr>
          </w:rPrChange>
        </w:rPr>
        <w:instrText>PAGEREF _Toc44083 \h</w:instrText>
      </w:r>
      <w:r w:rsidR="007D0309" w:rsidRPr="00385ECB">
        <w:rPr>
          <w:rFonts w:ascii="Arial" w:hAnsi="Arial" w:cs="Arial"/>
          <w:noProof/>
          <w:sz w:val="24"/>
          <w:szCs w:val="24"/>
          <w:lang w:val="en-GB"/>
          <w:rPrChange w:id="730" w:author="Admin" w:date="2016-10-18T16:05:00Z">
            <w:rPr>
              <w:lang w:val="en-GB"/>
            </w:rPr>
          </w:rPrChange>
        </w:rPr>
      </w:r>
      <w:r w:rsidR="007D0309" w:rsidRPr="00385ECB">
        <w:rPr>
          <w:rFonts w:ascii="Arial" w:hAnsi="Arial" w:cs="Arial"/>
          <w:noProof/>
          <w:sz w:val="24"/>
          <w:szCs w:val="24"/>
          <w:lang w:val="en-GB"/>
        </w:rPr>
        <w:fldChar w:fldCharType="separate"/>
      </w:r>
      <w:ins w:id="731" w:author="Admin" w:date="2016-11-10T23:26:00Z">
        <w:r w:rsidR="008C75E1">
          <w:rPr>
            <w:rFonts w:ascii="Arial" w:hAnsi="Arial" w:cs="Arial"/>
            <w:noProof/>
            <w:sz w:val="24"/>
            <w:szCs w:val="24"/>
            <w:lang w:val="en-GB"/>
          </w:rPr>
          <w:t>34</w:t>
        </w:r>
      </w:ins>
      <w:del w:id="732" w:author="Admin" w:date="2016-11-10T23:26:00Z">
        <w:r w:rsidR="008D2DA9" w:rsidDel="008C75E1">
          <w:rPr>
            <w:rFonts w:ascii="Arial" w:hAnsi="Arial" w:cs="Arial"/>
            <w:noProof/>
            <w:sz w:val="24"/>
            <w:szCs w:val="24"/>
            <w:lang w:val="en-GB"/>
          </w:rPr>
          <w:delText>32</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32CDBB16" w14:textId="77777777" w:rsidR="00C261B9" w:rsidRPr="00385ECB" w:rsidRDefault="008B1626" w:rsidP="00754AB6">
      <w:pPr>
        <w:pStyle w:val="TOC1"/>
        <w:tabs>
          <w:tab w:val="right" w:leader="dot" w:pos="9638"/>
        </w:tabs>
        <w:spacing w:after="0" w:line="360" w:lineRule="auto"/>
        <w:ind w:left="0" w:right="0"/>
        <w:jc w:val="both"/>
        <w:rPr>
          <w:rFonts w:ascii="Arial" w:hAnsi="Arial" w:cs="Arial"/>
          <w:noProof/>
          <w:sz w:val="24"/>
          <w:szCs w:val="24"/>
          <w:lang w:val="en-GB"/>
          <w:rPrChange w:id="733" w:author="Admin" w:date="2016-10-18T16:05:00Z">
            <w:rPr>
              <w:lang w:val="en-GB"/>
            </w:rPr>
          </w:rPrChange>
        </w:rPr>
        <w:pPrChange w:id="734" w:author="Admin" w:date="2016-10-18T16:11:00Z">
          <w:pPr>
            <w:pStyle w:val="TOC1"/>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735" w:author="Admin" w:date="2016-10-18T16:05:00Z">
            <w:rPr>
              <w:lang w:val="en-GB"/>
            </w:rPr>
          </w:rPrChange>
        </w:rPr>
        <w:instrText xml:space="preserve"> HYPERLINK \l "_Toc44084" \h </w:instrText>
      </w:r>
      <w:ins w:id="73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b/>
          <w:noProof/>
          <w:sz w:val="24"/>
          <w:szCs w:val="24"/>
          <w:lang w:val="en-GB"/>
          <w:rPrChange w:id="737" w:author="Admin" w:date="2016-10-18T16:05:00Z">
            <w:rPr>
              <w:rFonts w:ascii="Cambria" w:eastAsia="Cambria" w:hAnsi="Cambria" w:cs="Cambria"/>
              <w:b/>
              <w:lang w:val="en-GB"/>
            </w:rPr>
          </w:rPrChange>
        </w:rPr>
        <w:t xml:space="preserve">8 Build Review, Results and Discussion </w:t>
      </w:r>
      <w:r w:rsidR="007D0309" w:rsidRPr="00385ECB">
        <w:rPr>
          <w:rFonts w:ascii="Arial" w:hAnsi="Arial" w:cs="Arial"/>
          <w:noProof/>
          <w:sz w:val="24"/>
          <w:szCs w:val="24"/>
          <w:lang w:val="en-GB"/>
          <w:rPrChange w:id="73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739" w:author="Admin" w:date="2016-10-18T16:05:00Z">
            <w:rPr>
              <w:lang w:val="en-GB"/>
            </w:rPr>
          </w:rPrChange>
        </w:rPr>
        <w:instrText>PAGEREF _Toc44084 \h</w:instrText>
      </w:r>
      <w:r w:rsidR="007D0309" w:rsidRPr="00385ECB">
        <w:rPr>
          <w:rFonts w:ascii="Arial" w:hAnsi="Arial" w:cs="Arial"/>
          <w:noProof/>
          <w:sz w:val="24"/>
          <w:szCs w:val="24"/>
          <w:lang w:val="en-GB"/>
          <w:rPrChange w:id="740" w:author="Admin" w:date="2016-10-18T16:05:00Z">
            <w:rPr>
              <w:lang w:val="en-GB"/>
            </w:rPr>
          </w:rPrChange>
        </w:rPr>
      </w:r>
      <w:r w:rsidR="007D0309" w:rsidRPr="00385ECB">
        <w:rPr>
          <w:rFonts w:ascii="Arial" w:hAnsi="Arial" w:cs="Arial"/>
          <w:noProof/>
          <w:sz w:val="24"/>
          <w:szCs w:val="24"/>
          <w:lang w:val="en-GB"/>
        </w:rPr>
        <w:fldChar w:fldCharType="separate"/>
      </w:r>
      <w:ins w:id="741" w:author="Admin" w:date="2016-11-10T23:26:00Z">
        <w:r w:rsidR="008C75E1">
          <w:rPr>
            <w:rFonts w:ascii="Arial" w:hAnsi="Arial" w:cs="Arial"/>
            <w:noProof/>
            <w:sz w:val="24"/>
            <w:szCs w:val="24"/>
            <w:lang w:val="en-GB"/>
          </w:rPr>
          <w:t>35</w:t>
        </w:r>
      </w:ins>
      <w:del w:id="742" w:author="Admin" w:date="2016-11-10T23:26:00Z">
        <w:r w:rsidR="008D2DA9" w:rsidDel="008C75E1">
          <w:rPr>
            <w:rFonts w:ascii="Arial" w:hAnsi="Arial" w:cs="Arial"/>
            <w:noProof/>
            <w:sz w:val="24"/>
            <w:szCs w:val="24"/>
            <w:lang w:val="en-GB"/>
          </w:rPr>
          <w:delText>33</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198F0D57" w14:textId="77777777" w:rsidR="00C261B9" w:rsidRPr="00385ECB" w:rsidRDefault="008B1626" w:rsidP="00754AB6">
      <w:pPr>
        <w:pStyle w:val="TOC1"/>
        <w:tabs>
          <w:tab w:val="right" w:leader="dot" w:pos="9638"/>
        </w:tabs>
        <w:spacing w:after="0" w:line="360" w:lineRule="auto"/>
        <w:ind w:left="0" w:right="0"/>
        <w:jc w:val="both"/>
        <w:rPr>
          <w:rFonts w:ascii="Arial" w:hAnsi="Arial" w:cs="Arial"/>
          <w:noProof/>
          <w:sz w:val="24"/>
          <w:szCs w:val="24"/>
          <w:lang w:val="en-GB"/>
          <w:rPrChange w:id="743" w:author="Admin" w:date="2016-10-18T16:05:00Z">
            <w:rPr>
              <w:lang w:val="en-GB"/>
            </w:rPr>
          </w:rPrChange>
        </w:rPr>
        <w:pPrChange w:id="744" w:author="Admin" w:date="2016-10-18T16:11:00Z">
          <w:pPr>
            <w:pStyle w:val="TOC1"/>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745" w:author="Admin" w:date="2016-10-18T16:05:00Z">
            <w:rPr>
              <w:lang w:val="en-GB"/>
            </w:rPr>
          </w:rPrChange>
        </w:rPr>
        <w:instrText xml:space="preserve"> HYPERLINK \l "_Toc44085" \h </w:instrText>
      </w:r>
      <w:ins w:id="74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b/>
          <w:noProof/>
          <w:sz w:val="24"/>
          <w:szCs w:val="24"/>
          <w:lang w:val="en-GB"/>
          <w:rPrChange w:id="747" w:author="Admin" w:date="2016-10-18T16:05:00Z">
            <w:rPr>
              <w:rFonts w:ascii="Cambria" w:eastAsia="Cambria" w:hAnsi="Cambria" w:cs="Cambria"/>
              <w:b/>
              <w:lang w:val="en-GB"/>
            </w:rPr>
          </w:rPrChange>
        </w:rPr>
        <w:t xml:space="preserve">9 Conclusion </w:t>
      </w:r>
      <w:r w:rsidR="007D0309" w:rsidRPr="00385ECB">
        <w:rPr>
          <w:rFonts w:ascii="Arial" w:hAnsi="Arial" w:cs="Arial"/>
          <w:noProof/>
          <w:sz w:val="24"/>
          <w:szCs w:val="24"/>
          <w:lang w:val="en-GB"/>
          <w:rPrChange w:id="74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749" w:author="Admin" w:date="2016-10-18T16:05:00Z">
            <w:rPr>
              <w:lang w:val="en-GB"/>
            </w:rPr>
          </w:rPrChange>
        </w:rPr>
        <w:instrText>PAGEREF _Toc44085 \h</w:instrText>
      </w:r>
      <w:r w:rsidR="007D0309" w:rsidRPr="00385ECB">
        <w:rPr>
          <w:rFonts w:ascii="Arial" w:hAnsi="Arial" w:cs="Arial"/>
          <w:noProof/>
          <w:sz w:val="24"/>
          <w:szCs w:val="24"/>
          <w:lang w:val="en-GB"/>
          <w:rPrChange w:id="750" w:author="Admin" w:date="2016-10-18T16:05:00Z">
            <w:rPr>
              <w:lang w:val="en-GB"/>
            </w:rPr>
          </w:rPrChange>
        </w:rPr>
      </w:r>
      <w:r w:rsidR="007D0309" w:rsidRPr="00385ECB">
        <w:rPr>
          <w:rFonts w:ascii="Arial" w:hAnsi="Arial" w:cs="Arial"/>
          <w:noProof/>
          <w:sz w:val="24"/>
          <w:szCs w:val="24"/>
          <w:lang w:val="en-GB"/>
        </w:rPr>
        <w:fldChar w:fldCharType="separate"/>
      </w:r>
      <w:ins w:id="751" w:author="Admin" w:date="2016-11-10T23:26:00Z">
        <w:r w:rsidR="008C75E1">
          <w:rPr>
            <w:rFonts w:ascii="Arial" w:hAnsi="Arial" w:cs="Arial"/>
            <w:noProof/>
            <w:sz w:val="24"/>
            <w:szCs w:val="24"/>
            <w:lang w:val="en-GB"/>
          </w:rPr>
          <w:t>36</w:t>
        </w:r>
      </w:ins>
      <w:del w:id="752" w:author="Admin" w:date="2016-11-10T23:26:00Z">
        <w:r w:rsidR="008D2DA9" w:rsidDel="008C75E1">
          <w:rPr>
            <w:rFonts w:ascii="Arial" w:hAnsi="Arial" w:cs="Arial"/>
            <w:noProof/>
            <w:sz w:val="24"/>
            <w:szCs w:val="24"/>
            <w:lang w:val="en-GB"/>
          </w:rPr>
          <w:delText>34</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1FFF8DFC" w14:textId="77777777" w:rsidR="00C261B9" w:rsidRPr="00385ECB" w:rsidRDefault="008B1626" w:rsidP="00754AB6">
      <w:pPr>
        <w:pStyle w:val="TOC1"/>
        <w:tabs>
          <w:tab w:val="right" w:leader="dot" w:pos="9638"/>
        </w:tabs>
        <w:spacing w:after="0" w:line="360" w:lineRule="auto"/>
        <w:ind w:left="0" w:right="0"/>
        <w:jc w:val="both"/>
        <w:rPr>
          <w:rFonts w:ascii="Arial" w:hAnsi="Arial" w:cs="Arial"/>
          <w:noProof/>
          <w:sz w:val="24"/>
          <w:szCs w:val="24"/>
          <w:lang w:val="en-GB"/>
          <w:rPrChange w:id="753" w:author="Admin" w:date="2016-10-18T16:05:00Z">
            <w:rPr>
              <w:lang w:val="en-GB"/>
            </w:rPr>
          </w:rPrChange>
        </w:rPr>
        <w:pPrChange w:id="754" w:author="Admin" w:date="2016-10-18T16:11:00Z">
          <w:pPr>
            <w:pStyle w:val="TOC1"/>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755" w:author="Admin" w:date="2016-10-18T16:05:00Z">
            <w:rPr>
              <w:lang w:val="en-GB"/>
            </w:rPr>
          </w:rPrChange>
        </w:rPr>
        <w:instrText xml:space="preserve"> HYPERLINK \l "_Toc44086" \h </w:instrText>
      </w:r>
      <w:ins w:id="75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b/>
          <w:noProof/>
          <w:sz w:val="24"/>
          <w:szCs w:val="24"/>
          <w:lang w:val="en-GB"/>
          <w:rPrChange w:id="757" w:author="Admin" w:date="2016-10-18T16:05:00Z">
            <w:rPr>
              <w:rFonts w:ascii="Cambria" w:eastAsia="Cambria" w:hAnsi="Cambria" w:cs="Cambria"/>
              <w:b/>
              <w:lang w:val="en-GB"/>
            </w:rPr>
          </w:rPrChange>
        </w:rPr>
        <w:t xml:space="preserve">10 Recommendations </w:t>
      </w:r>
      <w:r w:rsidR="007D0309" w:rsidRPr="00385ECB">
        <w:rPr>
          <w:rFonts w:ascii="Arial" w:hAnsi="Arial" w:cs="Arial"/>
          <w:noProof/>
          <w:sz w:val="24"/>
          <w:szCs w:val="24"/>
          <w:lang w:val="en-GB"/>
          <w:rPrChange w:id="75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759" w:author="Admin" w:date="2016-10-18T16:05:00Z">
            <w:rPr>
              <w:lang w:val="en-GB"/>
            </w:rPr>
          </w:rPrChange>
        </w:rPr>
        <w:instrText>PAGEREF _Toc44086 \h</w:instrText>
      </w:r>
      <w:r w:rsidR="007D0309" w:rsidRPr="00385ECB">
        <w:rPr>
          <w:rFonts w:ascii="Arial" w:hAnsi="Arial" w:cs="Arial"/>
          <w:noProof/>
          <w:sz w:val="24"/>
          <w:szCs w:val="24"/>
          <w:lang w:val="en-GB"/>
          <w:rPrChange w:id="760" w:author="Admin" w:date="2016-10-18T16:05:00Z">
            <w:rPr>
              <w:lang w:val="en-GB"/>
            </w:rPr>
          </w:rPrChange>
        </w:rPr>
      </w:r>
      <w:r w:rsidR="007D0309" w:rsidRPr="00385ECB">
        <w:rPr>
          <w:rFonts w:ascii="Arial" w:hAnsi="Arial" w:cs="Arial"/>
          <w:noProof/>
          <w:sz w:val="24"/>
          <w:szCs w:val="24"/>
          <w:lang w:val="en-GB"/>
        </w:rPr>
        <w:fldChar w:fldCharType="separate"/>
      </w:r>
      <w:ins w:id="761" w:author="Admin" w:date="2016-11-10T23:26:00Z">
        <w:r w:rsidR="008C75E1">
          <w:rPr>
            <w:rFonts w:ascii="Arial" w:hAnsi="Arial" w:cs="Arial"/>
            <w:noProof/>
            <w:sz w:val="24"/>
            <w:szCs w:val="24"/>
            <w:lang w:val="en-GB"/>
          </w:rPr>
          <w:t>37</w:t>
        </w:r>
      </w:ins>
      <w:del w:id="762" w:author="Admin" w:date="2016-11-10T23:26:00Z">
        <w:r w:rsidR="008D2DA9" w:rsidDel="008C75E1">
          <w:rPr>
            <w:rFonts w:ascii="Arial" w:hAnsi="Arial" w:cs="Arial"/>
            <w:noProof/>
            <w:sz w:val="24"/>
            <w:szCs w:val="24"/>
            <w:lang w:val="en-GB"/>
          </w:rPr>
          <w:delText>35</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29F6CC0C" w14:textId="77777777" w:rsidR="00C261B9" w:rsidRPr="00385ECB" w:rsidRDefault="008B1626" w:rsidP="00754AB6">
      <w:pPr>
        <w:pStyle w:val="TOC1"/>
        <w:tabs>
          <w:tab w:val="right" w:leader="dot" w:pos="9638"/>
        </w:tabs>
        <w:spacing w:after="0" w:line="360" w:lineRule="auto"/>
        <w:ind w:left="0" w:right="0"/>
        <w:jc w:val="both"/>
        <w:rPr>
          <w:rFonts w:ascii="Arial" w:hAnsi="Arial" w:cs="Arial"/>
          <w:noProof/>
          <w:sz w:val="24"/>
          <w:szCs w:val="24"/>
          <w:lang w:val="en-GB"/>
          <w:rPrChange w:id="763" w:author="Admin" w:date="2016-10-18T16:05:00Z">
            <w:rPr>
              <w:lang w:val="en-GB"/>
            </w:rPr>
          </w:rPrChange>
        </w:rPr>
        <w:pPrChange w:id="764" w:author="Admin" w:date="2016-10-18T16:11:00Z">
          <w:pPr>
            <w:pStyle w:val="TOC1"/>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765" w:author="Admin" w:date="2016-10-18T16:05:00Z">
            <w:rPr>
              <w:lang w:val="en-GB"/>
            </w:rPr>
          </w:rPrChange>
        </w:rPr>
        <w:instrText xml:space="preserve"> HYPERLINK \l "_Toc44087" \h </w:instrText>
      </w:r>
      <w:ins w:id="76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b/>
          <w:noProof/>
          <w:sz w:val="24"/>
          <w:szCs w:val="24"/>
          <w:lang w:val="en-GB"/>
          <w:rPrChange w:id="767" w:author="Admin" w:date="2016-10-18T16:05:00Z">
            <w:rPr>
              <w:rFonts w:ascii="Cambria" w:eastAsia="Cambria" w:hAnsi="Cambria" w:cs="Cambria"/>
              <w:b/>
              <w:lang w:val="en-GB"/>
            </w:rPr>
          </w:rPrChange>
        </w:rPr>
        <w:t xml:space="preserve">A Research Mind Map </w:t>
      </w:r>
      <w:r w:rsidR="007D0309" w:rsidRPr="00385ECB">
        <w:rPr>
          <w:rFonts w:ascii="Arial" w:hAnsi="Arial" w:cs="Arial"/>
          <w:noProof/>
          <w:sz w:val="24"/>
          <w:szCs w:val="24"/>
          <w:lang w:val="en-GB"/>
          <w:rPrChange w:id="76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769" w:author="Admin" w:date="2016-10-18T16:05:00Z">
            <w:rPr>
              <w:lang w:val="en-GB"/>
            </w:rPr>
          </w:rPrChange>
        </w:rPr>
        <w:instrText>PAGEREF _Toc44087 \h</w:instrText>
      </w:r>
      <w:r w:rsidR="007D0309" w:rsidRPr="00385ECB">
        <w:rPr>
          <w:rFonts w:ascii="Arial" w:hAnsi="Arial" w:cs="Arial"/>
          <w:noProof/>
          <w:sz w:val="24"/>
          <w:szCs w:val="24"/>
          <w:lang w:val="en-GB"/>
          <w:rPrChange w:id="770" w:author="Admin" w:date="2016-10-18T16:05:00Z">
            <w:rPr>
              <w:lang w:val="en-GB"/>
            </w:rPr>
          </w:rPrChange>
        </w:rPr>
      </w:r>
      <w:r w:rsidR="007D0309" w:rsidRPr="00385ECB">
        <w:rPr>
          <w:rFonts w:ascii="Arial" w:hAnsi="Arial" w:cs="Arial"/>
          <w:noProof/>
          <w:sz w:val="24"/>
          <w:szCs w:val="24"/>
          <w:lang w:val="en-GB"/>
        </w:rPr>
        <w:fldChar w:fldCharType="separate"/>
      </w:r>
      <w:ins w:id="771" w:author="Admin" w:date="2016-11-10T23:26:00Z">
        <w:r w:rsidR="008C75E1">
          <w:rPr>
            <w:rFonts w:ascii="Arial" w:hAnsi="Arial" w:cs="Arial"/>
            <w:noProof/>
            <w:sz w:val="24"/>
            <w:szCs w:val="24"/>
            <w:lang w:val="en-GB"/>
          </w:rPr>
          <w:t>42</w:t>
        </w:r>
      </w:ins>
      <w:del w:id="772" w:author="Admin" w:date="2016-11-10T23:26:00Z">
        <w:r w:rsidR="008D2DA9" w:rsidDel="008C75E1">
          <w:rPr>
            <w:rFonts w:ascii="Arial" w:hAnsi="Arial" w:cs="Arial"/>
            <w:noProof/>
            <w:sz w:val="24"/>
            <w:szCs w:val="24"/>
            <w:lang w:val="en-GB"/>
          </w:rPr>
          <w:delText>39</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7BFEB77B" w14:textId="77777777" w:rsidR="00C261B9" w:rsidRPr="00385ECB" w:rsidRDefault="008B1626" w:rsidP="00754AB6">
      <w:pPr>
        <w:pStyle w:val="TOC1"/>
        <w:tabs>
          <w:tab w:val="right" w:leader="dot" w:pos="9638"/>
        </w:tabs>
        <w:spacing w:after="0" w:line="360" w:lineRule="auto"/>
        <w:ind w:left="0" w:right="0"/>
        <w:jc w:val="both"/>
        <w:rPr>
          <w:rFonts w:ascii="Arial" w:hAnsi="Arial" w:cs="Arial"/>
          <w:noProof/>
          <w:sz w:val="24"/>
          <w:szCs w:val="24"/>
          <w:lang w:val="en-GB"/>
          <w:rPrChange w:id="773" w:author="Admin" w:date="2016-10-18T16:05:00Z">
            <w:rPr>
              <w:lang w:val="en-GB"/>
            </w:rPr>
          </w:rPrChange>
        </w:rPr>
        <w:pPrChange w:id="774" w:author="Admin" w:date="2016-10-18T16:11:00Z">
          <w:pPr>
            <w:pStyle w:val="TOC1"/>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775" w:author="Admin" w:date="2016-10-18T16:05:00Z">
            <w:rPr>
              <w:lang w:val="en-GB"/>
            </w:rPr>
          </w:rPrChange>
        </w:rPr>
        <w:instrText xml:space="preserve"> HYPERLINK \l "_Toc44088" \h </w:instrText>
      </w:r>
      <w:ins w:id="77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b/>
          <w:noProof/>
          <w:sz w:val="24"/>
          <w:szCs w:val="24"/>
          <w:lang w:val="en-GB"/>
          <w:rPrChange w:id="777" w:author="Admin" w:date="2016-10-18T16:05:00Z">
            <w:rPr>
              <w:rFonts w:ascii="Cambria" w:eastAsia="Cambria" w:hAnsi="Cambria" w:cs="Cambria"/>
              <w:b/>
              <w:lang w:val="en-GB"/>
            </w:rPr>
          </w:rPrChange>
        </w:rPr>
        <w:t xml:space="preserve">B Detailed Drawings </w:t>
      </w:r>
      <w:r w:rsidR="007D0309" w:rsidRPr="00385ECB">
        <w:rPr>
          <w:rFonts w:ascii="Arial" w:hAnsi="Arial" w:cs="Arial"/>
          <w:noProof/>
          <w:sz w:val="24"/>
          <w:szCs w:val="24"/>
          <w:lang w:val="en-GB"/>
          <w:rPrChange w:id="77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779" w:author="Admin" w:date="2016-10-18T16:05:00Z">
            <w:rPr>
              <w:lang w:val="en-GB"/>
            </w:rPr>
          </w:rPrChange>
        </w:rPr>
        <w:instrText>PAGEREF _Toc44088 \h</w:instrText>
      </w:r>
      <w:r w:rsidR="007D0309" w:rsidRPr="00385ECB">
        <w:rPr>
          <w:rFonts w:ascii="Arial" w:hAnsi="Arial" w:cs="Arial"/>
          <w:noProof/>
          <w:sz w:val="24"/>
          <w:szCs w:val="24"/>
          <w:lang w:val="en-GB"/>
          <w:rPrChange w:id="780" w:author="Admin" w:date="2016-10-18T16:05:00Z">
            <w:rPr>
              <w:lang w:val="en-GB"/>
            </w:rPr>
          </w:rPrChange>
        </w:rPr>
      </w:r>
      <w:r w:rsidR="007D0309" w:rsidRPr="00385ECB">
        <w:rPr>
          <w:rFonts w:ascii="Arial" w:hAnsi="Arial" w:cs="Arial"/>
          <w:noProof/>
          <w:sz w:val="24"/>
          <w:szCs w:val="24"/>
          <w:lang w:val="en-GB"/>
        </w:rPr>
        <w:fldChar w:fldCharType="separate"/>
      </w:r>
      <w:ins w:id="781" w:author="Admin" w:date="2016-11-10T23:26:00Z">
        <w:r w:rsidR="008C75E1">
          <w:rPr>
            <w:rFonts w:ascii="Arial" w:hAnsi="Arial" w:cs="Arial"/>
            <w:noProof/>
            <w:sz w:val="24"/>
            <w:szCs w:val="24"/>
            <w:lang w:val="en-GB"/>
          </w:rPr>
          <w:t>43</w:t>
        </w:r>
      </w:ins>
      <w:del w:id="782" w:author="Admin" w:date="2016-11-10T23:26:00Z">
        <w:r w:rsidR="008D2DA9" w:rsidDel="008C75E1">
          <w:rPr>
            <w:rFonts w:ascii="Arial" w:hAnsi="Arial" w:cs="Arial"/>
            <w:noProof/>
            <w:sz w:val="24"/>
            <w:szCs w:val="24"/>
            <w:lang w:val="en-GB"/>
          </w:rPr>
          <w:delText>40</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75D1E2B1"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783" w:author="Admin" w:date="2016-10-18T16:05:00Z">
            <w:rPr>
              <w:lang w:val="en-GB"/>
            </w:rPr>
          </w:rPrChange>
        </w:rPr>
        <w:pPrChange w:id="78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785" w:author="Admin" w:date="2016-10-18T16:05:00Z">
            <w:rPr>
              <w:lang w:val="en-GB"/>
            </w:rPr>
          </w:rPrChange>
        </w:rPr>
        <w:instrText xml:space="preserve"> HYPERLINK \l "_Toc44089" \h </w:instrText>
      </w:r>
      <w:ins w:id="78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787" w:author="Admin" w:date="2016-10-18T16:05:00Z">
            <w:rPr>
              <w:rFonts w:ascii="Cambria" w:eastAsia="Cambria" w:hAnsi="Cambria" w:cs="Cambria"/>
              <w:lang w:val="en-GB"/>
            </w:rPr>
          </w:rPrChange>
        </w:rPr>
        <w:t>B.1 IC Guide DIP Components</w:t>
      </w:r>
      <w:r w:rsidR="007D0309" w:rsidRPr="00385ECB">
        <w:rPr>
          <w:rFonts w:ascii="Arial" w:hAnsi="Arial" w:cs="Arial"/>
          <w:noProof/>
          <w:sz w:val="24"/>
          <w:szCs w:val="24"/>
          <w:lang w:val="en-GB"/>
          <w:rPrChange w:id="78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789" w:author="Admin" w:date="2016-10-18T16:05:00Z">
            <w:rPr>
              <w:lang w:val="en-GB"/>
            </w:rPr>
          </w:rPrChange>
        </w:rPr>
        <w:instrText>PAGEREF _Toc44089 \h</w:instrText>
      </w:r>
      <w:r w:rsidR="007D0309" w:rsidRPr="00385ECB">
        <w:rPr>
          <w:rFonts w:ascii="Arial" w:hAnsi="Arial" w:cs="Arial"/>
          <w:noProof/>
          <w:sz w:val="24"/>
          <w:szCs w:val="24"/>
          <w:lang w:val="en-GB"/>
          <w:rPrChange w:id="790" w:author="Admin" w:date="2016-10-18T16:05:00Z">
            <w:rPr>
              <w:lang w:val="en-GB"/>
            </w:rPr>
          </w:rPrChange>
        </w:rPr>
      </w:r>
      <w:r w:rsidR="007D0309" w:rsidRPr="00385ECB">
        <w:rPr>
          <w:rFonts w:ascii="Arial" w:hAnsi="Arial" w:cs="Arial"/>
          <w:noProof/>
          <w:sz w:val="24"/>
          <w:szCs w:val="24"/>
          <w:lang w:val="en-GB"/>
        </w:rPr>
        <w:fldChar w:fldCharType="separate"/>
      </w:r>
      <w:ins w:id="791" w:author="Admin" w:date="2016-11-10T23:26:00Z">
        <w:r w:rsidR="008C75E1">
          <w:rPr>
            <w:rFonts w:ascii="Arial" w:hAnsi="Arial" w:cs="Arial"/>
            <w:noProof/>
            <w:sz w:val="24"/>
            <w:szCs w:val="24"/>
            <w:lang w:val="en-GB"/>
          </w:rPr>
          <w:t>43</w:t>
        </w:r>
      </w:ins>
      <w:del w:id="792" w:author="Admin" w:date="2016-11-10T23:26:00Z">
        <w:r w:rsidR="008D2DA9" w:rsidDel="008C75E1">
          <w:rPr>
            <w:rFonts w:ascii="Arial" w:hAnsi="Arial" w:cs="Arial"/>
            <w:noProof/>
            <w:sz w:val="24"/>
            <w:szCs w:val="24"/>
            <w:lang w:val="en-GB"/>
          </w:rPr>
          <w:delText>40</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0FF287A1"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793" w:author="Admin" w:date="2016-10-18T16:05:00Z">
            <w:rPr>
              <w:lang w:val="en-GB"/>
            </w:rPr>
          </w:rPrChange>
        </w:rPr>
        <w:pPrChange w:id="79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795" w:author="Admin" w:date="2016-10-18T16:05:00Z">
            <w:rPr>
              <w:lang w:val="en-GB"/>
            </w:rPr>
          </w:rPrChange>
        </w:rPr>
        <w:instrText xml:space="preserve"> HYPERLINK \l "_Toc44090" \h </w:instrText>
      </w:r>
      <w:ins w:id="79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797" w:author="Admin" w:date="2016-10-18T16:05:00Z">
            <w:rPr>
              <w:rFonts w:ascii="Cambria" w:eastAsia="Cambria" w:hAnsi="Cambria" w:cs="Cambria"/>
              <w:lang w:val="en-GB"/>
            </w:rPr>
          </w:rPrChange>
        </w:rPr>
        <w:t>B.2 IC Guide DIP Holder</w:t>
      </w:r>
      <w:r w:rsidR="007D0309" w:rsidRPr="00385ECB">
        <w:rPr>
          <w:rFonts w:ascii="Arial" w:hAnsi="Arial" w:cs="Arial"/>
          <w:noProof/>
          <w:sz w:val="24"/>
          <w:szCs w:val="24"/>
          <w:lang w:val="en-GB"/>
          <w:rPrChange w:id="79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799" w:author="Admin" w:date="2016-10-18T16:05:00Z">
            <w:rPr>
              <w:lang w:val="en-GB"/>
            </w:rPr>
          </w:rPrChange>
        </w:rPr>
        <w:instrText>PAGEREF _Toc44090 \h</w:instrText>
      </w:r>
      <w:r w:rsidR="007D0309" w:rsidRPr="00385ECB">
        <w:rPr>
          <w:rFonts w:ascii="Arial" w:hAnsi="Arial" w:cs="Arial"/>
          <w:noProof/>
          <w:sz w:val="24"/>
          <w:szCs w:val="24"/>
          <w:lang w:val="en-GB"/>
          <w:rPrChange w:id="800" w:author="Admin" w:date="2016-10-18T16:05:00Z">
            <w:rPr>
              <w:lang w:val="en-GB"/>
            </w:rPr>
          </w:rPrChange>
        </w:rPr>
      </w:r>
      <w:r w:rsidR="007D0309" w:rsidRPr="00385ECB">
        <w:rPr>
          <w:rFonts w:ascii="Arial" w:hAnsi="Arial" w:cs="Arial"/>
          <w:noProof/>
          <w:sz w:val="24"/>
          <w:szCs w:val="24"/>
          <w:lang w:val="en-GB"/>
        </w:rPr>
        <w:fldChar w:fldCharType="separate"/>
      </w:r>
      <w:ins w:id="801" w:author="Admin" w:date="2016-11-10T23:26:00Z">
        <w:r w:rsidR="008C75E1">
          <w:rPr>
            <w:rFonts w:ascii="Arial" w:hAnsi="Arial" w:cs="Arial"/>
            <w:noProof/>
            <w:sz w:val="24"/>
            <w:szCs w:val="24"/>
            <w:lang w:val="en-GB"/>
          </w:rPr>
          <w:t>44</w:t>
        </w:r>
      </w:ins>
      <w:del w:id="802" w:author="Admin" w:date="2016-11-10T23:26:00Z">
        <w:r w:rsidR="008D2DA9" w:rsidDel="008C75E1">
          <w:rPr>
            <w:rFonts w:ascii="Arial" w:hAnsi="Arial" w:cs="Arial"/>
            <w:noProof/>
            <w:sz w:val="24"/>
            <w:szCs w:val="24"/>
            <w:lang w:val="en-GB"/>
          </w:rPr>
          <w:delText>41</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6649F18B"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803" w:author="Admin" w:date="2016-10-18T16:05:00Z">
            <w:rPr>
              <w:lang w:val="en-GB"/>
            </w:rPr>
          </w:rPrChange>
        </w:rPr>
        <w:pPrChange w:id="80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805" w:author="Admin" w:date="2016-10-18T16:05:00Z">
            <w:rPr>
              <w:lang w:val="en-GB"/>
            </w:rPr>
          </w:rPrChange>
        </w:rPr>
        <w:instrText xml:space="preserve"> HYPERLINK \l "_Toc44091" \h </w:instrText>
      </w:r>
      <w:ins w:id="80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807" w:author="Admin" w:date="2016-10-18T16:05:00Z">
            <w:rPr>
              <w:rFonts w:ascii="Cambria" w:eastAsia="Cambria" w:hAnsi="Cambria" w:cs="Cambria"/>
              <w:lang w:val="en-GB"/>
            </w:rPr>
          </w:rPrChange>
        </w:rPr>
        <w:t>B.3 Vertical Roller &amp; Housing Version 1 &amp; 2</w:t>
      </w:r>
      <w:r w:rsidR="007D0309" w:rsidRPr="00385ECB">
        <w:rPr>
          <w:rFonts w:ascii="Arial" w:hAnsi="Arial" w:cs="Arial"/>
          <w:noProof/>
          <w:sz w:val="24"/>
          <w:szCs w:val="24"/>
          <w:lang w:val="en-GB"/>
          <w:rPrChange w:id="80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809" w:author="Admin" w:date="2016-10-18T16:05:00Z">
            <w:rPr>
              <w:lang w:val="en-GB"/>
            </w:rPr>
          </w:rPrChange>
        </w:rPr>
        <w:instrText>PAGEREF _Toc44091 \h</w:instrText>
      </w:r>
      <w:r w:rsidR="007D0309" w:rsidRPr="00385ECB">
        <w:rPr>
          <w:rFonts w:ascii="Arial" w:hAnsi="Arial" w:cs="Arial"/>
          <w:noProof/>
          <w:sz w:val="24"/>
          <w:szCs w:val="24"/>
          <w:lang w:val="en-GB"/>
          <w:rPrChange w:id="810" w:author="Admin" w:date="2016-10-18T16:05:00Z">
            <w:rPr>
              <w:lang w:val="en-GB"/>
            </w:rPr>
          </w:rPrChange>
        </w:rPr>
      </w:r>
      <w:r w:rsidR="007D0309" w:rsidRPr="00385ECB">
        <w:rPr>
          <w:rFonts w:ascii="Arial" w:hAnsi="Arial" w:cs="Arial"/>
          <w:noProof/>
          <w:sz w:val="24"/>
          <w:szCs w:val="24"/>
          <w:lang w:val="en-GB"/>
        </w:rPr>
        <w:fldChar w:fldCharType="separate"/>
      </w:r>
      <w:ins w:id="811" w:author="Admin" w:date="2016-11-10T23:26:00Z">
        <w:r w:rsidR="008C75E1">
          <w:rPr>
            <w:rFonts w:ascii="Arial" w:hAnsi="Arial" w:cs="Arial"/>
            <w:noProof/>
            <w:sz w:val="24"/>
            <w:szCs w:val="24"/>
            <w:lang w:val="en-GB"/>
          </w:rPr>
          <w:t>45</w:t>
        </w:r>
      </w:ins>
      <w:del w:id="812" w:author="Admin" w:date="2016-11-10T23:26:00Z">
        <w:r w:rsidR="008D2DA9" w:rsidDel="008C75E1">
          <w:rPr>
            <w:rFonts w:ascii="Arial" w:hAnsi="Arial" w:cs="Arial"/>
            <w:noProof/>
            <w:sz w:val="24"/>
            <w:szCs w:val="24"/>
            <w:lang w:val="en-GB"/>
          </w:rPr>
          <w:delText>42</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3DC45B54"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813" w:author="Admin" w:date="2016-10-18T16:05:00Z">
            <w:rPr>
              <w:lang w:val="en-GB"/>
            </w:rPr>
          </w:rPrChange>
        </w:rPr>
        <w:pPrChange w:id="81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815" w:author="Admin" w:date="2016-10-18T16:05:00Z">
            <w:rPr>
              <w:lang w:val="en-GB"/>
            </w:rPr>
          </w:rPrChange>
        </w:rPr>
        <w:instrText xml:space="preserve"> HYPERLINK \l "_Toc44092" \h </w:instrText>
      </w:r>
      <w:ins w:id="81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817" w:author="Admin" w:date="2016-10-18T16:05:00Z">
            <w:rPr>
              <w:rFonts w:ascii="Cambria" w:eastAsia="Cambria" w:hAnsi="Cambria" w:cs="Cambria"/>
              <w:lang w:val="en-GB"/>
            </w:rPr>
          </w:rPrChange>
        </w:rPr>
        <w:t>B.4 Horizontal Roller &amp; Housing Version 1</w:t>
      </w:r>
      <w:r w:rsidR="007D0309" w:rsidRPr="00385ECB">
        <w:rPr>
          <w:rFonts w:ascii="Arial" w:hAnsi="Arial" w:cs="Arial"/>
          <w:noProof/>
          <w:sz w:val="24"/>
          <w:szCs w:val="24"/>
          <w:lang w:val="en-GB"/>
          <w:rPrChange w:id="81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819" w:author="Admin" w:date="2016-10-18T16:05:00Z">
            <w:rPr>
              <w:lang w:val="en-GB"/>
            </w:rPr>
          </w:rPrChange>
        </w:rPr>
        <w:instrText>PAGEREF _Toc44092 \h</w:instrText>
      </w:r>
      <w:r w:rsidR="007D0309" w:rsidRPr="00385ECB">
        <w:rPr>
          <w:rFonts w:ascii="Arial" w:hAnsi="Arial" w:cs="Arial"/>
          <w:noProof/>
          <w:sz w:val="24"/>
          <w:szCs w:val="24"/>
          <w:lang w:val="en-GB"/>
          <w:rPrChange w:id="820" w:author="Admin" w:date="2016-10-18T16:05:00Z">
            <w:rPr>
              <w:lang w:val="en-GB"/>
            </w:rPr>
          </w:rPrChange>
        </w:rPr>
      </w:r>
      <w:r w:rsidR="007D0309" w:rsidRPr="00385ECB">
        <w:rPr>
          <w:rFonts w:ascii="Arial" w:hAnsi="Arial" w:cs="Arial"/>
          <w:noProof/>
          <w:sz w:val="24"/>
          <w:szCs w:val="24"/>
          <w:lang w:val="en-GB"/>
        </w:rPr>
        <w:fldChar w:fldCharType="separate"/>
      </w:r>
      <w:ins w:id="821" w:author="Admin" w:date="2016-11-10T23:26:00Z">
        <w:r w:rsidR="008C75E1">
          <w:rPr>
            <w:rFonts w:ascii="Arial" w:hAnsi="Arial" w:cs="Arial"/>
            <w:noProof/>
            <w:sz w:val="24"/>
            <w:szCs w:val="24"/>
            <w:lang w:val="en-GB"/>
          </w:rPr>
          <w:t>46</w:t>
        </w:r>
      </w:ins>
      <w:del w:id="822" w:author="Admin" w:date="2016-11-10T23:26:00Z">
        <w:r w:rsidR="008D2DA9" w:rsidDel="008C75E1">
          <w:rPr>
            <w:rFonts w:ascii="Arial" w:hAnsi="Arial" w:cs="Arial"/>
            <w:noProof/>
            <w:sz w:val="24"/>
            <w:szCs w:val="24"/>
            <w:lang w:val="en-GB"/>
          </w:rPr>
          <w:delText>43</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30F08CB1"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823" w:author="Admin" w:date="2016-10-18T16:05:00Z">
            <w:rPr>
              <w:lang w:val="en-GB"/>
            </w:rPr>
          </w:rPrChange>
        </w:rPr>
        <w:pPrChange w:id="82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825" w:author="Admin" w:date="2016-10-18T16:05:00Z">
            <w:rPr>
              <w:lang w:val="en-GB"/>
            </w:rPr>
          </w:rPrChange>
        </w:rPr>
        <w:instrText xml:space="preserve"> HYPERLINK \l "_Toc44093" \h </w:instrText>
      </w:r>
      <w:ins w:id="82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827" w:author="Admin" w:date="2016-10-18T16:05:00Z">
            <w:rPr>
              <w:rFonts w:ascii="Cambria" w:eastAsia="Cambria" w:hAnsi="Cambria" w:cs="Cambria"/>
              <w:lang w:val="en-GB"/>
            </w:rPr>
          </w:rPrChange>
        </w:rPr>
        <w:t>B.5 Horizontal Roller &amp; Housing Final Version</w:t>
      </w:r>
      <w:r w:rsidR="007D0309" w:rsidRPr="00385ECB">
        <w:rPr>
          <w:rFonts w:ascii="Arial" w:hAnsi="Arial" w:cs="Arial"/>
          <w:noProof/>
          <w:sz w:val="24"/>
          <w:szCs w:val="24"/>
          <w:lang w:val="en-GB"/>
          <w:rPrChange w:id="82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829" w:author="Admin" w:date="2016-10-18T16:05:00Z">
            <w:rPr>
              <w:lang w:val="en-GB"/>
            </w:rPr>
          </w:rPrChange>
        </w:rPr>
        <w:instrText>PAGEREF _Toc44093 \h</w:instrText>
      </w:r>
      <w:r w:rsidR="007D0309" w:rsidRPr="00385ECB">
        <w:rPr>
          <w:rFonts w:ascii="Arial" w:hAnsi="Arial" w:cs="Arial"/>
          <w:noProof/>
          <w:sz w:val="24"/>
          <w:szCs w:val="24"/>
          <w:lang w:val="en-GB"/>
          <w:rPrChange w:id="830" w:author="Admin" w:date="2016-10-18T16:05:00Z">
            <w:rPr>
              <w:lang w:val="en-GB"/>
            </w:rPr>
          </w:rPrChange>
        </w:rPr>
      </w:r>
      <w:r w:rsidR="007D0309" w:rsidRPr="00385ECB">
        <w:rPr>
          <w:rFonts w:ascii="Arial" w:hAnsi="Arial" w:cs="Arial"/>
          <w:noProof/>
          <w:sz w:val="24"/>
          <w:szCs w:val="24"/>
          <w:lang w:val="en-GB"/>
        </w:rPr>
        <w:fldChar w:fldCharType="separate"/>
      </w:r>
      <w:ins w:id="831" w:author="Admin" w:date="2016-11-10T23:26:00Z">
        <w:r w:rsidR="008C75E1">
          <w:rPr>
            <w:rFonts w:ascii="Arial" w:hAnsi="Arial" w:cs="Arial"/>
            <w:noProof/>
            <w:sz w:val="24"/>
            <w:szCs w:val="24"/>
            <w:lang w:val="en-GB"/>
          </w:rPr>
          <w:t>47</w:t>
        </w:r>
      </w:ins>
      <w:del w:id="832" w:author="Admin" w:date="2016-11-10T23:26:00Z">
        <w:r w:rsidR="008D2DA9" w:rsidDel="008C75E1">
          <w:rPr>
            <w:rFonts w:ascii="Arial" w:hAnsi="Arial" w:cs="Arial"/>
            <w:noProof/>
            <w:sz w:val="24"/>
            <w:szCs w:val="24"/>
            <w:lang w:val="en-GB"/>
          </w:rPr>
          <w:delText>44</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175240B7"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833" w:author="Admin" w:date="2016-10-18T16:05:00Z">
            <w:rPr>
              <w:lang w:val="en-GB"/>
            </w:rPr>
          </w:rPrChange>
        </w:rPr>
        <w:pPrChange w:id="83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835" w:author="Admin" w:date="2016-10-18T16:05:00Z">
            <w:rPr>
              <w:lang w:val="en-GB"/>
            </w:rPr>
          </w:rPrChange>
        </w:rPr>
        <w:instrText xml:space="preserve"> HYPERLINK \l "_Toc44094" \h </w:instrText>
      </w:r>
      <w:ins w:id="83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837" w:author="Admin" w:date="2016-10-18T16:05:00Z">
            <w:rPr>
              <w:rFonts w:ascii="Cambria" w:eastAsia="Cambria" w:hAnsi="Cambria" w:cs="Cambria"/>
              <w:lang w:val="en-GB"/>
            </w:rPr>
          </w:rPrChange>
        </w:rPr>
        <w:t>B.6 Horizontal Roller Final Version</w:t>
      </w:r>
      <w:r w:rsidR="007D0309" w:rsidRPr="00385ECB">
        <w:rPr>
          <w:rFonts w:ascii="Arial" w:hAnsi="Arial" w:cs="Arial"/>
          <w:noProof/>
          <w:sz w:val="24"/>
          <w:szCs w:val="24"/>
          <w:lang w:val="en-GB"/>
          <w:rPrChange w:id="83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839" w:author="Admin" w:date="2016-10-18T16:05:00Z">
            <w:rPr>
              <w:lang w:val="en-GB"/>
            </w:rPr>
          </w:rPrChange>
        </w:rPr>
        <w:instrText>PAGEREF _Toc44094 \h</w:instrText>
      </w:r>
      <w:r w:rsidR="007D0309" w:rsidRPr="00385ECB">
        <w:rPr>
          <w:rFonts w:ascii="Arial" w:hAnsi="Arial" w:cs="Arial"/>
          <w:noProof/>
          <w:sz w:val="24"/>
          <w:szCs w:val="24"/>
          <w:lang w:val="en-GB"/>
          <w:rPrChange w:id="840" w:author="Admin" w:date="2016-10-18T16:05:00Z">
            <w:rPr>
              <w:lang w:val="en-GB"/>
            </w:rPr>
          </w:rPrChange>
        </w:rPr>
      </w:r>
      <w:r w:rsidR="007D0309" w:rsidRPr="00385ECB">
        <w:rPr>
          <w:rFonts w:ascii="Arial" w:hAnsi="Arial" w:cs="Arial"/>
          <w:noProof/>
          <w:sz w:val="24"/>
          <w:szCs w:val="24"/>
          <w:lang w:val="en-GB"/>
        </w:rPr>
        <w:fldChar w:fldCharType="separate"/>
      </w:r>
      <w:ins w:id="841" w:author="Admin" w:date="2016-11-10T23:26:00Z">
        <w:r w:rsidR="008C75E1">
          <w:rPr>
            <w:rFonts w:ascii="Arial" w:hAnsi="Arial" w:cs="Arial"/>
            <w:noProof/>
            <w:sz w:val="24"/>
            <w:szCs w:val="24"/>
            <w:lang w:val="en-GB"/>
          </w:rPr>
          <w:t>48</w:t>
        </w:r>
      </w:ins>
      <w:del w:id="842" w:author="Admin" w:date="2016-11-10T23:26:00Z">
        <w:r w:rsidR="008D2DA9" w:rsidDel="008C75E1">
          <w:rPr>
            <w:rFonts w:ascii="Arial" w:hAnsi="Arial" w:cs="Arial"/>
            <w:noProof/>
            <w:sz w:val="24"/>
            <w:szCs w:val="24"/>
            <w:lang w:val="en-GB"/>
          </w:rPr>
          <w:delText>45</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49895ADC"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843" w:author="Admin" w:date="2016-10-18T16:05:00Z">
            <w:rPr>
              <w:lang w:val="en-GB"/>
            </w:rPr>
          </w:rPrChange>
        </w:rPr>
        <w:pPrChange w:id="84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845" w:author="Admin" w:date="2016-10-18T16:05:00Z">
            <w:rPr>
              <w:lang w:val="en-GB"/>
            </w:rPr>
          </w:rPrChange>
        </w:rPr>
        <w:instrText xml:space="preserve"> HYPERLINK \l "_Toc44095" \h </w:instrText>
      </w:r>
      <w:ins w:id="84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847" w:author="Admin" w:date="2016-10-18T16:05:00Z">
            <w:rPr>
              <w:rFonts w:ascii="Cambria" w:eastAsia="Cambria" w:hAnsi="Cambria" w:cs="Cambria"/>
              <w:lang w:val="en-GB"/>
            </w:rPr>
          </w:rPrChange>
        </w:rPr>
        <w:t>B.7 RFID Coil Cover</w:t>
      </w:r>
      <w:r w:rsidR="007D0309" w:rsidRPr="00385ECB">
        <w:rPr>
          <w:rFonts w:ascii="Arial" w:hAnsi="Arial" w:cs="Arial"/>
          <w:noProof/>
          <w:sz w:val="24"/>
          <w:szCs w:val="24"/>
          <w:lang w:val="en-GB"/>
          <w:rPrChange w:id="84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849" w:author="Admin" w:date="2016-10-18T16:05:00Z">
            <w:rPr>
              <w:lang w:val="en-GB"/>
            </w:rPr>
          </w:rPrChange>
        </w:rPr>
        <w:instrText>PAGEREF _Toc44095 \h</w:instrText>
      </w:r>
      <w:r w:rsidR="007D0309" w:rsidRPr="00385ECB">
        <w:rPr>
          <w:rFonts w:ascii="Arial" w:hAnsi="Arial" w:cs="Arial"/>
          <w:noProof/>
          <w:sz w:val="24"/>
          <w:szCs w:val="24"/>
          <w:lang w:val="en-GB"/>
          <w:rPrChange w:id="850" w:author="Admin" w:date="2016-10-18T16:05:00Z">
            <w:rPr>
              <w:lang w:val="en-GB"/>
            </w:rPr>
          </w:rPrChange>
        </w:rPr>
      </w:r>
      <w:r w:rsidR="007D0309" w:rsidRPr="00385ECB">
        <w:rPr>
          <w:rFonts w:ascii="Arial" w:hAnsi="Arial" w:cs="Arial"/>
          <w:noProof/>
          <w:sz w:val="24"/>
          <w:szCs w:val="24"/>
          <w:lang w:val="en-GB"/>
        </w:rPr>
        <w:fldChar w:fldCharType="separate"/>
      </w:r>
      <w:ins w:id="851" w:author="Admin" w:date="2016-11-10T23:26:00Z">
        <w:r w:rsidR="008C75E1">
          <w:rPr>
            <w:rFonts w:ascii="Arial" w:hAnsi="Arial" w:cs="Arial"/>
            <w:noProof/>
            <w:sz w:val="24"/>
            <w:szCs w:val="24"/>
            <w:lang w:val="en-GB"/>
          </w:rPr>
          <w:t>49</w:t>
        </w:r>
      </w:ins>
      <w:del w:id="852" w:author="Admin" w:date="2016-11-10T23:26:00Z">
        <w:r w:rsidR="008D2DA9" w:rsidDel="008C75E1">
          <w:rPr>
            <w:rFonts w:ascii="Arial" w:hAnsi="Arial" w:cs="Arial"/>
            <w:noProof/>
            <w:sz w:val="24"/>
            <w:szCs w:val="24"/>
            <w:lang w:val="en-GB"/>
          </w:rPr>
          <w:delText>46</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356F9479" w14:textId="77777777" w:rsidR="00C261B9" w:rsidRPr="00385ECB" w:rsidRDefault="008B1626" w:rsidP="00754AB6">
      <w:pPr>
        <w:pStyle w:val="TOC1"/>
        <w:tabs>
          <w:tab w:val="right" w:leader="dot" w:pos="9638"/>
        </w:tabs>
        <w:spacing w:after="0" w:line="360" w:lineRule="auto"/>
        <w:ind w:left="0" w:right="0"/>
        <w:jc w:val="both"/>
        <w:rPr>
          <w:rFonts w:ascii="Arial" w:hAnsi="Arial" w:cs="Arial"/>
          <w:noProof/>
          <w:sz w:val="24"/>
          <w:szCs w:val="24"/>
          <w:lang w:val="en-GB"/>
          <w:rPrChange w:id="853" w:author="Admin" w:date="2016-10-18T16:05:00Z">
            <w:rPr>
              <w:lang w:val="en-GB"/>
            </w:rPr>
          </w:rPrChange>
        </w:rPr>
        <w:pPrChange w:id="854" w:author="Admin" w:date="2016-10-18T16:11:00Z">
          <w:pPr>
            <w:pStyle w:val="TOC1"/>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855" w:author="Admin" w:date="2016-10-18T16:05:00Z">
            <w:rPr>
              <w:lang w:val="en-GB"/>
            </w:rPr>
          </w:rPrChange>
        </w:rPr>
        <w:instrText xml:space="preserve"> HYPERLINK \l "_Toc44096" \h </w:instrText>
      </w:r>
      <w:ins w:id="85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b/>
          <w:noProof/>
          <w:sz w:val="24"/>
          <w:szCs w:val="24"/>
          <w:lang w:val="en-GB"/>
          <w:rPrChange w:id="857" w:author="Admin" w:date="2016-10-18T16:05:00Z">
            <w:rPr>
              <w:rFonts w:ascii="Cambria" w:eastAsia="Cambria" w:hAnsi="Cambria" w:cs="Cambria"/>
              <w:b/>
              <w:lang w:val="en-GB"/>
            </w:rPr>
          </w:rPrChange>
        </w:rPr>
        <w:t xml:space="preserve">C PCB Diagrams </w:t>
      </w:r>
      <w:r w:rsidR="007D0309" w:rsidRPr="00385ECB">
        <w:rPr>
          <w:rFonts w:ascii="Arial" w:hAnsi="Arial" w:cs="Arial"/>
          <w:noProof/>
          <w:sz w:val="24"/>
          <w:szCs w:val="24"/>
          <w:lang w:val="en-GB"/>
          <w:rPrChange w:id="85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859" w:author="Admin" w:date="2016-10-18T16:05:00Z">
            <w:rPr>
              <w:lang w:val="en-GB"/>
            </w:rPr>
          </w:rPrChange>
        </w:rPr>
        <w:instrText>PAGEREF _Toc44096 \h</w:instrText>
      </w:r>
      <w:r w:rsidR="007D0309" w:rsidRPr="00385ECB">
        <w:rPr>
          <w:rFonts w:ascii="Arial" w:hAnsi="Arial" w:cs="Arial"/>
          <w:noProof/>
          <w:sz w:val="24"/>
          <w:szCs w:val="24"/>
          <w:lang w:val="en-GB"/>
          <w:rPrChange w:id="860" w:author="Admin" w:date="2016-10-18T16:05:00Z">
            <w:rPr>
              <w:lang w:val="en-GB"/>
            </w:rPr>
          </w:rPrChange>
        </w:rPr>
      </w:r>
      <w:r w:rsidR="007D0309" w:rsidRPr="00385ECB">
        <w:rPr>
          <w:rFonts w:ascii="Arial" w:hAnsi="Arial" w:cs="Arial"/>
          <w:noProof/>
          <w:sz w:val="24"/>
          <w:szCs w:val="24"/>
          <w:lang w:val="en-GB"/>
        </w:rPr>
        <w:fldChar w:fldCharType="separate"/>
      </w:r>
      <w:ins w:id="861" w:author="Admin" w:date="2016-11-10T23:26:00Z">
        <w:r w:rsidR="008C75E1">
          <w:rPr>
            <w:rFonts w:ascii="Arial" w:hAnsi="Arial" w:cs="Arial"/>
            <w:noProof/>
            <w:sz w:val="24"/>
            <w:szCs w:val="24"/>
            <w:lang w:val="en-GB"/>
          </w:rPr>
          <w:t>50</w:t>
        </w:r>
      </w:ins>
      <w:del w:id="862" w:author="Admin" w:date="2016-11-10T23:26:00Z">
        <w:r w:rsidR="008D2DA9" w:rsidDel="008C75E1">
          <w:rPr>
            <w:rFonts w:ascii="Arial" w:hAnsi="Arial" w:cs="Arial"/>
            <w:noProof/>
            <w:sz w:val="24"/>
            <w:szCs w:val="24"/>
            <w:lang w:val="en-GB"/>
          </w:rPr>
          <w:delText>47</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149FA4AD"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863" w:author="Admin" w:date="2016-10-18T16:05:00Z">
            <w:rPr>
              <w:lang w:val="en-GB"/>
            </w:rPr>
          </w:rPrChange>
        </w:rPr>
        <w:pPrChange w:id="86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865" w:author="Admin" w:date="2016-10-18T16:05:00Z">
            <w:rPr>
              <w:lang w:val="en-GB"/>
            </w:rPr>
          </w:rPrChange>
        </w:rPr>
        <w:instrText xml:space="preserve"> HYPERLINK \l "_Toc44097" \h </w:instrText>
      </w:r>
      <w:ins w:id="86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867" w:author="Admin" w:date="2016-10-18T16:05:00Z">
            <w:rPr>
              <w:rFonts w:ascii="Cambria" w:eastAsia="Cambria" w:hAnsi="Cambria" w:cs="Cambria"/>
              <w:lang w:val="en-GB"/>
            </w:rPr>
          </w:rPrChange>
        </w:rPr>
        <w:t>C.1 PI HAT Diagram</w:t>
      </w:r>
      <w:r w:rsidR="007D0309" w:rsidRPr="00385ECB">
        <w:rPr>
          <w:rFonts w:ascii="Arial" w:hAnsi="Arial" w:cs="Arial"/>
          <w:noProof/>
          <w:sz w:val="24"/>
          <w:szCs w:val="24"/>
          <w:lang w:val="en-GB"/>
          <w:rPrChange w:id="86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869" w:author="Admin" w:date="2016-10-18T16:05:00Z">
            <w:rPr>
              <w:lang w:val="en-GB"/>
            </w:rPr>
          </w:rPrChange>
        </w:rPr>
        <w:instrText>PAGEREF _Toc44097 \h</w:instrText>
      </w:r>
      <w:r w:rsidR="007D0309" w:rsidRPr="00385ECB">
        <w:rPr>
          <w:rFonts w:ascii="Arial" w:hAnsi="Arial" w:cs="Arial"/>
          <w:noProof/>
          <w:sz w:val="24"/>
          <w:szCs w:val="24"/>
          <w:lang w:val="en-GB"/>
          <w:rPrChange w:id="870" w:author="Admin" w:date="2016-10-18T16:05:00Z">
            <w:rPr>
              <w:lang w:val="en-GB"/>
            </w:rPr>
          </w:rPrChange>
        </w:rPr>
      </w:r>
      <w:r w:rsidR="007D0309" w:rsidRPr="00385ECB">
        <w:rPr>
          <w:rFonts w:ascii="Arial" w:hAnsi="Arial" w:cs="Arial"/>
          <w:noProof/>
          <w:sz w:val="24"/>
          <w:szCs w:val="24"/>
          <w:lang w:val="en-GB"/>
        </w:rPr>
        <w:fldChar w:fldCharType="separate"/>
      </w:r>
      <w:ins w:id="871" w:author="Admin" w:date="2016-11-10T23:26:00Z">
        <w:r w:rsidR="008C75E1">
          <w:rPr>
            <w:rFonts w:ascii="Arial" w:hAnsi="Arial" w:cs="Arial"/>
            <w:noProof/>
            <w:sz w:val="24"/>
            <w:szCs w:val="24"/>
            <w:lang w:val="en-GB"/>
          </w:rPr>
          <w:t>50</w:t>
        </w:r>
      </w:ins>
      <w:del w:id="872" w:author="Admin" w:date="2016-11-10T23:26:00Z">
        <w:r w:rsidR="008D2DA9" w:rsidDel="008C75E1">
          <w:rPr>
            <w:rFonts w:ascii="Arial" w:hAnsi="Arial" w:cs="Arial"/>
            <w:noProof/>
            <w:sz w:val="24"/>
            <w:szCs w:val="24"/>
            <w:lang w:val="en-GB"/>
          </w:rPr>
          <w:delText>47</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4B7D3599"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873" w:author="Admin" w:date="2016-10-18T16:05:00Z">
            <w:rPr>
              <w:lang w:val="en-GB"/>
            </w:rPr>
          </w:rPrChange>
        </w:rPr>
        <w:pPrChange w:id="87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875" w:author="Admin" w:date="2016-10-18T16:05:00Z">
            <w:rPr>
              <w:lang w:val="en-GB"/>
            </w:rPr>
          </w:rPrChange>
        </w:rPr>
        <w:instrText xml:space="preserve"> HYPERLINK \l "_Toc44098" \h </w:instrText>
      </w:r>
      <w:ins w:id="87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877" w:author="Admin" w:date="2016-10-18T16:05:00Z">
            <w:rPr>
              <w:rFonts w:ascii="Cambria" w:eastAsia="Cambria" w:hAnsi="Cambria" w:cs="Cambria"/>
              <w:lang w:val="en-GB"/>
            </w:rPr>
          </w:rPrChange>
        </w:rPr>
        <w:t>C.2 MCU Module Diagram</w:t>
      </w:r>
      <w:r w:rsidR="007D0309" w:rsidRPr="00385ECB">
        <w:rPr>
          <w:rFonts w:ascii="Arial" w:hAnsi="Arial" w:cs="Arial"/>
          <w:noProof/>
          <w:sz w:val="24"/>
          <w:szCs w:val="24"/>
          <w:lang w:val="en-GB"/>
          <w:rPrChange w:id="87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879" w:author="Admin" w:date="2016-10-18T16:05:00Z">
            <w:rPr>
              <w:lang w:val="en-GB"/>
            </w:rPr>
          </w:rPrChange>
        </w:rPr>
        <w:instrText>PAGEREF _Toc44098 \h</w:instrText>
      </w:r>
      <w:r w:rsidR="007D0309" w:rsidRPr="00385ECB">
        <w:rPr>
          <w:rFonts w:ascii="Arial" w:hAnsi="Arial" w:cs="Arial"/>
          <w:noProof/>
          <w:sz w:val="24"/>
          <w:szCs w:val="24"/>
          <w:lang w:val="en-GB"/>
          <w:rPrChange w:id="880" w:author="Admin" w:date="2016-10-18T16:05:00Z">
            <w:rPr>
              <w:lang w:val="en-GB"/>
            </w:rPr>
          </w:rPrChange>
        </w:rPr>
      </w:r>
      <w:r w:rsidR="007D0309" w:rsidRPr="00385ECB">
        <w:rPr>
          <w:rFonts w:ascii="Arial" w:hAnsi="Arial" w:cs="Arial"/>
          <w:noProof/>
          <w:sz w:val="24"/>
          <w:szCs w:val="24"/>
          <w:lang w:val="en-GB"/>
        </w:rPr>
        <w:fldChar w:fldCharType="separate"/>
      </w:r>
      <w:ins w:id="881" w:author="Admin" w:date="2016-11-10T23:26:00Z">
        <w:r w:rsidR="008C75E1">
          <w:rPr>
            <w:rFonts w:ascii="Arial" w:hAnsi="Arial" w:cs="Arial"/>
            <w:noProof/>
            <w:sz w:val="24"/>
            <w:szCs w:val="24"/>
            <w:lang w:val="en-GB"/>
          </w:rPr>
          <w:t>51</w:t>
        </w:r>
      </w:ins>
      <w:del w:id="882" w:author="Admin" w:date="2016-11-10T23:26:00Z">
        <w:r w:rsidR="008D2DA9" w:rsidDel="008C75E1">
          <w:rPr>
            <w:rFonts w:ascii="Arial" w:hAnsi="Arial" w:cs="Arial"/>
            <w:noProof/>
            <w:sz w:val="24"/>
            <w:szCs w:val="24"/>
            <w:lang w:val="en-GB"/>
          </w:rPr>
          <w:delText>48</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1D7E03A1"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883" w:author="Admin" w:date="2016-10-18T16:05:00Z">
            <w:rPr>
              <w:lang w:val="en-GB"/>
            </w:rPr>
          </w:rPrChange>
        </w:rPr>
        <w:pPrChange w:id="88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885" w:author="Admin" w:date="2016-10-18T16:05:00Z">
            <w:rPr>
              <w:lang w:val="en-GB"/>
            </w:rPr>
          </w:rPrChange>
        </w:rPr>
        <w:instrText xml:space="preserve"> HYPERLINK \l "_Toc44099" \h </w:instrText>
      </w:r>
      <w:ins w:id="88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887" w:author="Admin" w:date="2016-10-18T16:05:00Z">
            <w:rPr>
              <w:rFonts w:ascii="Cambria" w:eastAsia="Cambria" w:hAnsi="Cambria" w:cs="Cambria"/>
              <w:lang w:val="en-GB"/>
            </w:rPr>
          </w:rPrChange>
        </w:rPr>
        <w:t>C.3 LCD Breakout Diagram</w:t>
      </w:r>
      <w:r w:rsidR="007D0309" w:rsidRPr="00385ECB">
        <w:rPr>
          <w:rFonts w:ascii="Arial" w:hAnsi="Arial" w:cs="Arial"/>
          <w:noProof/>
          <w:sz w:val="24"/>
          <w:szCs w:val="24"/>
          <w:lang w:val="en-GB"/>
          <w:rPrChange w:id="88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889" w:author="Admin" w:date="2016-10-18T16:05:00Z">
            <w:rPr>
              <w:lang w:val="en-GB"/>
            </w:rPr>
          </w:rPrChange>
        </w:rPr>
        <w:instrText>PAGEREF _Toc44099 \h</w:instrText>
      </w:r>
      <w:r w:rsidR="007D0309" w:rsidRPr="00385ECB">
        <w:rPr>
          <w:rFonts w:ascii="Arial" w:hAnsi="Arial" w:cs="Arial"/>
          <w:noProof/>
          <w:sz w:val="24"/>
          <w:szCs w:val="24"/>
          <w:lang w:val="en-GB"/>
          <w:rPrChange w:id="890" w:author="Admin" w:date="2016-10-18T16:05:00Z">
            <w:rPr>
              <w:lang w:val="en-GB"/>
            </w:rPr>
          </w:rPrChange>
        </w:rPr>
      </w:r>
      <w:r w:rsidR="007D0309" w:rsidRPr="00385ECB">
        <w:rPr>
          <w:rFonts w:ascii="Arial" w:hAnsi="Arial" w:cs="Arial"/>
          <w:noProof/>
          <w:sz w:val="24"/>
          <w:szCs w:val="24"/>
          <w:lang w:val="en-GB"/>
        </w:rPr>
        <w:fldChar w:fldCharType="separate"/>
      </w:r>
      <w:ins w:id="891" w:author="Admin" w:date="2016-11-10T23:26:00Z">
        <w:r w:rsidR="008C75E1">
          <w:rPr>
            <w:rFonts w:ascii="Arial" w:hAnsi="Arial" w:cs="Arial"/>
            <w:noProof/>
            <w:sz w:val="24"/>
            <w:szCs w:val="24"/>
            <w:lang w:val="en-GB"/>
          </w:rPr>
          <w:t>52</w:t>
        </w:r>
      </w:ins>
      <w:del w:id="892" w:author="Admin" w:date="2016-11-10T23:26:00Z">
        <w:r w:rsidR="008D2DA9" w:rsidDel="008C75E1">
          <w:rPr>
            <w:rFonts w:ascii="Arial" w:hAnsi="Arial" w:cs="Arial"/>
            <w:noProof/>
            <w:sz w:val="24"/>
            <w:szCs w:val="24"/>
            <w:lang w:val="en-GB"/>
          </w:rPr>
          <w:delText>49</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065DF130" w14:textId="77777777" w:rsidR="00C261B9" w:rsidRPr="00385ECB" w:rsidRDefault="008B1626" w:rsidP="00754AB6">
      <w:pPr>
        <w:pStyle w:val="TOC1"/>
        <w:tabs>
          <w:tab w:val="right" w:leader="dot" w:pos="9638"/>
        </w:tabs>
        <w:spacing w:after="0" w:line="360" w:lineRule="auto"/>
        <w:ind w:left="0" w:right="0"/>
        <w:jc w:val="both"/>
        <w:rPr>
          <w:rFonts w:ascii="Arial" w:hAnsi="Arial" w:cs="Arial"/>
          <w:noProof/>
          <w:sz w:val="24"/>
          <w:szCs w:val="24"/>
          <w:lang w:val="en-GB"/>
          <w:rPrChange w:id="893" w:author="Admin" w:date="2016-10-18T16:05:00Z">
            <w:rPr>
              <w:lang w:val="en-GB"/>
            </w:rPr>
          </w:rPrChange>
        </w:rPr>
        <w:pPrChange w:id="894" w:author="Admin" w:date="2016-10-18T16:11:00Z">
          <w:pPr>
            <w:pStyle w:val="TOC1"/>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895" w:author="Admin" w:date="2016-10-18T16:05:00Z">
            <w:rPr>
              <w:lang w:val="en-GB"/>
            </w:rPr>
          </w:rPrChange>
        </w:rPr>
        <w:instrText xml:space="preserve"> HYPERLINK \l "_Toc44100" \h </w:instrText>
      </w:r>
      <w:ins w:id="89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b/>
          <w:noProof/>
          <w:sz w:val="24"/>
          <w:szCs w:val="24"/>
          <w:lang w:val="en-GB"/>
          <w:rPrChange w:id="897" w:author="Admin" w:date="2016-10-18T16:05:00Z">
            <w:rPr>
              <w:rFonts w:ascii="Cambria" w:eastAsia="Cambria" w:hAnsi="Cambria" w:cs="Cambria"/>
              <w:b/>
              <w:lang w:val="en-GB"/>
            </w:rPr>
          </w:rPrChange>
        </w:rPr>
        <w:t xml:space="preserve">D Drawing Templates </w:t>
      </w:r>
      <w:r w:rsidR="007D0309" w:rsidRPr="00385ECB">
        <w:rPr>
          <w:rFonts w:ascii="Arial" w:hAnsi="Arial" w:cs="Arial"/>
          <w:noProof/>
          <w:sz w:val="24"/>
          <w:szCs w:val="24"/>
          <w:lang w:val="en-GB"/>
          <w:rPrChange w:id="89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899" w:author="Admin" w:date="2016-10-18T16:05:00Z">
            <w:rPr>
              <w:lang w:val="en-GB"/>
            </w:rPr>
          </w:rPrChange>
        </w:rPr>
        <w:instrText>PAGEREF _Toc44100 \h</w:instrText>
      </w:r>
      <w:r w:rsidR="007D0309" w:rsidRPr="00385ECB">
        <w:rPr>
          <w:rFonts w:ascii="Arial" w:hAnsi="Arial" w:cs="Arial"/>
          <w:noProof/>
          <w:sz w:val="24"/>
          <w:szCs w:val="24"/>
          <w:lang w:val="en-GB"/>
          <w:rPrChange w:id="900" w:author="Admin" w:date="2016-10-18T16:05:00Z">
            <w:rPr>
              <w:lang w:val="en-GB"/>
            </w:rPr>
          </w:rPrChange>
        </w:rPr>
      </w:r>
      <w:r w:rsidR="007D0309" w:rsidRPr="00385ECB">
        <w:rPr>
          <w:rFonts w:ascii="Arial" w:hAnsi="Arial" w:cs="Arial"/>
          <w:noProof/>
          <w:sz w:val="24"/>
          <w:szCs w:val="24"/>
          <w:lang w:val="en-GB"/>
        </w:rPr>
        <w:fldChar w:fldCharType="separate"/>
      </w:r>
      <w:ins w:id="901" w:author="Admin" w:date="2016-11-10T23:26:00Z">
        <w:r w:rsidR="008C75E1">
          <w:rPr>
            <w:rFonts w:ascii="Arial" w:hAnsi="Arial" w:cs="Arial"/>
            <w:noProof/>
            <w:sz w:val="24"/>
            <w:szCs w:val="24"/>
            <w:lang w:val="en-GB"/>
          </w:rPr>
          <w:t>53</w:t>
        </w:r>
      </w:ins>
      <w:del w:id="902" w:author="Admin" w:date="2016-11-10T23:26:00Z">
        <w:r w:rsidR="008D2DA9" w:rsidDel="008C75E1">
          <w:rPr>
            <w:rFonts w:ascii="Arial" w:hAnsi="Arial" w:cs="Arial"/>
            <w:noProof/>
            <w:sz w:val="24"/>
            <w:szCs w:val="24"/>
            <w:lang w:val="en-GB"/>
          </w:rPr>
          <w:delText>50</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5CFA6CAB"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903" w:author="Admin" w:date="2016-10-18T16:05:00Z">
            <w:rPr>
              <w:lang w:val="en-GB"/>
            </w:rPr>
          </w:rPrChange>
        </w:rPr>
        <w:pPrChange w:id="90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905" w:author="Admin" w:date="2016-10-18T16:05:00Z">
            <w:rPr>
              <w:lang w:val="en-GB"/>
            </w:rPr>
          </w:rPrChange>
        </w:rPr>
        <w:instrText xml:space="preserve"> HYPERLINK \l "_Toc44101" \h </w:instrText>
      </w:r>
      <w:ins w:id="90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907" w:author="Admin" w:date="2016-10-18T16:05:00Z">
            <w:rPr>
              <w:rFonts w:ascii="Cambria" w:eastAsia="Cambria" w:hAnsi="Cambria" w:cs="Cambria"/>
              <w:lang w:val="en-GB"/>
            </w:rPr>
          </w:rPrChange>
        </w:rPr>
        <w:t>D.1 Material Request Forms</w:t>
      </w:r>
      <w:r w:rsidR="007D0309" w:rsidRPr="00385ECB">
        <w:rPr>
          <w:rFonts w:ascii="Arial" w:hAnsi="Arial" w:cs="Arial"/>
          <w:noProof/>
          <w:sz w:val="24"/>
          <w:szCs w:val="24"/>
          <w:lang w:val="en-GB"/>
          <w:rPrChange w:id="90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909" w:author="Admin" w:date="2016-10-18T16:05:00Z">
            <w:rPr>
              <w:lang w:val="en-GB"/>
            </w:rPr>
          </w:rPrChange>
        </w:rPr>
        <w:instrText>PAGEREF _Toc44101 \h</w:instrText>
      </w:r>
      <w:r w:rsidR="007D0309" w:rsidRPr="00385ECB">
        <w:rPr>
          <w:rFonts w:ascii="Arial" w:hAnsi="Arial" w:cs="Arial"/>
          <w:noProof/>
          <w:sz w:val="24"/>
          <w:szCs w:val="24"/>
          <w:lang w:val="en-GB"/>
          <w:rPrChange w:id="910" w:author="Admin" w:date="2016-10-18T16:05:00Z">
            <w:rPr>
              <w:lang w:val="en-GB"/>
            </w:rPr>
          </w:rPrChange>
        </w:rPr>
      </w:r>
      <w:r w:rsidR="007D0309" w:rsidRPr="00385ECB">
        <w:rPr>
          <w:rFonts w:ascii="Arial" w:hAnsi="Arial" w:cs="Arial"/>
          <w:noProof/>
          <w:sz w:val="24"/>
          <w:szCs w:val="24"/>
          <w:lang w:val="en-GB"/>
        </w:rPr>
        <w:fldChar w:fldCharType="separate"/>
      </w:r>
      <w:ins w:id="911" w:author="Admin" w:date="2016-11-10T23:26:00Z">
        <w:r w:rsidR="008C75E1">
          <w:rPr>
            <w:rFonts w:ascii="Arial" w:hAnsi="Arial" w:cs="Arial"/>
            <w:noProof/>
            <w:sz w:val="24"/>
            <w:szCs w:val="24"/>
            <w:lang w:val="en-GB"/>
          </w:rPr>
          <w:t>53</w:t>
        </w:r>
      </w:ins>
      <w:del w:id="912" w:author="Admin" w:date="2016-11-10T23:26:00Z">
        <w:r w:rsidR="008D2DA9" w:rsidDel="008C75E1">
          <w:rPr>
            <w:rFonts w:ascii="Arial" w:hAnsi="Arial" w:cs="Arial"/>
            <w:noProof/>
            <w:sz w:val="24"/>
            <w:szCs w:val="24"/>
            <w:lang w:val="en-GB"/>
          </w:rPr>
          <w:delText>50</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0E27B8BC" w14:textId="77777777" w:rsidR="00C261B9" w:rsidRPr="00385ECB" w:rsidRDefault="008B1626" w:rsidP="00754AB6">
      <w:pPr>
        <w:pStyle w:val="TOC1"/>
        <w:tabs>
          <w:tab w:val="right" w:leader="dot" w:pos="9638"/>
        </w:tabs>
        <w:spacing w:after="0" w:line="360" w:lineRule="auto"/>
        <w:ind w:left="0" w:right="0"/>
        <w:jc w:val="both"/>
        <w:rPr>
          <w:rFonts w:ascii="Arial" w:hAnsi="Arial" w:cs="Arial"/>
          <w:noProof/>
          <w:sz w:val="24"/>
          <w:szCs w:val="24"/>
          <w:lang w:val="en-GB"/>
          <w:rPrChange w:id="913" w:author="Admin" w:date="2016-10-18T16:05:00Z">
            <w:rPr>
              <w:lang w:val="en-GB"/>
            </w:rPr>
          </w:rPrChange>
        </w:rPr>
        <w:pPrChange w:id="914" w:author="Admin" w:date="2016-10-18T16:11:00Z">
          <w:pPr>
            <w:pStyle w:val="TOC1"/>
            <w:tabs>
              <w:tab w:val="right" w:leader="dot" w:pos="9638"/>
            </w:tabs>
          </w:pPr>
        </w:pPrChange>
      </w:pPr>
      <w:r w:rsidRPr="00385ECB">
        <w:rPr>
          <w:rFonts w:ascii="Arial" w:hAnsi="Arial" w:cs="Arial"/>
          <w:noProof/>
          <w:sz w:val="24"/>
          <w:szCs w:val="24"/>
          <w:lang w:val="en-GB"/>
        </w:rPr>
        <w:lastRenderedPageBreak/>
        <w:fldChar w:fldCharType="begin"/>
      </w:r>
      <w:r w:rsidRPr="00385ECB">
        <w:rPr>
          <w:rFonts w:ascii="Arial" w:hAnsi="Arial" w:cs="Arial"/>
          <w:noProof/>
          <w:sz w:val="24"/>
          <w:szCs w:val="24"/>
          <w:lang w:val="en-GB"/>
          <w:rPrChange w:id="915" w:author="Admin" w:date="2016-10-18T16:05:00Z">
            <w:rPr>
              <w:lang w:val="en-GB"/>
            </w:rPr>
          </w:rPrChange>
        </w:rPr>
        <w:instrText xml:space="preserve"> HYPERLINK \l "_Toc44102" \h </w:instrText>
      </w:r>
      <w:ins w:id="91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b/>
          <w:noProof/>
          <w:sz w:val="24"/>
          <w:szCs w:val="24"/>
          <w:lang w:val="en-GB"/>
          <w:rPrChange w:id="917" w:author="Admin" w:date="2016-10-18T16:05:00Z">
            <w:rPr>
              <w:rFonts w:ascii="Cambria" w:eastAsia="Cambria" w:hAnsi="Cambria" w:cs="Cambria"/>
              <w:b/>
              <w:lang w:val="en-GB"/>
            </w:rPr>
          </w:rPrChange>
        </w:rPr>
        <w:t xml:space="preserve">E Website </w:t>
      </w:r>
      <w:r w:rsidR="007D0309" w:rsidRPr="00385ECB">
        <w:rPr>
          <w:rFonts w:ascii="Arial" w:hAnsi="Arial" w:cs="Arial"/>
          <w:noProof/>
          <w:sz w:val="24"/>
          <w:szCs w:val="24"/>
          <w:lang w:val="en-GB"/>
          <w:rPrChange w:id="91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919" w:author="Admin" w:date="2016-10-18T16:05:00Z">
            <w:rPr>
              <w:lang w:val="en-GB"/>
            </w:rPr>
          </w:rPrChange>
        </w:rPr>
        <w:instrText>PAGEREF _Toc44102 \h</w:instrText>
      </w:r>
      <w:r w:rsidR="007D0309" w:rsidRPr="00385ECB">
        <w:rPr>
          <w:rFonts w:ascii="Arial" w:hAnsi="Arial" w:cs="Arial"/>
          <w:noProof/>
          <w:sz w:val="24"/>
          <w:szCs w:val="24"/>
          <w:lang w:val="en-GB"/>
          <w:rPrChange w:id="920" w:author="Admin" w:date="2016-10-18T16:05:00Z">
            <w:rPr>
              <w:lang w:val="en-GB"/>
            </w:rPr>
          </w:rPrChange>
        </w:rPr>
      </w:r>
      <w:r w:rsidR="007D0309" w:rsidRPr="00385ECB">
        <w:rPr>
          <w:rFonts w:ascii="Arial" w:hAnsi="Arial" w:cs="Arial"/>
          <w:noProof/>
          <w:sz w:val="24"/>
          <w:szCs w:val="24"/>
          <w:lang w:val="en-GB"/>
        </w:rPr>
        <w:fldChar w:fldCharType="separate"/>
      </w:r>
      <w:ins w:id="921" w:author="Admin" w:date="2016-11-10T23:26:00Z">
        <w:r w:rsidR="008C75E1">
          <w:rPr>
            <w:rFonts w:ascii="Arial" w:hAnsi="Arial" w:cs="Arial"/>
            <w:noProof/>
            <w:sz w:val="24"/>
            <w:szCs w:val="24"/>
            <w:lang w:val="en-GB"/>
          </w:rPr>
          <w:t>60</w:t>
        </w:r>
      </w:ins>
      <w:del w:id="922" w:author="Admin" w:date="2016-11-10T23:26:00Z">
        <w:r w:rsidR="008D2DA9" w:rsidDel="008C75E1">
          <w:rPr>
            <w:rFonts w:ascii="Arial" w:hAnsi="Arial" w:cs="Arial"/>
            <w:noProof/>
            <w:sz w:val="24"/>
            <w:szCs w:val="24"/>
            <w:lang w:val="en-GB"/>
          </w:rPr>
          <w:delText>57</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24E6CB42"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923" w:author="Admin" w:date="2016-10-18T16:05:00Z">
            <w:rPr>
              <w:lang w:val="en-GB"/>
            </w:rPr>
          </w:rPrChange>
        </w:rPr>
        <w:pPrChange w:id="92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925" w:author="Admin" w:date="2016-10-18T16:05:00Z">
            <w:rPr>
              <w:lang w:val="en-GB"/>
            </w:rPr>
          </w:rPrChange>
        </w:rPr>
        <w:instrText xml:space="preserve"> HYPERLINK \l "_Toc44103" \h </w:instrText>
      </w:r>
      <w:ins w:id="92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927" w:author="Admin" w:date="2016-10-18T16:05:00Z">
            <w:rPr>
              <w:rFonts w:ascii="Cambria" w:eastAsia="Cambria" w:hAnsi="Cambria" w:cs="Cambria"/>
              <w:lang w:val="en-GB"/>
            </w:rPr>
          </w:rPrChange>
        </w:rPr>
        <w:t>E.1 Components Store Page</w:t>
      </w:r>
      <w:r w:rsidR="007D0309" w:rsidRPr="00385ECB">
        <w:rPr>
          <w:rFonts w:ascii="Arial" w:hAnsi="Arial" w:cs="Arial"/>
          <w:noProof/>
          <w:sz w:val="24"/>
          <w:szCs w:val="24"/>
          <w:lang w:val="en-GB"/>
          <w:rPrChange w:id="92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929" w:author="Admin" w:date="2016-10-18T16:05:00Z">
            <w:rPr>
              <w:lang w:val="en-GB"/>
            </w:rPr>
          </w:rPrChange>
        </w:rPr>
        <w:instrText>PAGEREF _Toc44103 \h</w:instrText>
      </w:r>
      <w:r w:rsidR="007D0309" w:rsidRPr="00385ECB">
        <w:rPr>
          <w:rFonts w:ascii="Arial" w:hAnsi="Arial" w:cs="Arial"/>
          <w:noProof/>
          <w:sz w:val="24"/>
          <w:szCs w:val="24"/>
          <w:lang w:val="en-GB"/>
          <w:rPrChange w:id="930" w:author="Admin" w:date="2016-10-18T16:05:00Z">
            <w:rPr>
              <w:lang w:val="en-GB"/>
            </w:rPr>
          </w:rPrChange>
        </w:rPr>
      </w:r>
      <w:r w:rsidR="007D0309" w:rsidRPr="00385ECB">
        <w:rPr>
          <w:rFonts w:ascii="Arial" w:hAnsi="Arial" w:cs="Arial"/>
          <w:noProof/>
          <w:sz w:val="24"/>
          <w:szCs w:val="24"/>
          <w:lang w:val="en-GB"/>
        </w:rPr>
        <w:fldChar w:fldCharType="separate"/>
      </w:r>
      <w:ins w:id="931" w:author="Admin" w:date="2016-11-10T23:26:00Z">
        <w:r w:rsidR="008C75E1">
          <w:rPr>
            <w:rFonts w:ascii="Arial" w:hAnsi="Arial" w:cs="Arial"/>
            <w:noProof/>
            <w:sz w:val="24"/>
            <w:szCs w:val="24"/>
            <w:lang w:val="en-GB"/>
          </w:rPr>
          <w:t>60</w:t>
        </w:r>
      </w:ins>
      <w:del w:id="932" w:author="Admin" w:date="2016-11-10T23:26:00Z">
        <w:r w:rsidR="008D2DA9" w:rsidDel="008C75E1">
          <w:rPr>
            <w:rFonts w:ascii="Arial" w:hAnsi="Arial" w:cs="Arial"/>
            <w:noProof/>
            <w:sz w:val="24"/>
            <w:szCs w:val="24"/>
            <w:lang w:val="en-GB"/>
          </w:rPr>
          <w:delText>57</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451056FA"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933" w:author="Admin" w:date="2016-10-18T16:05:00Z">
            <w:rPr>
              <w:lang w:val="en-GB"/>
            </w:rPr>
          </w:rPrChange>
        </w:rPr>
        <w:pPrChange w:id="93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935" w:author="Admin" w:date="2016-10-18T16:05:00Z">
            <w:rPr>
              <w:lang w:val="en-GB"/>
            </w:rPr>
          </w:rPrChange>
        </w:rPr>
        <w:instrText xml:space="preserve"> HYPERLINK \l "_Toc44104" \h </w:instrText>
      </w:r>
      <w:ins w:id="93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937" w:author="Admin" w:date="2016-10-18T16:05:00Z">
            <w:rPr>
              <w:rFonts w:ascii="Cambria" w:eastAsia="Cambria" w:hAnsi="Cambria" w:cs="Cambria"/>
              <w:lang w:val="en-GB"/>
            </w:rPr>
          </w:rPrChange>
        </w:rPr>
        <w:t>E.2 Contacts Page</w:t>
      </w:r>
      <w:r w:rsidR="007D0309" w:rsidRPr="00385ECB">
        <w:rPr>
          <w:rFonts w:ascii="Arial" w:hAnsi="Arial" w:cs="Arial"/>
          <w:noProof/>
          <w:sz w:val="24"/>
          <w:szCs w:val="24"/>
          <w:lang w:val="en-GB"/>
          <w:rPrChange w:id="93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939" w:author="Admin" w:date="2016-10-18T16:05:00Z">
            <w:rPr>
              <w:lang w:val="en-GB"/>
            </w:rPr>
          </w:rPrChange>
        </w:rPr>
        <w:instrText>PAGEREF _Toc44104 \h</w:instrText>
      </w:r>
      <w:r w:rsidR="007D0309" w:rsidRPr="00385ECB">
        <w:rPr>
          <w:rFonts w:ascii="Arial" w:hAnsi="Arial" w:cs="Arial"/>
          <w:noProof/>
          <w:sz w:val="24"/>
          <w:szCs w:val="24"/>
          <w:lang w:val="en-GB"/>
          <w:rPrChange w:id="940" w:author="Admin" w:date="2016-10-18T16:05:00Z">
            <w:rPr>
              <w:lang w:val="en-GB"/>
            </w:rPr>
          </w:rPrChange>
        </w:rPr>
      </w:r>
      <w:r w:rsidR="007D0309" w:rsidRPr="00385ECB">
        <w:rPr>
          <w:rFonts w:ascii="Arial" w:hAnsi="Arial" w:cs="Arial"/>
          <w:noProof/>
          <w:sz w:val="24"/>
          <w:szCs w:val="24"/>
          <w:lang w:val="en-GB"/>
        </w:rPr>
        <w:fldChar w:fldCharType="separate"/>
      </w:r>
      <w:ins w:id="941" w:author="Admin" w:date="2016-11-10T23:26:00Z">
        <w:r w:rsidR="008C75E1">
          <w:rPr>
            <w:rFonts w:ascii="Arial" w:hAnsi="Arial" w:cs="Arial"/>
            <w:noProof/>
            <w:sz w:val="24"/>
            <w:szCs w:val="24"/>
            <w:lang w:val="en-GB"/>
          </w:rPr>
          <w:t>62</w:t>
        </w:r>
      </w:ins>
      <w:del w:id="942" w:author="Admin" w:date="2016-11-10T23:26:00Z">
        <w:r w:rsidR="008D2DA9" w:rsidDel="008C75E1">
          <w:rPr>
            <w:rFonts w:ascii="Arial" w:hAnsi="Arial" w:cs="Arial"/>
            <w:noProof/>
            <w:sz w:val="24"/>
            <w:szCs w:val="24"/>
            <w:lang w:val="en-GB"/>
          </w:rPr>
          <w:delText>59</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1EE590E9"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943" w:author="Admin" w:date="2016-10-18T16:05:00Z">
            <w:rPr>
              <w:lang w:val="en-GB"/>
            </w:rPr>
          </w:rPrChange>
        </w:rPr>
        <w:pPrChange w:id="94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945" w:author="Admin" w:date="2016-10-18T16:05:00Z">
            <w:rPr>
              <w:lang w:val="en-GB"/>
            </w:rPr>
          </w:rPrChange>
        </w:rPr>
        <w:instrText xml:space="preserve"> HYPERLINK \l "_Toc44105" \h </w:instrText>
      </w:r>
      <w:ins w:id="94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947" w:author="Admin" w:date="2016-10-18T16:05:00Z">
            <w:rPr>
              <w:rFonts w:ascii="Cambria" w:eastAsia="Cambria" w:hAnsi="Cambria" w:cs="Cambria"/>
              <w:lang w:val="en-GB"/>
            </w:rPr>
          </w:rPrChange>
        </w:rPr>
        <w:t>E.3 Laser Cutting Templates</w:t>
      </w:r>
      <w:r w:rsidR="007D0309" w:rsidRPr="00385ECB">
        <w:rPr>
          <w:rFonts w:ascii="Arial" w:hAnsi="Arial" w:cs="Arial"/>
          <w:noProof/>
          <w:sz w:val="24"/>
          <w:szCs w:val="24"/>
          <w:lang w:val="en-GB"/>
          <w:rPrChange w:id="94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949" w:author="Admin" w:date="2016-10-18T16:05:00Z">
            <w:rPr>
              <w:lang w:val="en-GB"/>
            </w:rPr>
          </w:rPrChange>
        </w:rPr>
        <w:instrText>PAGEREF _Toc44105 \h</w:instrText>
      </w:r>
      <w:r w:rsidR="007D0309" w:rsidRPr="00385ECB">
        <w:rPr>
          <w:rFonts w:ascii="Arial" w:hAnsi="Arial" w:cs="Arial"/>
          <w:noProof/>
          <w:sz w:val="24"/>
          <w:szCs w:val="24"/>
          <w:lang w:val="en-GB"/>
          <w:rPrChange w:id="950" w:author="Admin" w:date="2016-10-18T16:05:00Z">
            <w:rPr>
              <w:lang w:val="en-GB"/>
            </w:rPr>
          </w:rPrChange>
        </w:rPr>
      </w:r>
      <w:r w:rsidR="007D0309" w:rsidRPr="00385ECB">
        <w:rPr>
          <w:rFonts w:ascii="Arial" w:hAnsi="Arial" w:cs="Arial"/>
          <w:noProof/>
          <w:sz w:val="24"/>
          <w:szCs w:val="24"/>
          <w:lang w:val="en-GB"/>
        </w:rPr>
        <w:fldChar w:fldCharType="separate"/>
      </w:r>
      <w:ins w:id="951" w:author="Admin" w:date="2016-11-10T23:26:00Z">
        <w:r w:rsidR="008C75E1">
          <w:rPr>
            <w:rFonts w:ascii="Arial" w:hAnsi="Arial" w:cs="Arial"/>
            <w:noProof/>
            <w:sz w:val="24"/>
            <w:szCs w:val="24"/>
            <w:lang w:val="en-GB"/>
          </w:rPr>
          <w:t>63</w:t>
        </w:r>
      </w:ins>
      <w:del w:id="952" w:author="Admin" w:date="2016-11-10T23:26:00Z">
        <w:r w:rsidR="008D2DA9" w:rsidDel="008C75E1">
          <w:rPr>
            <w:rFonts w:ascii="Arial" w:hAnsi="Arial" w:cs="Arial"/>
            <w:noProof/>
            <w:sz w:val="24"/>
            <w:szCs w:val="24"/>
            <w:lang w:val="en-GB"/>
          </w:rPr>
          <w:delText>60</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67F4F72F"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953" w:author="Admin" w:date="2016-10-18T16:05:00Z">
            <w:rPr>
              <w:lang w:val="en-GB"/>
            </w:rPr>
          </w:rPrChange>
        </w:rPr>
        <w:pPrChange w:id="95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955" w:author="Admin" w:date="2016-10-18T16:05:00Z">
            <w:rPr>
              <w:lang w:val="en-GB"/>
            </w:rPr>
          </w:rPrChange>
        </w:rPr>
        <w:instrText xml:space="preserve"> HYPERLINK \l "_Toc44106" \h </w:instrText>
      </w:r>
      <w:ins w:id="95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957" w:author="Admin" w:date="2016-10-18T16:05:00Z">
            <w:rPr>
              <w:rFonts w:ascii="Cambria" w:eastAsia="Cambria" w:hAnsi="Cambria" w:cs="Cambria"/>
              <w:lang w:val="en-GB"/>
            </w:rPr>
          </w:rPrChange>
        </w:rPr>
        <w:t>E.3.1 DIP 8 Template</w:t>
      </w:r>
      <w:r w:rsidR="007D0309" w:rsidRPr="00385ECB">
        <w:rPr>
          <w:rFonts w:ascii="Arial" w:hAnsi="Arial" w:cs="Arial"/>
          <w:noProof/>
          <w:sz w:val="24"/>
          <w:szCs w:val="24"/>
          <w:lang w:val="en-GB"/>
          <w:rPrChange w:id="95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959" w:author="Admin" w:date="2016-10-18T16:05:00Z">
            <w:rPr>
              <w:lang w:val="en-GB"/>
            </w:rPr>
          </w:rPrChange>
        </w:rPr>
        <w:instrText>PAGEREF _Toc44106 \h</w:instrText>
      </w:r>
      <w:r w:rsidR="007D0309" w:rsidRPr="00385ECB">
        <w:rPr>
          <w:rFonts w:ascii="Arial" w:hAnsi="Arial" w:cs="Arial"/>
          <w:noProof/>
          <w:sz w:val="24"/>
          <w:szCs w:val="24"/>
          <w:lang w:val="en-GB"/>
          <w:rPrChange w:id="960" w:author="Admin" w:date="2016-10-18T16:05:00Z">
            <w:rPr>
              <w:lang w:val="en-GB"/>
            </w:rPr>
          </w:rPrChange>
        </w:rPr>
      </w:r>
      <w:r w:rsidR="007D0309" w:rsidRPr="00385ECB">
        <w:rPr>
          <w:rFonts w:ascii="Arial" w:hAnsi="Arial" w:cs="Arial"/>
          <w:noProof/>
          <w:sz w:val="24"/>
          <w:szCs w:val="24"/>
          <w:lang w:val="en-GB"/>
        </w:rPr>
        <w:fldChar w:fldCharType="separate"/>
      </w:r>
      <w:ins w:id="961" w:author="Admin" w:date="2016-11-10T23:26:00Z">
        <w:r w:rsidR="008C75E1">
          <w:rPr>
            <w:rFonts w:ascii="Arial" w:hAnsi="Arial" w:cs="Arial"/>
            <w:noProof/>
            <w:sz w:val="24"/>
            <w:szCs w:val="24"/>
            <w:lang w:val="en-GB"/>
          </w:rPr>
          <w:t>63</w:t>
        </w:r>
      </w:ins>
      <w:del w:id="962" w:author="Admin" w:date="2016-11-10T23:26:00Z">
        <w:r w:rsidR="008D2DA9" w:rsidDel="008C75E1">
          <w:rPr>
            <w:rFonts w:ascii="Arial" w:hAnsi="Arial" w:cs="Arial"/>
            <w:noProof/>
            <w:sz w:val="24"/>
            <w:szCs w:val="24"/>
            <w:lang w:val="en-GB"/>
          </w:rPr>
          <w:delText>60</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3BBBBD49"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963" w:author="Admin" w:date="2016-10-18T16:05:00Z">
            <w:rPr>
              <w:lang w:val="en-GB"/>
            </w:rPr>
          </w:rPrChange>
        </w:rPr>
        <w:pPrChange w:id="96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965" w:author="Admin" w:date="2016-10-18T16:05:00Z">
            <w:rPr>
              <w:lang w:val="en-GB"/>
            </w:rPr>
          </w:rPrChange>
        </w:rPr>
        <w:instrText xml:space="preserve"> HYPERLINK \l "_Toc44107" \h </w:instrText>
      </w:r>
      <w:ins w:id="96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967" w:author="Admin" w:date="2016-10-18T16:05:00Z">
            <w:rPr>
              <w:rFonts w:ascii="Cambria" w:eastAsia="Cambria" w:hAnsi="Cambria" w:cs="Cambria"/>
              <w:lang w:val="en-GB"/>
            </w:rPr>
          </w:rPrChange>
        </w:rPr>
        <w:t>E.3.2 DIP 14 or 16 Template</w:t>
      </w:r>
      <w:r w:rsidR="007D0309" w:rsidRPr="00385ECB">
        <w:rPr>
          <w:rFonts w:ascii="Arial" w:hAnsi="Arial" w:cs="Arial"/>
          <w:noProof/>
          <w:sz w:val="24"/>
          <w:szCs w:val="24"/>
          <w:lang w:val="en-GB"/>
          <w:rPrChange w:id="96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969" w:author="Admin" w:date="2016-10-18T16:05:00Z">
            <w:rPr>
              <w:lang w:val="en-GB"/>
            </w:rPr>
          </w:rPrChange>
        </w:rPr>
        <w:instrText>PAGEREF _Toc44107 \h</w:instrText>
      </w:r>
      <w:r w:rsidR="007D0309" w:rsidRPr="00385ECB">
        <w:rPr>
          <w:rFonts w:ascii="Arial" w:hAnsi="Arial" w:cs="Arial"/>
          <w:noProof/>
          <w:sz w:val="24"/>
          <w:szCs w:val="24"/>
          <w:lang w:val="en-GB"/>
          <w:rPrChange w:id="970" w:author="Admin" w:date="2016-10-18T16:05:00Z">
            <w:rPr>
              <w:lang w:val="en-GB"/>
            </w:rPr>
          </w:rPrChange>
        </w:rPr>
      </w:r>
      <w:r w:rsidR="007D0309" w:rsidRPr="00385ECB">
        <w:rPr>
          <w:rFonts w:ascii="Arial" w:hAnsi="Arial" w:cs="Arial"/>
          <w:noProof/>
          <w:sz w:val="24"/>
          <w:szCs w:val="24"/>
          <w:lang w:val="en-GB"/>
        </w:rPr>
        <w:fldChar w:fldCharType="separate"/>
      </w:r>
      <w:ins w:id="971" w:author="Admin" w:date="2016-11-10T23:26:00Z">
        <w:r w:rsidR="008C75E1">
          <w:rPr>
            <w:rFonts w:ascii="Arial" w:hAnsi="Arial" w:cs="Arial"/>
            <w:noProof/>
            <w:sz w:val="24"/>
            <w:szCs w:val="24"/>
            <w:lang w:val="en-GB"/>
          </w:rPr>
          <w:t>64</w:t>
        </w:r>
      </w:ins>
      <w:del w:id="972" w:author="Admin" w:date="2016-11-10T23:26:00Z">
        <w:r w:rsidR="008D2DA9" w:rsidDel="008C75E1">
          <w:rPr>
            <w:rFonts w:ascii="Arial" w:hAnsi="Arial" w:cs="Arial"/>
            <w:noProof/>
            <w:sz w:val="24"/>
            <w:szCs w:val="24"/>
            <w:lang w:val="en-GB"/>
          </w:rPr>
          <w:delText>61</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2C5972FC" w14:textId="77777777" w:rsidR="00C261B9" w:rsidRPr="00385ECB" w:rsidRDefault="008B1626" w:rsidP="00754AB6">
      <w:pPr>
        <w:pStyle w:val="TOC3"/>
        <w:tabs>
          <w:tab w:val="right" w:leader="dot" w:pos="9638"/>
        </w:tabs>
        <w:spacing w:after="0" w:line="360" w:lineRule="auto"/>
        <w:ind w:left="0" w:right="0"/>
        <w:jc w:val="both"/>
        <w:rPr>
          <w:rFonts w:ascii="Arial" w:hAnsi="Arial" w:cs="Arial"/>
          <w:noProof/>
          <w:sz w:val="24"/>
          <w:szCs w:val="24"/>
          <w:lang w:val="en-GB"/>
          <w:rPrChange w:id="973" w:author="Admin" w:date="2016-10-18T16:05:00Z">
            <w:rPr>
              <w:lang w:val="en-GB"/>
            </w:rPr>
          </w:rPrChange>
        </w:rPr>
        <w:pPrChange w:id="974" w:author="Admin" w:date="2016-10-18T16:11:00Z">
          <w:pPr>
            <w:pStyle w:val="TOC3"/>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975" w:author="Admin" w:date="2016-10-18T16:05:00Z">
            <w:rPr>
              <w:lang w:val="en-GB"/>
            </w:rPr>
          </w:rPrChange>
        </w:rPr>
        <w:instrText xml:space="preserve"> HYPERLINK \l "_Toc44108" \h </w:instrText>
      </w:r>
      <w:ins w:id="97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977" w:author="Admin" w:date="2016-10-18T16:05:00Z">
            <w:rPr>
              <w:rFonts w:ascii="Cambria" w:eastAsia="Cambria" w:hAnsi="Cambria" w:cs="Cambria"/>
              <w:lang w:val="en-GB"/>
            </w:rPr>
          </w:rPrChange>
        </w:rPr>
        <w:t>E.3.3 DIP 20 Template</w:t>
      </w:r>
      <w:r w:rsidR="007D0309" w:rsidRPr="00385ECB">
        <w:rPr>
          <w:rFonts w:ascii="Arial" w:hAnsi="Arial" w:cs="Arial"/>
          <w:noProof/>
          <w:sz w:val="24"/>
          <w:szCs w:val="24"/>
          <w:lang w:val="en-GB"/>
          <w:rPrChange w:id="97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979" w:author="Admin" w:date="2016-10-18T16:05:00Z">
            <w:rPr>
              <w:lang w:val="en-GB"/>
            </w:rPr>
          </w:rPrChange>
        </w:rPr>
        <w:instrText>PAGEREF _Toc44108 \h</w:instrText>
      </w:r>
      <w:r w:rsidR="007D0309" w:rsidRPr="00385ECB">
        <w:rPr>
          <w:rFonts w:ascii="Arial" w:hAnsi="Arial" w:cs="Arial"/>
          <w:noProof/>
          <w:sz w:val="24"/>
          <w:szCs w:val="24"/>
          <w:lang w:val="en-GB"/>
          <w:rPrChange w:id="980" w:author="Admin" w:date="2016-10-18T16:05:00Z">
            <w:rPr>
              <w:lang w:val="en-GB"/>
            </w:rPr>
          </w:rPrChange>
        </w:rPr>
      </w:r>
      <w:r w:rsidR="007D0309" w:rsidRPr="00385ECB">
        <w:rPr>
          <w:rFonts w:ascii="Arial" w:hAnsi="Arial" w:cs="Arial"/>
          <w:noProof/>
          <w:sz w:val="24"/>
          <w:szCs w:val="24"/>
          <w:lang w:val="en-GB"/>
        </w:rPr>
        <w:fldChar w:fldCharType="separate"/>
      </w:r>
      <w:ins w:id="981" w:author="Admin" w:date="2016-11-10T23:26:00Z">
        <w:r w:rsidR="008C75E1">
          <w:rPr>
            <w:rFonts w:ascii="Arial" w:hAnsi="Arial" w:cs="Arial"/>
            <w:noProof/>
            <w:sz w:val="24"/>
            <w:szCs w:val="24"/>
            <w:lang w:val="en-GB"/>
          </w:rPr>
          <w:t>65</w:t>
        </w:r>
      </w:ins>
      <w:del w:id="982" w:author="Admin" w:date="2016-11-10T23:26:00Z">
        <w:r w:rsidR="008D2DA9" w:rsidDel="008C75E1">
          <w:rPr>
            <w:rFonts w:ascii="Arial" w:hAnsi="Arial" w:cs="Arial"/>
            <w:noProof/>
            <w:sz w:val="24"/>
            <w:szCs w:val="24"/>
            <w:lang w:val="en-GB"/>
          </w:rPr>
          <w:delText>62</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7E9D02BD"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983" w:author="Admin" w:date="2016-10-18T16:05:00Z">
            <w:rPr>
              <w:lang w:val="en-GB"/>
            </w:rPr>
          </w:rPrChange>
        </w:rPr>
        <w:pPrChange w:id="98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985" w:author="Admin" w:date="2016-10-18T16:05:00Z">
            <w:rPr>
              <w:lang w:val="en-GB"/>
            </w:rPr>
          </w:rPrChange>
        </w:rPr>
        <w:instrText xml:space="preserve"> HYPERLINK \l "_Toc44109" \h </w:instrText>
      </w:r>
      <w:ins w:id="98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987" w:author="Admin" w:date="2016-10-18T16:05:00Z">
            <w:rPr>
              <w:rFonts w:ascii="Cambria" w:eastAsia="Cambria" w:hAnsi="Cambria" w:cs="Cambria"/>
              <w:lang w:val="en-GB"/>
            </w:rPr>
          </w:rPrChange>
        </w:rPr>
        <w:t>E.4 Drawings for Assembly: Enclosure</w:t>
      </w:r>
      <w:r w:rsidR="007D0309" w:rsidRPr="00385ECB">
        <w:rPr>
          <w:rFonts w:ascii="Arial" w:hAnsi="Arial" w:cs="Arial"/>
          <w:noProof/>
          <w:sz w:val="24"/>
          <w:szCs w:val="24"/>
          <w:lang w:val="en-GB"/>
          <w:rPrChange w:id="98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989" w:author="Admin" w:date="2016-10-18T16:05:00Z">
            <w:rPr>
              <w:lang w:val="en-GB"/>
            </w:rPr>
          </w:rPrChange>
        </w:rPr>
        <w:instrText>PAGEREF _Toc44109 \h</w:instrText>
      </w:r>
      <w:r w:rsidR="007D0309" w:rsidRPr="00385ECB">
        <w:rPr>
          <w:rFonts w:ascii="Arial" w:hAnsi="Arial" w:cs="Arial"/>
          <w:noProof/>
          <w:sz w:val="24"/>
          <w:szCs w:val="24"/>
          <w:lang w:val="en-GB"/>
          <w:rPrChange w:id="990" w:author="Admin" w:date="2016-10-18T16:05:00Z">
            <w:rPr>
              <w:lang w:val="en-GB"/>
            </w:rPr>
          </w:rPrChange>
        </w:rPr>
      </w:r>
      <w:r w:rsidR="007D0309" w:rsidRPr="00385ECB">
        <w:rPr>
          <w:rFonts w:ascii="Arial" w:hAnsi="Arial" w:cs="Arial"/>
          <w:noProof/>
          <w:sz w:val="24"/>
          <w:szCs w:val="24"/>
          <w:lang w:val="en-GB"/>
        </w:rPr>
        <w:fldChar w:fldCharType="separate"/>
      </w:r>
      <w:ins w:id="991" w:author="Admin" w:date="2016-11-10T23:26:00Z">
        <w:r w:rsidR="008C75E1">
          <w:rPr>
            <w:rFonts w:ascii="Arial" w:hAnsi="Arial" w:cs="Arial"/>
            <w:noProof/>
            <w:sz w:val="24"/>
            <w:szCs w:val="24"/>
            <w:lang w:val="en-GB"/>
          </w:rPr>
          <w:t>65</w:t>
        </w:r>
      </w:ins>
      <w:del w:id="992" w:author="Admin" w:date="2016-11-10T23:26:00Z">
        <w:r w:rsidR="008D2DA9" w:rsidDel="008C75E1">
          <w:rPr>
            <w:rFonts w:ascii="Arial" w:hAnsi="Arial" w:cs="Arial"/>
            <w:noProof/>
            <w:sz w:val="24"/>
            <w:szCs w:val="24"/>
            <w:lang w:val="en-GB"/>
          </w:rPr>
          <w:delText>62</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687EFAA7" w14:textId="77777777" w:rsidR="00C261B9" w:rsidRPr="00385ECB" w:rsidRDefault="008B1626" w:rsidP="00754AB6">
      <w:pPr>
        <w:pStyle w:val="TOC1"/>
        <w:tabs>
          <w:tab w:val="right" w:leader="dot" w:pos="9638"/>
        </w:tabs>
        <w:spacing w:after="0" w:line="360" w:lineRule="auto"/>
        <w:ind w:left="0" w:right="0"/>
        <w:jc w:val="both"/>
        <w:rPr>
          <w:rFonts w:ascii="Arial" w:hAnsi="Arial" w:cs="Arial"/>
          <w:noProof/>
          <w:sz w:val="24"/>
          <w:szCs w:val="24"/>
          <w:lang w:val="en-GB"/>
          <w:rPrChange w:id="993" w:author="Admin" w:date="2016-10-18T16:05:00Z">
            <w:rPr>
              <w:lang w:val="en-GB"/>
            </w:rPr>
          </w:rPrChange>
        </w:rPr>
        <w:pPrChange w:id="994" w:author="Admin" w:date="2016-10-18T16:11:00Z">
          <w:pPr>
            <w:pStyle w:val="TOC1"/>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995" w:author="Admin" w:date="2016-10-18T16:05:00Z">
            <w:rPr>
              <w:lang w:val="en-GB"/>
            </w:rPr>
          </w:rPrChange>
        </w:rPr>
        <w:instrText xml:space="preserve"> HYPERLINK \l "_Toc44110" \h </w:instrText>
      </w:r>
      <w:ins w:id="99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b/>
          <w:noProof/>
          <w:sz w:val="24"/>
          <w:szCs w:val="24"/>
          <w:lang w:val="en-GB"/>
          <w:rPrChange w:id="997" w:author="Admin" w:date="2016-10-18T16:05:00Z">
            <w:rPr>
              <w:rFonts w:ascii="Cambria" w:eastAsia="Cambria" w:hAnsi="Cambria" w:cs="Cambria"/>
              <w:b/>
              <w:lang w:val="en-GB"/>
            </w:rPr>
          </w:rPrChange>
        </w:rPr>
        <w:t xml:space="preserve">F Manuals and Guides </w:t>
      </w:r>
      <w:r w:rsidR="007D0309" w:rsidRPr="00385ECB">
        <w:rPr>
          <w:rFonts w:ascii="Arial" w:hAnsi="Arial" w:cs="Arial"/>
          <w:noProof/>
          <w:sz w:val="24"/>
          <w:szCs w:val="24"/>
          <w:lang w:val="en-GB"/>
          <w:rPrChange w:id="99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999" w:author="Admin" w:date="2016-10-18T16:05:00Z">
            <w:rPr>
              <w:lang w:val="en-GB"/>
            </w:rPr>
          </w:rPrChange>
        </w:rPr>
        <w:instrText>PAGEREF _Toc44110 \h</w:instrText>
      </w:r>
      <w:r w:rsidR="007D0309" w:rsidRPr="00385ECB">
        <w:rPr>
          <w:rFonts w:ascii="Arial" w:hAnsi="Arial" w:cs="Arial"/>
          <w:noProof/>
          <w:sz w:val="24"/>
          <w:szCs w:val="24"/>
          <w:lang w:val="en-GB"/>
          <w:rPrChange w:id="1000" w:author="Admin" w:date="2016-10-18T16:05:00Z">
            <w:rPr>
              <w:lang w:val="en-GB"/>
            </w:rPr>
          </w:rPrChange>
        </w:rPr>
      </w:r>
      <w:r w:rsidR="007D0309" w:rsidRPr="00385ECB">
        <w:rPr>
          <w:rFonts w:ascii="Arial" w:hAnsi="Arial" w:cs="Arial"/>
          <w:noProof/>
          <w:sz w:val="24"/>
          <w:szCs w:val="24"/>
          <w:lang w:val="en-GB"/>
        </w:rPr>
        <w:fldChar w:fldCharType="separate"/>
      </w:r>
      <w:ins w:id="1001" w:author="Admin" w:date="2016-11-10T23:26:00Z">
        <w:r w:rsidR="008C75E1">
          <w:rPr>
            <w:rFonts w:ascii="Arial" w:hAnsi="Arial" w:cs="Arial"/>
            <w:noProof/>
            <w:sz w:val="24"/>
            <w:szCs w:val="24"/>
            <w:lang w:val="en-GB"/>
          </w:rPr>
          <w:t>66</w:t>
        </w:r>
      </w:ins>
      <w:del w:id="1002" w:author="Admin" w:date="2016-11-10T23:26:00Z">
        <w:r w:rsidR="008D2DA9" w:rsidDel="008C75E1">
          <w:rPr>
            <w:rFonts w:ascii="Arial" w:hAnsi="Arial" w:cs="Arial"/>
            <w:noProof/>
            <w:sz w:val="24"/>
            <w:szCs w:val="24"/>
            <w:lang w:val="en-GB"/>
          </w:rPr>
          <w:delText>63</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6A62CB62" w14:textId="77777777" w:rsidR="00C261B9" w:rsidRPr="00385ECB" w:rsidRDefault="008B1626" w:rsidP="00754AB6">
      <w:pPr>
        <w:pStyle w:val="TOC2"/>
        <w:tabs>
          <w:tab w:val="right" w:leader="dot" w:pos="9638"/>
        </w:tabs>
        <w:spacing w:after="0" w:line="360" w:lineRule="auto"/>
        <w:ind w:left="0" w:right="0"/>
        <w:jc w:val="both"/>
        <w:rPr>
          <w:rFonts w:ascii="Arial" w:hAnsi="Arial" w:cs="Arial"/>
          <w:noProof/>
          <w:sz w:val="24"/>
          <w:szCs w:val="24"/>
          <w:lang w:val="en-GB"/>
          <w:rPrChange w:id="1003" w:author="Admin" w:date="2016-10-18T16:05:00Z">
            <w:rPr>
              <w:lang w:val="en-GB"/>
            </w:rPr>
          </w:rPrChange>
        </w:rPr>
        <w:pPrChange w:id="1004" w:author="Admin" w:date="2016-10-18T16:11:00Z">
          <w:pPr>
            <w:pStyle w:val="TOC2"/>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1005" w:author="Admin" w:date="2016-10-18T16:05:00Z">
            <w:rPr>
              <w:lang w:val="en-GB"/>
            </w:rPr>
          </w:rPrChange>
        </w:rPr>
        <w:instrText xml:space="preserve"> HYPERLINK \l "_Toc44111" \h </w:instrText>
      </w:r>
      <w:ins w:id="100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noProof/>
          <w:sz w:val="24"/>
          <w:szCs w:val="24"/>
          <w:lang w:val="en-GB"/>
          <w:rPrChange w:id="1007" w:author="Admin" w:date="2016-10-18T16:05:00Z">
            <w:rPr>
              <w:rFonts w:ascii="Cambria" w:eastAsia="Cambria" w:hAnsi="Cambria" w:cs="Cambria"/>
              <w:lang w:val="en-GB"/>
            </w:rPr>
          </w:rPrChange>
        </w:rPr>
        <w:t>F.1 Programming Guide</w:t>
      </w:r>
      <w:r w:rsidR="007D0309" w:rsidRPr="00385ECB">
        <w:rPr>
          <w:rFonts w:ascii="Arial" w:hAnsi="Arial" w:cs="Arial"/>
          <w:noProof/>
          <w:sz w:val="24"/>
          <w:szCs w:val="24"/>
          <w:lang w:val="en-GB"/>
          <w:rPrChange w:id="100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1009" w:author="Admin" w:date="2016-10-18T16:05:00Z">
            <w:rPr>
              <w:lang w:val="en-GB"/>
            </w:rPr>
          </w:rPrChange>
        </w:rPr>
        <w:instrText>PAGEREF _Toc44111 \h</w:instrText>
      </w:r>
      <w:r w:rsidR="007D0309" w:rsidRPr="00385ECB">
        <w:rPr>
          <w:rFonts w:ascii="Arial" w:hAnsi="Arial" w:cs="Arial"/>
          <w:noProof/>
          <w:sz w:val="24"/>
          <w:szCs w:val="24"/>
          <w:lang w:val="en-GB"/>
          <w:rPrChange w:id="1010" w:author="Admin" w:date="2016-10-18T16:05:00Z">
            <w:rPr>
              <w:lang w:val="en-GB"/>
            </w:rPr>
          </w:rPrChange>
        </w:rPr>
      </w:r>
      <w:r w:rsidR="007D0309" w:rsidRPr="00385ECB">
        <w:rPr>
          <w:rFonts w:ascii="Arial" w:hAnsi="Arial" w:cs="Arial"/>
          <w:noProof/>
          <w:sz w:val="24"/>
          <w:szCs w:val="24"/>
          <w:lang w:val="en-GB"/>
        </w:rPr>
        <w:fldChar w:fldCharType="separate"/>
      </w:r>
      <w:ins w:id="1011" w:author="Admin" w:date="2016-11-10T23:26:00Z">
        <w:r w:rsidR="008C75E1">
          <w:rPr>
            <w:rFonts w:ascii="Arial" w:hAnsi="Arial" w:cs="Arial"/>
            <w:noProof/>
            <w:sz w:val="24"/>
            <w:szCs w:val="24"/>
            <w:lang w:val="en-GB"/>
          </w:rPr>
          <w:t>66</w:t>
        </w:r>
      </w:ins>
      <w:del w:id="1012" w:author="Admin" w:date="2016-11-10T23:26:00Z">
        <w:r w:rsidR="008D2DA9" w:rsidDel="008C75E1">
          <w:rPr>
            <w:rFonts w:ascii="Arial" w:hAnsi="Arial" w:cs="Arial"/>
            <w:noProof/>
            <w:sz w:val="24"/>
            <w:szCs w:val="24"/>
            <w:lang w:val="en-GB"/>
          </w:rPr>
          <w:delText>63</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6B214BF6" w14:textId="77777777" w:rsidR="00C261B9" w:rsidRPr="00385ECB" w:rsidRDefault="008B1626" w:rsidP="00754AB6">
      <w:pPr>
        <w:pStyle w:val="TOC1"/>
        <w:tabs>
          <w:tab w:val="right" w:leader="dot" w:pos="9638"/>
        </w:tabs>
        <w:spacing w:after="0" w:line="360" w:lineRule="auto"/>
        <w:ind w:left="0" w:right="0"/>
        <w:jc w:val="both"/>
        <w:rPr>
          <w:rFonts w:ascii="Arial" w:hAnsi="Arial" w:cs="Arial"/>
          <w:noProof/>
          <w:sz w:val="24"/>
          <w:szCs w:val="24"/>
          <w:lang w:val="en-GB"/>
          <w:rPrChange w:id="1013" w:author="Admin" w:date="2016-10-18T16:05:00Z">
            <w:rPr>
              <w:lang w:val="en-GB"/>
            </w:rPr>
          </w:rPrChange>
        </w:rPr>
        <w:pPrChange w:id="1014" w:author="Admin" w:date="2016-10-18T16:11:00Z">
          <w:pPr>
            <w:pStyle w:val="TOC1"/>
            <w:tabs>
              <w:tab w:val="right" w:leader="dot" w:pos="9638"/>
            </w:tabs>
          </w:pPr>
        </w:pPrChange>
      </w:pPr>
      <w:r w:rsidRPr="00385ECB">
        <w:rPr>
          <w:rFonts w:ascii="Arial" w:hAnsi="Arial" w:cs="Arial"/>
          <w:noProof/>
          <w:sz w:val="24"/>
          <w:szCs w:val="24"/>
          <w:lang w:val="en-GB"/>
        </w:rPr>
        <w:fldChar w:fldCharType="begin"/>
      </w:r>
      <w:r w:rsidRPr="00385ECB">
        <w:rPr>
          <w:rFonts w:ascii="Arial" w:hAnsi="Arial" w:cs="Arial"/>
          <w:noProof/>
          <w:sz w:val="24"/>
          <w:szCs w:val="24"/>
          <w:lang w:val="en-GB"/>
          <w:rPrChange w:id="1015" w:author="Admin" w:date="2016-10-18T16:05:00Z">
            <w:rPr>
              <w:lang w:val="en-GB"/>
            </w:rPr>
          </w:rPrChange>
        </w:rPr>
        <w:instrText xml:space="preserve"> HYPERLINK \l "_Toc44112" \h </w:instrText>
      </w:r>
      <w:ins w:id="1016" w:author="Admin" w:date="2016-10-18T16:44:00Z">
        <w:r w:rsidR="006B3E5C" w:rsidRPr="00385ECB">
          <w:rPr>
            <w:rFonts w:ascii="Arial" w:hAnsi="Arial" w:cs="Arial"/>
            <w:noProof/>
            <w:sz w:val="24"/>
            <w:szCs w:val="24"/>
            <w:lang w:val="en-GB"/>
          </w:rPr>
        </w:r>
      </w:ins>
      <w:r w:rsidRPr="00385ECB">
        <w:rPr>
          <w:rFonts w:ascii="Arial" w:hAnsi="Arial" w:cs="Arial"/>
          <w:noProof/>
          <w:sz w:val="24"/>
          <w:szCs w:val="24"/>
          <w:lang w:val="en-GB"/>
        </w:rPr>
        <w:fldChar w:fldCharType="separate"/>
      </w:r>
      <w:r w:rsidR="007D0309" w:rsidRPr="00385ECB">
        <w:rPr>
          <w:rFonts w:ascii="Arial" w:eastAsia="Cambria" w:hAnsi="Arial" w:cs="Arial"/>
          <w:b/>
          <w:noProof/>
          <w:sz w:val="24"/>
          <w:szCs w:val="24"/>
          <w:lang w:val="en-GB"/>
          <w:rPrChange w:id="1017" w:author="Admin" w:date="2016-10-18T16:05:00Z">
            <w:rPr>
              <w:rFonts w:ascii="Cambria" w:eastAsia="Cambria" w:hAnsi="Cambria" w:cs="Cambria"/>
              <w:b/>
              <w:lang w:val="en-GB"/>
            </w:rPr>
          </w:rPrChange>
        </w:rPr>
        <w:t xml:space="preserve">G Ethics Forms </w:t>
      </w:r>
      <w:r w:rsidR="007D0309" w:rsidRPr="00385ECB">
        <w:rPr>
          <w:rFonts w:ascii="Arial" w:hAnsi="Arial" w:cs="Arial"/>
          <w:noProof/>
          <w:sz w:val="24"/>
          <w:szCs w:val="24"/>
          <w:lang w:val="en-GB"/>
          <w:rPrChange w:id="1018" w:author="Admin" w:date="2016-10-18T16:05:00Z">
            <w:rPr>
              <w:lang w:val="en-GB"/>
            </w:rPr>
          </w:rPrChange>
        </w:rPr>
        <w:tab/>
      </w:r>
      <w:r w:rsidR="007D0309" w:rsidRPr="00385ECB">
        <w:rPr>
          <w:rFonts w:ascii="Arial" w:hAnsi="Arial" w:cs="Arial"/>
          <w:noProof/>
          <w:sz w:val="24"/>
          <w:szCs w:val="24"/>
          <w:lang w:val="en-GB"/>
        </w:rPr>
        <w:fldChar w:fldCharType="begin"/>
      </w:r>
      <w:r w:rsidR="007D0309" w:rsidRPr="00385ECB">
        <w:rPr>
          <w:rFonts w:ascii="Arial" w:hAnsi="Arial" w:cs="Arial"/>
          <w:noProof/>
          <w:sz w:val="24"/>
          <w:szCs w:val="24"/>
          <w:lang w:val="en-GB"/>
          <w:rPrChange w:id="1019" w:author="Admin" w:date="2016-10-18T16:05:00Z">
            <w:rPr>
              <w:lang w:val="en-GB"/>
            </w:rPr>
          </w:rPrChange>
        </w:rPr>
        <w:instrText>PAGEREF _Toc44112 \h</w:instrText>
      </w:r>
      <w:r w:rsidR="007D0309" w:rsidRPr="00385ECB">
        <w:rPr>
          <w:rFonts w:ascii="Arial" w:hAnsi="Arial" w:cs="Arial"/>
          <w:noProof/>
          <w:sz w:val="24"/>
          <w:szCs w:val="24"/>
          <w:lang w:val="en-GB"/>
          <w:rPrChange w:id="1020" w:author="Admin" w:date="2016-10-18T16:05:00Z">
            <w:rPr>
              <w:lang w:val="en-GB"/>
            </w:rPr>
          </w:rPrChange>
        </w:rPr>
      </w:r>
      <w:r w:rsidR="007D0309" w:rsidRPr="00385ECB">
        <w:rPr>
          <w:rFonts w:ascii="Arial" w:hAnsi="Arial" w:cs="Arial"/>
          <w:noProof/>
          <w:sz w:val="24"/>
          <w:szCs w:val="24"/>
          <w:lang w:val="en-GB"/>
        </w:rPr>
        <w:fldChar w:fldCharType="separate"/>
      </w:r>
      <w:ins w:id="1021" w:author="Admin" w:date="2016-11-10T23:26:00Z">
        <w:r w:rsidR="008C75E1">
          <w:rPr>
            <w:rFonts w:ascii="Arial" w:hAnsi="Arial" w:cs="Arial"/>
            <w:noProof/>
            <w:sz w:val="24"/>
            <w:szCs w:val="24"/>
            <w:lang w:val="en-GB"/>
          </w:rPr>
          <w:t>67</w:t>
        </w:r>
      </w:ins>
      <w:del w:id="1022" w:author="Admin" w:date="2016-11-10T23:26:00Z">
        <w:r w:rsidR="008D2DA9" w:rsidDel="008C75E1">
          <w:rPr>
            <w:rFonts w:ascii="Arial" w:hAnsi="Arial" w:cs="Arial"/>
            <w:noProof/>
            <w:sz w:val="24"/>
            <w:szCs w:val="24"/>
            <w:lang w:val="en-GB"/>
          </w:rPr>
          <w:delText>64</w:delText>
        </w:r>
      </w:del>
      <w:r w:rsidR="007D0309" w:rsidRPr="00385ECB">
        <w:rPr>
          <w:rFonts w:ascii="Arial" w:hAnsi="Arial" w:cs="Arial"/>
          <w:noProof/>
          <w:sz w:val="24"/>
          <w:szCs w:val="24"/>
          <w:lang w:val="en-GB"/>
        </w:rPr>
        <w:fldChar w:fldCharType="end"/>
      </w:r>
      <w:r w:rsidRPr="00385ECB">
        <w:rPr>
          <w:rFonts w:ascii="Arial" w:hAnsi="Arial" w:cs="Arial"/>
          <w:noProof/>
          <w:sz w:val="24"/>
          <w:szCs w:val="24"/>
          <w:lang w:val="en-GB"/>
        </w:rPr>
        <w:fldChar w:fldCharType="end"/>
      </w:r>
    </w:p>
    <w:p w14:paraId="776C02A4" w14:textId="77777777" w:rsidR="00C261B9" w:rsidRPr="00385ECB" w:rsidRDefault="007D0309" w:rsidP="00754AB6">
      <w:pPr>
        <w:spacing w:after="0" w:line="360" w:lineRule="auto"/>
        <w:ind w:left="0" w:firstLine="0"/>
        <w:rPr>
          <w:rFonts w:ascii="Arial" w:hAnsi="Arial" w:cs="Arial"/>
          <w:sz w:val="24"/>
          <w:szCs w:val="24"/>
          <w:lang w:val="en-GB"/>
          <w:rPrChange w:id="1023" w:author="Admin" w:date="2016-10-18T16:05:00Z">
            <w:rPr>
              <w:lang w:val="en-GB"/>
            </w:rPr>
          </w:rPrChange>
        </w:rPr>
        <w:pPrChange w:id="1024" w:author="Admin" w:date="2016-10-18T16:11:00Z">
          <w:pPr/>
        </w:pPrChange>
      </w:pPr>
      <w:r w:rsidRPr="00385ECB">
        <w:rPr>
          <w:rFonts w:ascii="Arial" w:hAnsi="Arial" w:cs="Arial"/>
          <w:sz w:val="24"/>
          <w:szCs w:val="24"/>
          <w:lang w:val="en-GB"/>
        </w:rPr>
        <w:fldChar w:fldCharType="end"/>
      </w:r>
    </w:p>
    <w:p w14:paraId="05AE4B89" w14:textId="77777777" w:rsidR="00C261B9" w:rsidRPr="00385ECB" w:rsidDel="004B20EA" w:rsidRDefault="007D0309" w:rsidP="006B3E5C">
      <w:pPr>
        <w:pStyle w:val="Heading1"/>
        <w:rPr>
          <w:del w:id="1025" w:author="Admin" w:date="2016-10-18T16:04:00Z"/>
          <w:lang w:val="en-GB"/>
        </w:rPr>
        <w:pPrChange w:id="1026" w:author="Admin" w:date="2016-10-18T16:45:00Z">
          <w:pPr>
            <w:spacing w:after="248" w:line="259" w:lineRule="auto"/>
            <w:ind w:left="-5" w:right="-15"/>
            <w:jc w:val="left"/>
          </w:pPr>
        </w:pPrChange>
      </w:pPr>
      <w:r w:rsidRPr="00385ECB">
        <w:rPr>
          <w:lang w:val="en-GB"/>
        </w:rPr>
        <w:br w:type="page"/>
      </w:r>
    </w:p>
    <w:p w14:paraId="0A948749" w14:textId="77777777" w:rsidR="00C261B9" w:rsidRPr="00385ECB" w:rsidDel="004B20EA" w:rsidRDefault="00C261B9" w:rsidP="006B3E5C">
      <w:pPr>
        <w:pStyle w:val="Heading1"/>
        <w:rPr>
          <w:del w:id="1027" w:author="Admin" w:date="2016-10-18T16:04:00Z"/>
          <w:lang w:val="en-GB"/>
        </w:rPr>
        <w:pPrChange w:id="1028" w:author="Admin" w:date="2016-10-18T16:45:00Z">
          <w:pPr>
            <w:spacing w:after="0" w:line="259" w:lineRule="auto"/>
            <w:ind w:left="-1134" w:right="10772" w:firstLine="0"/>
            <w:jc w:val="left"/>
          </w:pPr>
        </w:pPrChange>
      </w:pPr>
    </w:p>
    <w:p w14:paraId="7F16BE0D" w14:textId="77777777" w:rsidR="00C261B9" w:rsidRPr="00385ECB" w:rsidDel="004B20EA" w:rsidRDefault="00C261B9" w:rsidP="006B3E5C">
      <w:pPr>
        <w:pStyle w:val="Heading1"/>
        <w:rPr>
          <w:del w:id="1029" w:author="Admin" w:date="2016-10-18T16:04:00Z"/>
          <w:lang w:val="en-GB"/>
        </w:rPr>
        <w:pPrChange w:id="1030" w:author="Admin" w:date="2016-10-18T16:45:00Z">
          <w:pPr>
            <w:spacing w:after="0" w:line="259" w:lineRule="auto"/>
            <w:ind w:left="-1134" w:right="10772" w:firstLine="0"/>
            <w:jc w:val="left"/>
          </w:pPr>
        </w:pPrChange>
      </w:pPr>
    </w:p>
    <w:p w14:paraId="26860451" w14:textId="77777777" w:rsidR="00C261B9" w:rsidRPr="00385ECB" w:rsidDel="004B20EA" w:rsidRDefault="00C261B9" w:rsidP="006B3E5C">
      <w:pPr>
        <w:pStyle w:val="Heading1"/>
        <w:rPr>
          <w:del w:id="1031" w:author="Admin" w:date="2016-10-18T16:04:00Z"/>
          <w:lang w:val="en-GB"/>
        </w:rPr>
        <w:pPrChange w:id="1032" w:author="Admin" w:date="2016-10-18T16:45:00Z">
          <w:pPr>
            <w:spacing w:after="0" w:line="259" w:lineRule="auto"/>
            <w:ind w:left="-1134" w:right="10772" w:firstLine="0"/>
            <w:jc w:val="left"/>
          </w:pPr>
        </w:pPrChange>
      </w:pPr>
    </w:p>
    <w:p w14:paraId="7E605A2F" w14:textId="77777777" w:rsidR="00C261B9" w:rsidRPr="00385ECB" w:rsidRDefault="006B3E5C" w:rsidP="006B3E5C">
      <w:pPr>
        <w:pStyle w:val="Heading1"/>
        <w:rPr>
          <w:ins w:id="1033" w:author="Admin" w:date="2016-11-01T20:20:00Z"/>
          <w:lang w:val="en-GB"/>
        </w:rPr>
        <w:pPrChange w:id="1034" w:author="Admin" w:date="2016-10-18T16:45:00Z">
          <w:pPr>
            <w:spacing w:after="0" w:line="259" w:lineRule="auto"/>
            <w:ind w:left="847" w:right="837"/>
            <w:jc w:val="center"/>
          </w:pPr>
        </w:pPrChange>
      </w:pPr>
      <w:r w:rsidRPr="00385ECB">
        <w:rPr>
          <w:lang w:val="en-GB"/>
        </w:rPr>
        <w:t>LIST OF FIGURES</w:t>
      </w:r>
    </w:p>
    <w:p w14:paraId="5170B735" w14:textId="77777777" w:rsidR="00142F8C" w:rsidRPr="00385ECB" w:rsidRDefault="00142F8C" w:rsidP="00142F8C">
      <w:pPr>
        <w:rPr>
          <w:ins w:id="1035" w:author="Admin" w:date="2016-11-01T20:20:00Z"/>
          <w:lang w:val="en-GB"/>
        </w:rPr>
        <w:pPrChange w:id="1036" w:author="Admin" w:date="2016-11-01T20:20:00Z">
          <w:pPr>
            <w:spacing w:after="0" w:line="259" w:lineRule="auto"/>
            <w:ind w:left="847" w:right="837"/>
            <w:jc w:val="center"/>
          </w:pPr>
        </w:pPrChange>
      </w:pPr>
    </w:p>
    <w:p w14:paraId="6C314916" w14:textId="77777777" w:rsidR="004B20EA" w:rsidRPr="00385ECB" w:rsidDel="00142F8C" w:rsidRDefault="004B20EA" w:rsidP="00754AB6">
      <w:pPr>
        <w:spacing w:after="0" w:line="360" w:lineRule="auto"/>
        <w:ind w:left="0" w:firstLine="0"/>
        <w:rPr>
          <w:del w:id="1037" w:author="Admin" w:date="2016-11-01T20:21:00Z"/>
          <w:rFonts w:ascii="Arial" w:hAnsi="Arial" w:cs="Arial"/>
          <w:sz w:val="24"/>
          <w:szCs w:val="24"/>
          <w:lang w:val="en-GB"/>
          <w:rPrChange w:id="1038" w:author="Admin" w:date="2016-10-18T16:05:00Z">
            <w:rPr>
              <w:del w:id="1039" w:author="Admin" w:date="2016-11-01T20:21:00Z"/>
              <w:lang w:val="en-GB"/>
            </w:rPr>
          </w:rPrChange>
        </w:rPr>
        <w:pPrChange w:id="1040" w:author="Admin" w:date="2016-10-18T16:11:00Z">
          <w:pPr>
            <w:spacing w:after="0" w:line="259" w:lineRule="auto"/>
            <w:ind w:left="847" w:right="837"/>
            <w:jc w:val="center"/>
          </w:pPr>
        </w:pPrChange>
      </w:pPr>
    </w:p>
    <w:p w14:paraId="39CDD338" w14:textId="77777777" w:rsidR="00C261B9" w:rsidRPr="00385ECB" w:rsidRDefault="007D0309" w:rsidP="00166ABA">
      <w:pPr>
        <w:tabs>
          <w:tab w:val="center" w:pos="467"/>
          <w:tab w:val="center" w:pos="810"/>
        </w:tabs>
        <w:spacing w:after="0" w:line="360" w:lineRule="auto"/>
        <w:ind w:left="0" w:firstLine="0"/>
        <w:rPr>
          <w:rFonts w:ascii="Arial" w:hAnsi="Arial" w:cs="Arial"/>
          <w:sz w:val="24"/>
          <w:szCs w:val="24"/>
          <w:lang w:val="en-GB"/>
          <w:rPrChange w:id="1041" w:author="Admin" w:date="2016-10-18T16:05:00Z">
            <w:rPr>
              <w:lang w:val="en-GB"/>
            </w:rPr>
          </w:rPrChange>
        </w:rPr>
        <w:pPrChange w:id="1042" w:author="Admin" w:date="2016-11-01T19:27:00Z">
          <w:pPr>
            <w:tabs>
              <w:tab w:val="center" w:pos="467"/>
              <w:tab w:val="center" w:pos="5032"/>
            </w:tabs>
            <w:spacing w:after="160" w:line="259" w:lineRule="auto"/>
            <w:ind w:left="0" w:firstLine="0"/>
            <w:jc w:val="left"/>
          </w:pPr>
        </w:pPrChange>
      </w:pPr>
      <w:r w:rsidRPr="00385ECB">
        <w:rPr>
          <w:rFonts w:ascii="Arial" w:eastAsia="Calibri" w:hAnsi="Arial" w:cs="Arial"/>
          <w:sz w:val="24"/>
          <w:szCs w:val="24"/>
          <w:lang w:val="en-GB"/>
          <w:rPrChange w:id="1043" w:author="Admin" w:date="2016-10-18T16:05:00Z">
            <w:rPr>
              <w:rFonts w:ascii="Calibri" w:eastAsia="Calibri" w:hAnsi="Calibri" w:cs="Calibri"/>
              <w:lang w:val="en-GB"/>
            </w:rPr>
          </w:rPrChange>
        </w:rPr>
        <w:tab/>
      </w:r>
      <w:r w:rsidRPr="00385ECB">
        <w:rPr>
          <w:rFonts w:ascii="Arial" w:hAnsi="Arial" w:cs="Arial"/>
          <w:sz w:val="24"/>
          <w:szCs w:val="24"/>
          <w:lang w:val="en-GB"/>
          <w:rPrChange w:id="1044" w:author="Admin" w:date="2016-10-18T16:05:00Z">
            <w:rPr>
              <w:lang w:val="en-GB"/>
            </w:rPr>
          </w:rPrChange>
        </w:rPr>
        <w:t>2.1</w:t>
      </w:r>
      <w:ins w:id="1045" w:author="Admin" w:date="2016-11-01T19:27:00Z">
        <w:r w:rsidR="00166ABA" w:rsidRPr="00385ECB">
          <w:rPr>
            <w:rFonts w:ascii="Arial" w:hAnsi="Arial" w:cs="Arial"/>
            <w:sz w:val="24"/>
            <w:szCs w:val="24"/>
            <w:lang w:val="en-GB"/>
          </w:rPr>
          <w:tab/>
        </w:r>
      </w:ins>
      <w:del w:id="1046" w:author="Admin" w:date="2016-11-01T19:27:00Z">
        <w:r w:rsidRPr="00385ECB" w:rsidDel="00166ABA">
          <w:rPr>
            <w:rFonts w:ascii="Arial" w:hAnsi="Arial" w:cs="Arial"/>
            <w:sz w:val="24"/>
            <w:szCs w:val="24"/>
            <w:lang w:val="en-GB"/>
            <w:rPrChange w:id="1047" w:author="Admin" w:date="2016-10-18T16:05:00Z">
              <w:rPr>
                <w:lang w:val="en-GB"/>
              </w:rPr>
            </w:rPrChange>
          </w:rPr>
          <w:tab/>
        </w:r>
      </w:del>
      <w:r w:rsidRPr="00385ECB">
        <w:rPr>
          <w:rFonts w:ascii="Arial" w:hAnsi="Arial" w:cs="Arial"/>
          <w:sz w:val="24"/>
          <w:szCs w:val="24"/>
          <w:lang w:val="en-GB"/>
          <w:rPrChange w:id="1048" w:author="Admin" w:date="2016-10-18T16:05:00Z">
            <w:rPr>
              <w:lang w:val="en-GB"/>
            </w:rPr>
          </w:rPrChange>
        </w:rPr>
        <w:t xml:space="preserve">The Portlands State </w:t>
      </w:r>
      <w:del w:id="1049" w:author="Admin" w:date="2016-11-01T19:27:00Z">
        <w:r w:rsidRPr="00385ECB" w:rsidDel="00166ABA">
          <w:rPr>
            <w:rFonts w:ascii="Arial" w:hAnsi="Arial" w:cs="Arial"/>
            <w:sz w:val="24"/>
            <w:szCs w:val="24"/>
            <w:lang w:val="en-GB"/>
            <w:rPrChange w:id="1050" w:author="Admin" w:date="2016-10-18T16:05:00Z">
              <w:rPr>
                <w:lang w:val="en-GB"/>
              </w:rPr>
            </w:rPrChange>
          </w:rPr>
          <w:delText>Universitys</w:delText>
        </w:r>
      </w:del>
      <w:ins w:id="1051" w:author="Admin" w:date="2016-11-01T19:27:00Z">
        <w:r w:rsidR="00166ABA" w:rsidRPr="00385ECB">
          <w:rPr>
            <w:rFonts w:ascii="Arial" w:hAnsi="Arial" w:cs="Arial"/>
            <w:sz w:val="24"/>
            <w:szCs w:val="24"/>
            <w:lang w:val="en-GB"/>
          </w:rPr>
          <w:t>University’s</w:t>
        </w:r>
      </w:ins>
      <w:r w:rsidRPr="00385ECB">
        <w:rPr>
          <w:rFonts w:ascii="Arial" w:hAnsi="Arial" w:cs="Arial"/>
          <w:sz w:val="24"/>
          <w:szCs w:val="24"/>
          <w:lang w:val="en-GB"/>
          <w:rPrChange w:id="1052" w:author="Admin" w:date="2016-10-18T16:05:00Z">
            <w:rPr>
              <w:lang w:val="en-GB"/>
            </w:rPr>
          </w:rPrChange>
        </w:rPr>
        <w:t>’ component Vending Machine and how components</w:t>
      </w:r>
    </w:p>
    <w:p w14:paraId="282CD97F" w14:textId="77777777" w:rsidR="00C261B9" w:rsidRPr="00385ECB" w:rsidRDefault="004B20EA" w:rsidP="006B3E5C">
      <w:pPr>
        <w:tabs>
          <w:tab w:val="left" w:pos="810"/>
          <w:tab w:val="center" w:pos="5045"/>
          <w:tab w:val="right" w:pos="9638"/>
        </w:tabs>
        <w:spacing w:after="0" w:line="360" w:lineRule="auto"/>
        <w:ind w:left="0" w:firstLine="0"/>
        <w:rPr>
          <w:rFonts w:ascii="Arial" w:hAnsi="Arial" w:cs="Arial"/>
          <w:sz w:val="24"/>
          <w:szCs w:val="24"/>
          <w:lang w:val="en-GB"/>
          <w:rPrChange w:id="1053" w:author="Admin" w:date="2016-10-18T16:05:00Z">
            <w:rPr>
              <w:lang w:val="en-GB"/>
            </w:rPr>
          </w:rPrChange>
        </w:rPr>
        <w:pPrChange w:id="1054" w:author="Admin" w:date="2016-10-18T16:45:00Z">
          <w:pPr>
            <w:tabs>
              <w:tab w:val="center" w:pos="5045"/>
              <w:tab w:val="right" w:pos="9638"/>
            </w:tabs>
            <w:spacing w:after="160" w:line="259" w:lineRule="auto"/>
            <w:ind w:left="0" w:firstLine="0"/>
            <w:jc w:val="left"/>
          </w:pPr>
        </w:pPrChange>
      </w:pPr>
      <w:ins w:id="1055" w:author="Admin" w:date="2016-10-18T16:05:00Z">
        <w:r w:rsidRPr="00385ECB">
          <w:rPr>
            <w:rFonts w:ascii="Arial" w:eastAsia="Calibri" w:hAnsi="Arial" w:cs="Arial"/>
            <w:sz w:val="24"/>
            <w:szCs w:val="24"/>
            <w:lang w:val="en-GB"/>
            <w:rPrChange w:id="1056" w:author="Admin" w:date="2016-10-18T16:05:00Z">
              <w:rPr>
                <w:rFonts w:ascii="Calibri" w:eastAsia="Calibri" w:hAnsi="Calibri" w:cs="Calibri"/>
                <w:lang w:val="en-GB"/>
              </w:rPr>
            </w:rPrChange>
          </w:rPr>
          <w:tab/>
        </w:r>
      </w:ins>
      <w:del w:id="1057" w:author="Admin" w:date="2016-10-18T16:05:00Z">
        <w:r w:rsidR="007D0309" w:rsidRPr="00385ECB" w:rsidDel="004B20EA">
          <w:rPr>
            <w:rFonts w:ascii="Arial" w:eastAsia="Calibri" w:hAnsi="Arial" w:cs="Arial"/>
            <w:sz w:val="24"/>
            <w:szCs w:val="24"/>
            <w:lang w:val="en-GB"/>
            <w:rPrChange w:id="1058" w:author="Admin" w:date="2016-10-18T16:05:00Z">
              <w:rPr>
                <w:rFonts w:ascii="Calibri" w:eastAsia="Calibri" w:hAnsi="Calibri" w:cs="Calibri"/>
                <w:lang w:val="en-GB"/>
              </w:rPr>
            </w:rPrChange>
          </w:rPr>
          <w:tab/>
        </w:r>
      </w:del>
      <w:r w:rsidR="007D0309" w:rsidRPr="00385ECB">
        <w:rPr>
          <w:rFonts w:ascii="Arial" w:hAnsi="Arial" w:cs="Arial"/>
          <w:sz w:val="24"/>
          <w:szCs w:val="24"/>
          <w:lang w:val="en-GB"/>
          <w:rPrChange w:id="1059" w:author="Admin" w:date="2016-10-18T16:05:00Z">
            <w:rPr>
              <w:lang w:val="en-GB"/>
            </w:rPr>
          </w:rPrChange>
        </w:rPr>
        <w:t>are presented [2]. . . . . . . . . . . . . . . . . . . . . . . . . . . . . . . . . . . . . . .</w:t>
      </w:r>
      <w:r w:rsidR="007D0309" w:rsidRPr="00385ECB">
        <w:rPr>
          <w:rFonts w:ascii="Arial" w:hAnsi="Arial" w:cs="Arial"/>
          <w:sz w:val="24"/>
          <w:szCs w:val="24"/>
          <w:lang w:val="en-GB"/>
          <w:rPrChange w:id="1060" w:author="Admin" w:date="2016-10-18T16:05:00Z">
            <w:rPr>
              <w:lang w:val="en-GB"/>
            </w:rPr>
          </w:rPrChange>
        </w:rPr>
        <w:tab/>
        <w:t>2</w:t>
      </w:r>
    </w:p>
    <w:p w14:paraId="5BA0A1EB" w14:textId="77777777" w:rsidR="00C261B9" w:rsidRPr="00385ECB" w:rsidRDefault="007D0309" w:rsidP="00754AB6">
      <w:pPr>
        <w:tabs>
          <w:tab w:val="center" w:pos="467"/>
          <w:tab w:val="center" w:pos="4184"/>
          <w:tab w:val="center" w:pos="8400"/>
          <w:tab w:val="right" w:pos="9638"/>
        </w:tabs>
        <w:spacing w:after="0" w:line="360" w:lineRule="auto"/>
        <w:ind w:left="0" w:firstLine="0"/>
        <w:rPr>
          <w:rFonts w:ascii="Arial" w:hAnsi="Arial" w:cs="Arial"/>
          <w:sz w:val="24"/>
          <w:szCs w:val="24"/>
          <w:lang w:val="en-GB"/>
          <w:rPrChange w:id="1061" w:author="Admin" w:date="2016-10-18T16:05:00Z">
            <w:rPr>
              <w:lang w:val="en-GB"/>
            </w:rPr>
          </w:rPrChange>
        </w:rPr>
        <w:pPrChange w:id="1062" w:author="Admin" w:date="2016-10-18T16:11:00Z">
          <w:pPr>
            <w:tabs>
              <w:tab w:val="center" w:pos="467"/>
              <w:tab w:val="center" w:pos="4184"/>
              <w:tab w:val="center" w:pos="8400"/>
              <w:tab w:val="right" w:pos="9638"/>
            </w:tabs>
            <w:spacing w:after="160" w:line="259" w:lineRule="auto"/>
            <w:ind w:left="0" w:firstLine="0"/>
            <w:jc w:val="left"/>
          </w:pPr>
        </w:pPrChange>
      </w:pPr>
      <w:r w:rsidRPr="00385ECB">
        <w:rPr>
          <w:rFonts w:ascii="Arial" w:eastAsia="Calibri" w:hAnsi="Arial" w:cs="Arial"/>
          <w:sz w:val="24"/>
          <w:szCs w:val="24"/>
          <w:lang w:val="en-GB"/>
          <w:rPrChange w:id="1063" w:author="Admin" w:date="2016-10-18T16:05:00Z">
            <w:rPr>
              <w:rFonts w:ascii="Calibri" w:eastAsia="Calibri" w:hAnsi="Calibri" w:cs="Calibri"/>
              <w:lang w:val="en-GB"/>
            </w:rPr>
          </w:rPrChange>
        </w:rPr>
        <w:tab/>
      </w:r>
      <w:r w:rsidRPr="00385ECB">
        <w:rPr>
          <w:rFonts w:ascii="Arial" w:hAnsi="Arial" w:cs="Arial"/>
          <w:sz w:val="24"/>
          <w:szCs w:val="24"/>
          <w:lang w:val="en-GB"/>
          <w:rPrChange w:id="1064" w:author="Admin" w:date="2016-10-18T16:05:00Z">
            <w:rPr>
              <w:lang w:val="en-GB"/>
            </w:rPr>
          </w:rPrChange>
        </w:rPr>
        <w:t>2.2</w:t>
      </w:r>
      <w:r w:rsidRPr="00385ECB">
        <w:rPr>
          <w:rFonts w:ascii="Arial" w:hAnsi="Arial" w:cs="Arial"/>
          <w:sz w:val="24"/>
          <w:szCs w:val="24"/>
          <w:lang w:val="en-GB"/>
          <w:rPrChange w:id="1065" w:author="Admin" w:date="2016-10-18T16:05:00Z">
            <w:rPr>
              <w:lang w:val="en-GB"/>
            </w:rPr>
          </w:rPrChange>
        </w:rPr>
        <w:tab/>
        <w:t>Proposed design of medication dispenser from the group at UT [3].</w:t>
      </w:r>
      <w:r w:rsidRPr="00385ECB">
        <w:rPr>
          <w:rFonts w:ascii="Arial" w:hAnsi="Arial" w:cs="Arial"/>
          <w:sz w:val="24"/>
          <w:szCs w:val="24"/>
          <w:lang w:val="en-GB"/>
          <w:rPrChange w:id="1066" w:author="Admin" w:date="2016-10-18T16:05:00Z">
            <w:rPr>
              <w:lang w:val="en-GB"/>
            </w:rPr>
          </w:rPrChange>
        </w:rPr>
        <w:tab/>
        <w:t>. . . . . . . . .</w:t>
      </w:r>
      <w:r w:rsidRPr="00385ECB">
        <w:rPr>
          <w:rFonts w:ascii="Arial" w:hAnsi="Arial" w:cs="Arial"/>
          <w:sz w:val="24"/>
          <w:szCs w:val="24"/>
          <w:lang w:val="en-GB"/>
          <w:rPrChange w:id="1067" w:author="Admin" w:date="2016-10-18T16:05:00Z">
            <w:rPr>
              <w:lang w:val="en-GB"/>
            </w:rPr>
          </w:rPrChange>
        </w:rPr>
        <w:tab/>
        <w:t>3</w:t>
      </w:r>
    </w:p>
    <w:p w14:paraId="3C70AAD5" w14:textId="77777777" w:rsidR="00C261B9" w:rsidRPr="00385ECB" w:rsidRDefault="007D0309" w:rsidP="00754AB6">
      <w:pPr>
        <w:tabs>
          <w:tab w:val="center" w:pos="467"/>
          <w:tab w:val="center" w:pos="5032"/>
        </w:tabs>
        <w:spacing w:after="0" w:line="360" w:lineRule="auto"/>
        <w:ind w:left="0" w:firstLine="0"/>
        <w:rPr>
          <w:rFonts w:ascii="Arial" w:hAnsi="Arial" w:cs="Arial"/>
          <w:sz w:val="24"/>
          <w:szCs w:val="24"/>
          <w:lang w:val="en-GB"/>
          <w:rPrChange w:id="1068" w:author="Admin" w:date="2016-10-18T16:05:00Z">
            <w:rPr>
              <w:lang w:val="en-GB"/>
            </w:rPr>
          </w:rPrChange>
        </w:rPr>
        <w:pPrChange w:id="1069" w:author="Admin" w:date="2016-10-18T16:11:00Z">
          <w:pPr>
            <w:tabs>
              <w:tab w:val="center" w:pos="467"/>
              <w:tab w:val="center" w:pos="5032"/>
            </w:tabs>
            <w:spacing w:after="160" w:line="259" w:lineRule="auto"/>
            <w:ind w:left="0" w:firstLine="0"/>
            <w:jc w:val="left"/>
          </w:pPr>
        </w:pPrChange>
      </w:pPr>
      <w:r w:rsidRPr="00385ECB">
        <w:rPr>
          <w:rFonts w:ascii="Arial" w:eastAsia="Calibri" w:hAnsi="Arial" w:cs="Arial"/>
          <w:sz w:val="24"/>
          <w:szCs w:val="24"/>
          <w:lang w:val="en-GB"/>
          <w:rPrChange w:id="1070" w:author="Admin" w:date="2016-10-18T16:05:00Z">
            <w:rPr>
              <w:rFonts w:ascii="Calibri" w:eastAsia="Calibri" w:hAnsi="Calibri" w:cs="Calibri"/>
              <w:lang w:val="en-GB"/>
            </w:rPr>
          </w:rPrChange>
        </w:rPr>
        <w:tab/>
      </w:r>
      <w:r w:rsidRPr="00385ECB">
        <w:rPr>
          <w:rFonts w:ascii="Arial" w:hAnsi="Arial" w:cs="Arial"/>
          <w:sz w:val="24"/>
          <w:szCs w:val="24"/>
          <w:lang w:val="en-GB"/>
          <w:rPrChange w:id="1071" w:author="Admin" w:date="2016-10-18T16:05:00Z">
            <w:rPr>
              <w:lang w:val="en-GB"/>
            </w:rPr>
          </w:rPrChange>
        </w:rPr>
        <w:t>2.3</w:t>
      </w:r>
      <w:r w:rsidRPr="00385ECB">
        <w:rPr>
          <w:rFonts w:ascii="Arial" w:hAnsi="Arial" w:cs="Arial"/>
          <w:sz w:val="24"/>
          <w:szCs w:val="24"/>
          <w:lang w:val="en-GB"/>
          <w:rPrChange w:id="1072" w:author="Admin" w:date="2016-10-18T16:05:00Z">
            <w:rPr>
              <w:lang w:val="en-GB"/>
            </w:rPr>
          </w:rPrChange>
        </w:rPr>
        <w:tab/>
        <w:t xml:space="preserve">Dispensing mechanism for Medication </w:t>
      </w:r>
      <w:del w:id="1073" w:author="Admin" w:date="2016-11-01T19:27:00Z">
        <w:r w:rsidRPr="00385ECB" w:rsidDel="00166ABA">
          <w:rPr>
            <w:rFonts w:ascii="Arial" w:hAnsi="Arial" w:cs="Arial"/>
            <w:sz w:val="24"/>
            <w:szCs w:val="24"/>
            <w:lang w:val="en-GB"/>
            <w:rPrChange w:id="1074" w:author="Admin" w:date="2016-10-18T16:05:00Z">
              <w:rPr>
                <w:lang w:val="en-GB"/>
              </w:rPr>
            </w:rPrChange>
          </w:rPr>
          <w:delText>dispensor</w:delText>
        </w:r>
      </w:del>
      <w:ins w:id="1075" w:author="Admin" w:date="2016-11-01T19:27:00Z">
        <w:r w:rsidR="00166ABA" w:rsidRPr="00385ECB">
          <w:rPr>
            <w:rFonts w:ascii="Arial" w:hAnsi="Arial" w:cs="Arial"/>
            <w:sz w:val="24"/>
            <w:szCs w:val="24"/>
            <w:lang w:val="en-GB"/>
          </w:rPr>
          <w:t>dispenser</w:t>
        </w:r>
      </w:ins>
      <w:r w:rsidRPr="00385ECB">
        <w:rPr>
          <w:rFonts w:ascii="Arial" w:hAnsi="Arial" w:cs="Arial"/>
          <w:sz w:val="24"/>
          <w:szCs w:val="24"/>
          <w:lang w:val="en-GB"/>
          <w:rPrChange w:id="1076" w:author="Admin" w:date="2016-10-18T16:05:00Z">
            <w:rPr>
              <w:lang w:val="en-GB"/>
            </w:rPr>
          </w:rPrChange>
        </w:rPr>
        <w:t xml:space="preserve"> for narcotic rehabilitation with cover</w:t>
      </w:r>
    </w:p>
    <w:p w14:paraId="49568DE3" w14:textId="77777777" w:rsidR="00C261B9" w:rsidRPr="00385ECB" w:rsidRDefault="007D0309" w:rsidP="00754AB6">
      <w:pPr>
        <w:tabs>
          <w:tab w:val="center" w:pos="1561"/>
          <w:tab w:val="center" w:pos="5770"/>
          <w:tab w:val="right" w:pos="9638"/>
        </w:tabs>
        <w:spacing w:after="0" w:line="360" w:lineRule="auto"/>
        <w:ind w:left="0" w:firstLine="0"/>
        <w:rPr>
          <w:rFonts w:ascii="Arial" w:hAnsi="Arial" w:cs="Arial"/>
          <w:sz w:val="24"/>
          <w:szCs w:val="24"/>
          <w:lang w:val="en-GB"/>
          <w:rPrChange w:id="1077" w:author="Admin" w:date="2016-10-18T16:05:00Z">
            <w:rPr>
              <w:lang w:val="en-GB"/>
            </w:rPr>
          </w:rPrChange>
        </w:rPr>
        <w:pPrChange w:id="1078" w:author="Admin" w:date="2016-10-18T16:11:00Z">
          <w:pPr>
            <w:tabs>
              <w:tab w:val="center" w:pos="1561"/>
              <w:tab w:val="center" w:pos="5770"/>
              <w:tab w:val="right" w:pos="9638"/>
            </w:tabs>
            <w:spacing w:after="160" w:line="259" w:lineRule="auto"/>
            <w:ind w:left="0" w:firstLine="0"/>
            <w:jc w:val="left"/>
          </w:pPr>
        </w:pPrChange>
      </w:pPr>
      <w:r w:rsidRPr="00385ECB">
        <w:rPr>
          <w:rFonts w:ascii="Arial" w:eastAsia="Calibri" w:hAnsi="Arial" w:cs="Arial"/>
          <w:sz w:val="24"/>
          <w:szCs w:val="24"/>
          <w:lang w:val="en-GB"/>
          <w:rPrChange w:id="1079" w:author="Admin" w:date="2016-10-18T16:05:00Z">
            <w:rPr>
              <w:rFonts w:ascii="Calibri" w:eastAsia="Calibri" w:hAnsi="Calibri" w:cs="Calibri"/>
              <w:lang w:val="en-GB"/>
            </w:rPr>
          </w:rPrChange>
        </w:rPr>
        <w:tab/>
      </w:r>
      <w:r w:rsidRPr="00385ECB">
        <w:rPr>
          <w:rFonts w:ascii="Arial" w:hAnsi="Arial" w:cs="Arial"/>
          <w:sz w:val="24"/>
          <w:szCs w:val="24"/>
          <w:lang w:val="en-GB"/>
          <w:rPrChange w:id="1080" w:author="Admin" w:date="2016-10-18T16:05:00Z">
            <w:rPr>
              <w:lang w:val="en-GB"/>
            </w:rPr>
          </w:rPrChange>
        </w:rPr>
        <w:t>removed [4].</w:t>
      </w:r>
      <w:r w:rsidRPr="00385ECB">
        <w:rPr>
          <w:rFonts w:ascii="Arial" w:hAnsi="Arial" w:cs="Arial"/>
          <w:sz w:val="24"/>
          <w:szCs w:val="24"/>
          <w:lang w:val="en-GB"/>
          <w:rPrChange w:id="1081" w:author="Admin" w:date="2016-10-18T16:05:00Z">
            <w:rPr>
              <w:lang w:val="en-GB"/>
            </w:rPr>
          </w:rPrChange>
        </w:rPr>
        <w:tab/>
        <w:t>. . . . . . . . . . . . . . . . . . . . . . . . . . . . . . . . . . . . . . . .</w:t>
      </w:r>
      <w:r w:rsidRPr="00385ECB">
        <w:rPr>
          <w:rFonts w:ascii="Arial" w:hAnsi="Arial" w:cs="Arial"/>
          <w:sz w:val="24"/>
          <w:szCs w:val="24"/>
          <w:lang w:val="en-GB"/>
          <w:rPrChange w:id="1082" w:author="Admin" w:date="2016-10-18T16:05:00Z">
            <w:rPr>
              <w:lang w:val="en-GB"/>
            </w:rPr>
          </w:rPrChange>
        </w:rPr>
        <w:tab/>
        <w:t>4</w:t>
      </w:r>
    </w:p>
    <w:p w14:paraId="188E1582" w14:textId="77777777" w:rsidR="00C261B9" w:rsidRPr="00385ECB" w:rsidRDefault="007D0309" w:rsidP="00754AB6">
      <w:pPr>
        <w:tabs>
          <w:tab w:val="center" w:pos="467"/>
          <w:tab w:val="center" w:pos="5032"/>
        </w:tabs>
        <w:spacing w:after="0" w:line="360" w:lineRule="auto"/>
        <w:ind w:left="0" w:firstLine="0"/>
        <w:rPr>
          <w:rFonts w:ascii="Arial" w:hAnsi="Arial" w:cs="Arial"/>
          <w:sz w:val="24"/>
          <w:szCs w:val="24"/>
          <w:lang w:val="en-GB"/>
          <w:rPrChange w:id="1083" w:author="Admin" w:date="2016-10-18T16:05:00Z">
            <w:rPr>
              <w:lang w:val="en-GB"/>
            </w:rPr>
          </w:rPrChange>
        </w:rPr>
        <w:pPrChange w:id="1084" w:author="Admin" w:date="2016-10-18T16:11:00Z">
          <w:pPr>
            <w:tabs>
              <w:tab w:val="center" w:pos="467"/>
              <w:tab w:val="center" w:pos="5032"/>
            </w:tabs>
            <w:spacing w:after="160" w:line="259" w:lineRule="auto"/>
            <w:ind w:left="0" w:firstLine="0"/>
            <w:jc w:val="left"/>
          </w:pPr>
        </w:pPrChange>
      </w:pPr>
      <w:r w:rsidRPr="00385ECB">
        <w:rPr>
          <w:rFonts w:ascii="Arial" w:eastAsia="Calibri" w:hAnsi="Arial" w:cs="Arial"/>
          <w:sz w:val="24"/>
          <w:szCs w:val="24"/>
          <w:lang w:val="en-GB"/>
          <w:rPrChange w:id="1085" w:author="Admin" w:date="2016-10-18T16:05:00Z">
            <w:rPr>
              <w:rFonts w:ascii="Calibri" w:eastAsia="Calibri" w:hAnsi="Calibri" w:cs="Calibri"/>
              <w:lang w:val="en-GB"/>
            </w:rPr>
          </w:rPrChange>
        </w:rPr>
        <w:tab/>
      </w:r>
      <w:r w:rsidRPr="00385ECB">
        <w:rPr>
          <w:rFonts w:ascii="Arial" w:hAnsi="Arial" w:cs="Arial"/>
          <w:sz w:val="24"/>
          <w:szCs w:val="24"/>
          <w:lang w:val="en-GB"/>
          <w:rPrChange w:id="1086" w:author="Admin" w:date="2016-10-18T16:05:00Z">
            <w:rPr>
              <w:lang w:val="en-GB"/>
            </w:rPr>
          </w:rPrChange>
        </w:rPr>
        <w:t>2.4</w:t>
      </w:r>
      <w:r w:rsidRPr="00385ECB">
        <w:rPr>
          <w:rFonts w:ascii="Arial" w:hAnsi="Arial" w:cs="Arial"/>
          <w:sz w:val="24"/>
          <w:szCs w:val="24"/>
          <w:lang w:val="en-GB"/>
          <w:rPrChange w:id="1087" w:author="Admin" w:date="2016-10-18T16:05:00Z">
            <w:rPr>
              <w:lang w:val="en-GB"/>
            </w:rPr>
          </w:rPrChange>
        </w:rPr>
        <w:tab/>
        <w:t>Picture of an (a) isometric and (b) cross sectional view of the tablet bucket and its</w:t>
      </w:r>
    </w:p>
    <w:p w14:paraId="1DDBE01D" w14:textId="77777777" w:rsidR="00C261B9" w:rsidRPr="00385ECB" w:rsidRDefault="007D0309" w:rsidP="00754AB6">
      <w:pPr>
        <w:tabs>
          <w:tab w:val="center" w:pos="2313"/>
          <w:tab w:val="center" w:pos="6533"/>
          <w:tab w:val="right" w:pos="9638"/>
        </w:tabs>
        <w:spacing w:after="0" w:line="360" w:lineRule="auto"/>
        <w:ind w:left="0" w:firstLine="0"/>
        <w:rPr>
          <w:rFonts w:ascii="Arial" w:hAnsi="Arial" w:cs="Arial"/>
          <w:sz w:val="24"/>
          <w:szCs w:val="24"/>
          <w:lang w:val="en-GB"/>
          <w:rPrChange w:id="1088" w:author="Admin" w:date="2016-10-18T16:05:00Z">
            <w:rPr>
              <w:lang w:val="en-GB"/>
            </w:rPr>
          </w:rPrChange>
        </w:rPr>
        <w:pPrChange w:id="1089" w:author="Admin" w:date="2016-10-18T16:11:00Z">
          <w:pPr>
            <w:tabs>
              <w:tab w:val="center" w:pos="2313"/>
              <w:tab w:val="center" w:pos="6533"/>
              <w:tab w:val="right" w:pos="9638"/>
            </w:tabs>
            <w:spacing w:after="160" w:line="259" w:lineRule="auto"/>
            <w:ind w:left="0" w:firstLine="0"/>
            <w:jc w:val="left"/>
          </w:pPr>
        </w:pPrChange>
      </w:pPr>
      <w:r w:rsidRPr="00385ECB">
        <w:rPr>
          <w:rFonts w:ascii="Arial" w:eastAsia="Calibri" w:hAnsi="Arial" w:cs="Arial"/>
          <w:sz w:val="24"/>
          <w:szCs w:val="24"/>
          <w:lang w:val="en-GB"/>
          <w:rPrChange w:id="1090" w:author="Admin" w:date="2016-10-18T16:05:00Z">
            <w:rPr>
              <w:rFonts w:ascii="Calibri" w:eastAsia="Calibri" w:hAnsi="Calibri" w:cs="Calibri"/>
              <w:lang w:val="en-GB"/>
            </w:rPr>
          </w:rPrChange>
        </w:rPr>
        <w:tab/>
      </w:r>
      <w:r w:rsidRPr="00385ECB">
        <w:rPr>
          <w:rFonts w:ascii="Arial" w:hAnsi="Arial" w:cs="Arial"/>
          <w:sz w:val="24"/>
          <w:szCs w:val="24"/>
          <w:lang w:val="en-GB"/>
          <w:rPrChange w:id="1091" w:author="Admin" w:date="2016-10-18T16:05:00Z">
            <w:rPr>
              <w:lang w:val="en-GB"/>
            </w:rPr>
          </w:rPrChange>
        </w:rPr>
        <w:t>different compartments. [5].</w:t>
      </w:r>
      <w:r w:rsidRPr="00385ECB">
        <w:rPr>
          <w:rFonts w:ascii="Arial" w:hAnsi="Arial" w:cs="Arial"/>
          <w:sz w:val="24"/>
          <w:szCs w:val="24"/>
          <w:lang w:val="en-GB"/>
          <w:rPrChange w:id="1092" w:author="Admin" w:date="2016-10-18T16:05:00Z">
            <w:rPr>
              <w:lang w:val="en-GB"/>
            </w:rPr>
          </w:rPrChange>
        </w:rPr>
        <w:tab/>
        <w:t>. . . . . . . . . . . . . . . . . . . . . . . . . . . . . . .</w:t>
      </w:r>
      <w:r w:rsidRPr="00385ECB">
        <w:rPr>
          <w:rFonts w:ascii="Arial" w:hAnsi="Arial" w:cs="Arial"/>
          <w:sz w:val="24"/>
          <w:szCs w:val="24"/>
          <w:lang w:val="en-GB"/>
          <w:rPrChange w:id="1093" w:author="Admin" w:date="2016-10-18T16:05:00Z">
            <w:rPr>
              <w:lang w:val="en-GB"/>
            </w:rPr>
          </w:rPrChange>
        </w:rPr>
        <w:tab/>
        <w:t>5</w:t>
      </w:r>
    </w:p>
    <w:p w14:paraId="173181BE" w14:textId="77777777" w:rsidR="00C261B9" w:rsidRPr="00385ECB" w:rsidRDefault="007D0309" w:rsidP="00754AB6">
      <w:pPr>
        <w:tabs>
          <w:tab w:val="center" w:pos="467"/>
          <w:tab w:val="center" w:pos="4489"/>
          <w:tab w:val="center" w:pos="8655"/>
          <w:tab w:val="right" w:pos="9638"/>
        </w:tabs>
        <w:spacing w:after="0" w:line="360" w:lineRule="auto"/>
        <w:ind w:left="0" w:firstLine="0"/>
        <w:rPr>
          <w:rFonts w:ascii="Arial" w:hAnsi="Arial" w:cs="Arial"/>
          <w:sz w:val="24"/>
          <w:szCs w:val="24"/>
          <w:lang w:val="en-GB"/>
          <w:rPrChange w:id="1094" w:author="Admin" w:date="2016-10-18T16:05:00Z">
            <w:rPr>
              <w:lang w:val="en-GB"/>
            </w:rPr>
          </w:rPrChange>
        </w:rPr>
        <w:pPrChange w:id="1095" w:author="Admin" w:date="2016-10-18T16:11:00Z">
          <w:pPr>
            <w:tabs>
              <w:tab w:val="center" w:pos="467"/>
              <w:tab w:val="center" w:pos="4489"/>
              <w:tab w:val="center" w:pos="8655"/>
              <w:tab w:val="right" w:pos="9638"/>
            </w:tabs>
            <w:spacing w:after="160" w:line="259" w:lineRule="auto"/>
            <w:ind w:left="0" w:firstLine="0"/>
            <w:jc w:val="left"/>
          </w:pPr>
        </w:pPrChange>
      </w:pPr>
      <w:r w:rsidRPr="00385ECB">
        <w:rPr>
          <w:rFonts w:ascii="Arial" w:eastAsia="Calibri" w:hAnsi="Arial" w:cs="Arial"/>
          <w:sz w:val="24"/>
          <w:szCs w:val="24"/>
          <w:lang w:val="en-GB"/>
          <w:rPrChange w:id="1096" w:author="Admin" w:date="2016-10-18T16:05:00Z">
            <w:rPr>
              <w:rFonts w:ascii="Calibri" w:eastAsia="Calibri" w:hAnsi="Calibri" w:cs="Calibri"/>
              <w:lang w:val="en-GB"/>
            </w:rPr>
          </w:rPrChange>
        </w:rPr>
        <w:tab/>
      </w:r>
      <w:r w:rsidRPr="00385ECB">
        <w:rPr>
          <w:rFonts w:ascii="Arial" w:hAnsi="Arial" w:cs="Arial"/>
          <w:sz w:val="24"/>
          <w:szCs w:val="24"/>
          <w:lang w:val="en-GB"/>
          <w:rPrChange w:id="1097" w:author="Admin" w:date="2016-10-18T16:05:00Z">
            <w:rPr>
              <w:lang w:val="en-GB"/>
            </w:rPr>
          </w:rPrChange>
        </w:rPr>
        <w:t>2.5</w:t>
      </w:r>
      <w:r w:rsidRPr="00385ECB">
        <w:rPr>
          <w:rFonts w:ascii="Arial" w:hAnsi="Arial" w:cs="Arial"/>
          <w:sz w:val="24"/>
          <w:szCs w:val="24"/>
          <w:lang w:val="en-GB"/>
          <w:rPrChange w:id="1098" w:author="Admin" w:date="2016-10-18T16:05:00Z">
            <w:rPr>
              <w:lang w:val="en-GB"/>
            </w:rPr>
          </w:rPrChange>
        </w:rPr>
        <w:tab/>
        <w:t>Picture of the 3DAC with the rods (a) unextended and (b) extended. [5].</w:t>
      </w:r>
      <w:r w:rsidRPr="00385ECB">
        <w:rPr>
          <w:rFonts w:ascii="Arial" w:hAnsi="Arial" w:cs="Arial"/>
          <w:sz w:val="24"/>
          <w:szCs w:val="24"/>
          <w:lang w:val="en-GB"/>
          <w:rPrChange w:id="1099" w:author="Admin" w:date="2016-10-18T16:05:00Z">
            <w:rPr>
              <w:lang w:val="en-GB"/>
            </w:rPr>
          </w:rPrChange>
        </w:rPr>
        <w:tab/>
        <w:t>. . . . . .</w:t>
      </w:r>
      <w:r w:rsidRPr="00385ECB">
        <w:rPr>
          <w:rFonts w:ascii="Arial" w:hAnsi="Arial" w:cs="Arial"/>
          <w:sz w:val="24"/>
          <w:szCs w:val="24"/>
          <w:lang w:val="en-GB"/>
          <w:rPrChange w:id="1100" w:author="Admin" w:date="2016-10-18T16:05:00Z">
            <w:rPr>
              <w:lang w:val="en-GB"/>
            </w:rPr>
          </w:rPrChange>
        </w:rPr>
        <w:tab/>
        <w:t>5</w:t>
      </w:r>
    </w:p>
    <w:p w14:paraId="614B1B41" w14:textId="77777777" w:rsidR="00C261B9" w:rsidRPr="00385ECB" w:rsidRDefault="007D0309" w:rsidP="00754AB6">
      <w:pPr>
        <w:tabs>
          <w:tab w:val="center" w:pos="467"/>
          <w:tab w:val="center" w:pos="3716"/>
          <w:tab w:val="center" w:pos="7891"/>
          <w:tab w:val="right" w:pos="9638"/>
        </w:tabs>
        <w:spacing w:after="0" w:line="360" w:lineRule="auto"/>
        <w:ind w:left="0" w:firstLine="0"/>
        <w:rPr>
          <w:rFonts w:ascii="Arial" w:hAnsi="Arial" w:cs="Arial"/>
          <w:sz w:val="24"/>
          <w:szCs w:val="24"/>
          <w:lang w:val="en-GB"/>
          <w:rPrChange w:id="1101" w:author="Admin" w:date="2016-10-18T16:05:00Z">
            <w:rPr>
              <w:lang w:val="en-GB"/>
            </w:rPr>
          </w:rPrChange>
        </w:rPr>
        <w:pPrChange w:id="1102" w:author="Admin" w:date="2016-10-18T16:11:00Z">
          <w:pPr>
            <w:tabs>
              <w:tab w:val="center" w:pos="467"/>
              <w:tab w:val="center" w:pos="3716"/>
              <w:tab w:val="center" w:pos="7891"/>
              <w:tab w:val="right" w:pos="9638"/>
            </w:tabs>
            <w:spacing w:after="160" w:line="259" w:lineRule="auto"/>
            <w:ind w:left="0" w:firstLine="0"/>
            <w:jc w:val="left"/>
          </w:pPr>
        </w:pPrChange>
      </w:pPr>
      <w:r w:rsidRPr="00385ECB">
        <w:rPr>
          <w:rFonts w:ascii="Arial" w:eastAsia="Calibri" w:hAnsi="Arial" w:cs="Arial"/>
          <w:sz w:val="24"/>
          <w:szCs w:val="24"/>
          <w:lang w:val="en-GB"/>
          <w:rPrChange w:id="1103" w:author="Admin" w:date="2016-10-18T16:05:00Z">
            <w:rPr>
              <w:rFonts w:ascii="Calibri" w:eastAsia="Calibri" w:hAnsi="Calibri" w:cs="Calibri"/>
              <w:lang w:val="en-GB"/>
            </w:rPr>
          </w:rPrChange>
        </w:rPr>
        <w:tab/>
      </w:r>
      <w:r w:rsidRPr="00385ECB">
        <w:rPr>
          <w:rFonts w:ascii="Arial" w:hAnsi="Arial" w:cs="Arial"/>
          <w:sz w:val="24"/>
          <w:szCs w:val="24"/>
          <w:lang w:val="en-GB"/>
          <w:rPrChange w:id="1104" w:author="Admin" w:date="2016-10-18T16:05:00Z">
            <w:rPr>
              <w:lang w:val="en-GB"/>
            </w:rPr>
          </w:rPrChange>
        </w:rPr>
        <w:t>2.6</w:t>
      </w:r>
      <w:r w:rsidRPr="00385ECB">
        <w:rPr>
          <w:rFonts w:ascii="Arial" w:hAnsi="Arial" w:cs="Arial"/>
          <w:sz w:val="24"/>
          <w:szCs w:val="24"/>
          <w:lang w:val="en-GB"/>
          <w:rPrChange w:id="1105" w:author="Admin" w:date="2016-10-18T16:05:00Z">
            <w:rPr>
              <w:lang w:val="en-GB"/>
            </w:rPr>
          </w:rPrChange>
        </w:rPr>
        <w:tab/>
        <w:t>An illustration of the dispensary action of the 3DAC. [5].</w:t>
      </w:r>
      <w:r w:rsidRPr="00385ECB">
        <w:rPr>
          <w:rFonts w:ascii="Arial" w:hAnsi="Arial" w:cs="Arial"/>
          <w:sz w:val="24"/>
          <w:szCs w:val="24"/>
          <w:lang w:val="en-GB"/>
          <w:rPrChange w:id="1106" w:author="Admin" w:date="2016-10-18T16:05:00Z">
            <w:rPr>
              <w:lang w:val="en-GB"/>
            </w:rPr>
          </w:rPrChange>
        </w:rPr>
        <w:tab/>
        <w:t>. . . . . . . . . . . . . . .</w:t>
      </w:r>
      <w:r w:rsidRPr="00385ECB">
        <w:rPr>
          <w:rFonts w:ascii="Arial" w:hAnsi="Arial" w:cs="Arial"/>
          <w:sz w:val="24"/>
          <w:szCs w:val="24"/>
          <w:lang w:val="en-GB"/>
          <w:rPrChange w:id="1107" w:author="Admin" w:date="2016-10-18T16:05:00Z">
            <w:rPr>
              <w:lang w:val="en-GB"/>
            </w:rPr>
          </w:rPrChange>
        </w:rPr>
        <w:tab/>
        <w:t>6</w:t>
      </w:r>
    </w:p>
    <w:p w14:paraId="19618686" w14:textId="77777777" w:rsidR="00C261B9" w:rsidRPr="00385ECB" w:rsidRDefault="007D0309" w:rsidP="00754AB6">
      <w:pPr>
        <w:tabs>
          <w:tab w:val="center" w:pos="467"/>
          <w:tab w:val="center" w:pos="2957"/>
          <w:tab w:val="center" w:pos="7127"/>
          <w:tab w:val="right" w:pos="9638"/>
        </w:tabs>
        <w:spacing w:after="0" w:line="360" w:lineRule="auto"/>
        <w:ind w:left="0" w:firstLine="0"/>
        <w:rPr>
          <w:rFonts w:ascii="Arial" w:hAnsi="Arial" w:cs="Arial"/>
          <w:sz w:val="24"/>
          <w:szCs w:val="24"/>
          <w:lang w:val="en-GB"/>
          <w:rPrChange w:id="1108" w:author="Admin" w:date="2016-10-18T16:05:00Z">
            <w:rPr>
              <w:lang w:val="en-GB"/>
            </w:rPr>
          </w:rPrChange>
        </w:rPr>
        <w:pPrChange w:id="1109" w:author="Admin" w:date="2016-10-18T16:11:00Z">
          <w:pPr>
            <w:tabs>
              <w:tab w:val="center" w:pos="467"/>
              <w:tab w:val="center" w:pos="2957"/>
              <w:tab w:val="center" w:pos="7127"/>
              <w:tab w:val="right" w:pos="9638"/>
            </w:tabs>
            <w:spacing w:after="160" w:line="259" w:lineRule="auto"/>
            <w:ind w:left="0" w:firstLine="0"/>
            <w:jc w:val="left"/>
          </w:pPr>
        </w:pPrChange>
      </w:pPr>
      <w:r w:rsidRPr="00385ECB">
        <w:rPr>
          <w:rFonts w:ascii="Arial" w:eastAsia="Calibri" w:hAnsi="Arial" w:cs="Arial"/>
          <w:sz w:val="24"/>
          <w:szCs w:val="24"/>
          <w:lang w:val="en-GB"/>
          <w:rPrChange w:id="1110" w:author="Admin" w:date="2016-10-18T16:05:00Z">
            <w:rPr>
              <w:rFonts w:ascii="Calibri" w:eastAsia="Calibri" w:hAnsi="Calibri" w:cs="Calibri"/>
              <w:lang w:val="en-GB"/>
            </w:rPr>
          </w:rPrChange>
        </w:rPr>
        <w:tab/>
      </w:r>
      <w:r w:rsidRPr="00385ECB">
        <w:rPr>
          <w:rFonts w:ascii="Arial" w:hAnsi="Arial" w:cs="Arial"/>
          <w:sz w:val="24"/>
          <w:szCs w:val="24"/>
          <w:lang w:val="en-GB"/>
          <w:rPrChange w:id="1111" w:author="Admin" w:date="2016-10-18T16:05:00Z">
            <w:rPr>
              <w:lang w:val="en-GB"/>
            </w:rPr>
          </w:rPrChange>
        </w:rPr>
        <w:t>2.7</w:t>
      </w:r>
      <w:r w:rsidRPr="00385ECB">
        <w:rPr>
          <w:rFonts w:ascii="Arial" w:hAnsi="Arial" w:cs="Arial"/>
          <w:sz w:val="24"/>
          <w:szCs w:val="24"/>
          <w:lang w:val="en-GB"/>
          <w:rPrChange w:id="1112" w:author="Admin" w:date="2016-10-18T16:05:00Z">
            <w:rPr>
              <w:lang w:val="en-GB"/>
            </w:rPr>
          </w:rPrChange>
        </w:rPr>
        <w:tab/>
        <w:t>External Low Pass Noise Filter Circuit</w:t>
      </w:r>
      <w:ins w:id="1113" w:author="Admin" w:date="2016-11-01T19:27:00Z">
        <w:r w:rsidR="00166ABA" w:rsidRPr="00385ECB">
          <w:rPr>
            <w:rFonts w:ascii="Arial" w:hAnsi="Arial" w:cs="Arial"/>
            <w:sz w:val="24"/>
            <w:szCs w:val="24"/>
            <w:lang w:val="en-GB"/>
          </w:rPr>
          <w:t xml:space="preserve"> </w:t>
        </w:r>
      </w:ins>
      <w:r w:rsidRPr="00385ECB">
        <w:rPr>
          <w:rFonts w:ascii="Arial" w:hAnsi="Arial" w:cs="Arial"/>
          <w:sz w:val="24"/>
          <w:szCs w:val="24"/>
          <w:lang w:val="en-GB"/>
          <w:rPrChange w:id="1114" w:author="Admin" w:date="2016-10-18T16:05:00Z">
            <w:rPr>
              <w:lang w:val="en-GB"/>
            </w:rPr>
          </w:rPrChange>
        </w:rPr>
        <w:t>[6]</w:t>
      </w:r>
      <w:r w:rsidRPr="00385ECB">
        <w:rPr>
          <w:rFonts w:ascii="Arial" w:hAnsi="Arial" w:cs="Arial"/>
          <w:sz w:val="24"/>
          <w:szCs w:val="24"/>
          <w:lang w:val="en-GB"/>
          <w:rPrChange w:id="1115" w:author="Admin" w:date="2016-10-18T16:05:00Z">
            <w:rPr>
              <w:lang w:val="en-GB"/>
            </w:rPr>
          </w:rPrChange>
        </w:rPr>
        <w:tab/>
        <w:t>. . . . . . . . . . . . . . . . . . . . . . . .</w:t>
      </w:r>
      <w:r w:rsidRPr="00385ECB">
        <w:rPr>
          <w:rFonts w:ascii="Arial" w:hAnsi="Arial" w:cs="Arial"/>
          <w:sz w:val="24"/>
          <w:szCs w:val="24"/>
          <w:lang w:val="en-GB"/>
          <w:rPrChange w:id="1116" w:author="Admin" w:date="2016-10-18T16:05:00Z">
            <w:rPr>
              <w:lang w:val="en-GB"/>
            </w:rPr>
          </w:rPrChange>
        </w:rPr>
        <w:tab/>
        <w:t>7</w:t>
      </w:r>
    </w:p>
    <w:p w14:paraId="4D728A76" w14:textId="77777777" w:rsidR="00C261B9" w:rsidRPr="00385ECB" w:rsidRDefault="007D0309" w:rsidP="00166ABA">
      <w:pPr>
        <w:tabs>
          <w:tab w:val="center" w:pos="467"/>
          <w:tab w:val="center" w:pos="810"/>
        </w:tabs>
        <w:spacing w:after="0" w:line="360" w:lineRule="auto"/>
        <w:ind w:left="0" w:firstLine="0"/>
        <w:rPr>
          <w:rFonts w:ascii="Arial" w:hAnsi="Arial" w:cs="Arial"/>
          <w:sz w:val="24"/>
          <w:szCs w:val="24"/>
          <w:lang w:val="en-GB"/>
          <w:rPrChange w:id="1117" w:author="Admin" w:date="2016-10-18T16:05:00Z">
            <w:rPr>
              <w:lang w:val="en-GB"/>
            </w:rPr>
          </w:rPrChange>
        </w:rPr>
        <w:pPrChange w:id="1118" w:author="Admin" w:date="2016-11-01T19:27:00Z">
          <w:pPr>
            <w:tabs>
              <w:tab w:val="center" w:pos="467"/>
              <w:tab w:val="center" w:pos="5032"/>
            </w:tabs>
            <w:spacing w:after="160" w:line="259" w:lineRule="auto"/>
            <w:ind w:left="0" w:firstLine="0"/>
            <w:jc w:val="left"/>
          </w:pPr>
        </w:pPrChange>
      </w:pPr>
      <w:r w:rsidRPr="00385ECB">
        <w:rPr>
          <w:rFonts w:ascii="Arial" w:eastAsia="Calibri" w:hAnsi="Arial" w:cs="Arial"/>
          <w:sz w:val="24"/>
          <w:szCs w:val="24"/>
          <w:lang w:val="en-GB"/>
          <w:rPrChange w:id="1119" w:author="Admin" w:date="2016-10-18T16:05:00Z">
            <w:rPr>
              <w:rFonts w:ascii="Calibri" w:eastAsia="Calibri" w:hAnsi="Calibri" w:cs="Calibri"/>
              <w:lang w:val="en-GB"/>
            </w:rPr>
          </w:rPrChange>
        </w:rPr>
        <w:tab/>
      </w:r>
      <w:r w:rsidRPr="00385ECB">
        <w:rPr>
          <w:rFonts w:ascii="Arial" w:hAnsi="Arial" w:cs="Arial"/>
          <w:sz w:val="24"/>
          <w:szCs w:val="24"/>
          <w:lang w:val="en-GB"/>
          <w:rPrChange w:id="1120" w:author="Admin" w:date="2016-10-18T16:05:00Z">
            <w:rPr>
              <w:lang w:val="en-GB"/>
            </w:rPr>
          </w:rPrChange>
        </w:rPr>
        <w:t>2.8</w:t>
      </w:r>
      <w:r w:rsidRPr="00385ECB">
        <w:rPr>
          <w:rFonts w:ascii="Arial" w:hAnsi="Arial" w:cs="Arial"/>
          <w:sz w:val="24"/>
          <w:szCs w:val="24"/>
          <w:lang w:val="en-GB"/>
          <w:rPrChange w:id="1121" w:author="Admin" w:date="2016-10-18T16:05:00Z">
            <w:rPr>
              <w:lang w:val="en-GB"/>
            </w:rPr>
          </w:rPrChange>
        </w:rPr>
        <w:tab/>
        <w:t>When idle one can see the line is held high, this is seen before data is sent and after</w:t>
      </w:r>
    </w:p>
    <w:p w14:paraId="3E36AB28" w14:textId="77777777" w:rsidR="00C261B9" w:rsidRPr="00385ECB" w:rsidRDefault="007D0309" w:rsidP="00754AB6">
      <w:pPr>
        <w:tabs>
          <w:tab w:val="center" w:pos="1127"/>
          <w:tab w:val="center" w:pos="5345"/>
          <w:tab w:val="right" w:pos="9638"/>
        </w:tabs>
        <w:spacing w:after="0" w:line="360" w:lineRule="auto"/>
        <w:ind w:left="0" w:firstLine="0"/>
        <w:rPr>
          <w:rFonts w:ascii="Arial" w:hAnsi="Arial" w:cs="Arial"/>
          <w:sz w:val="24"/>
          <w:szCs w:val="24"/>
          <w:lang w:val="en-GB"/>
          <w:rPrChange w:id="1122" w:author="Admin" w:date="2016-10-18T16:05:00Z">
            <w:rPr>
              <w:lang w:val="en-GB"/>
            </w:rPr>
          </w:rPrChange>
        </w:rPr>
        <w:pPrChange w:id="1123" w:author="Admin" w:date="2016-10-18T16:11:00Z">
          <w:pPr>
            <w:tabs>
              <w:tab w:val="center" w:pos="1127"/>
              <w:tab w:val="center" w:pos="5345"/>
              <w:tab w:val="right" w:pos="9638"/>
            </w:tabs>
            <w:spacing w:after="160" w:line="259" w:lineRule="auto"/>
            <w:ind w:left="0" w:firstLine="0"/>
            <w:jc w:val="left"/>
          </w:pPr>
        </w:pPrChange>
      </w:pPr>
      <w:r w:rsidRPr="00385ECB">
        <w:rPr>
          <w:rFonts w:ascii="Arial" w:eastAsia="Calibri" w:hAnsi="Arial" w:cs="Arial"/>
          <w:sz w:val="24"/>
          <w:szCs w:val="24"/>
          <w:lang w:val="en-GB"/>
          <w:rPrChange w:id="1124" w:author="Admin" w:date="2016-10-18T16:05:00Z">
            <w:rPr>
              <w:rFonts w:ascii="Calibri" w:eastAsia="Calibri" w:hAnsi="Calibri" w:cs="Calibri"/>
              <w:lang w:val="en-GB"/>
            </w:rPr>
          </w:rPrChange>
        </w:rPr>
        <w:tab/>
      </w:r>
      <w:r w:rsidRPr="00385ECB">
        <w:rPr>
          <w:rFonts w:ascii="Arial" w:hAnsi="Arial" w:cs="Arial"/>
          <w:sz w:val="24"/>
          <w:szCs w:val="24"/>
          <w:lang w:val="en-GB"/>
          <w:rPrChange w:id="1125" w:author="Admin" w:date="2016-10-18T16:05:00Z">
            <w:rPr>
              <w:lang w:val="en-GB"/>
            </w:rPr>
          </w:rPrChange>
        </w:rPr>
        <w:t>[8].</w:t>
      </w:r>
      <w:r w:rsidRPr="00385ECB">
        <w:rPr>
          <w:rFonts w:ascii="Arial" w:hAnsi="Arial" w:cs="Arial"/>
          <w:sz w:val="24"/>
          <w:szCs w:val="24"/>
          <w:lang w:val="en-GB"/>
          <w:rPrChange w:id="1126" w:author="Admin" w:date="2016-10-18T16:05:00Z">
            <w:rPr>
              <w:lang w:val="en-GB"/>
            </w:rPr>
          </w:rPrChange>
        </w:rPr>
        <w:tab/>
        <w:t>. . . . . . . . . . . . . . . . . . . . . . . . . . . . . . . . . . . . . . . . . . . . .</w:t>
      </w:r>
      <w:r w:rsidRPr="00385ECB">
        <w:rPr>
          <w:rFonts w:ascii="Arial" w:hAnsi="Arial" w:cs="Arial"/>
          <w:sz w:val="24"/>
          <w:szCs w:val="24"/>
          <w:lang w:val="en-GB"/>
          <w:rPrChange w:id="1127" w:author="Admin" w:date="2016-10-18T16:05:00Z">
            <w:rPr>
              <w:lang w:val="en-GB"/>
            </w:rPr>
          </w:rPrChange>
        </w:rPr>
        <w:tab/>
        <w:t>7</w:t>
      </w:r>
    </w:p>
    <w:p w14:paraId="5250F2A6" w14:textId="77777777" w:rsidR="00C261B9" w:rsidRPr="00385ECB" w:rsidRDefault="007D0309" w:rsidP="00754AB6">
      <w:pPr>
        <w:tabs>
          <w:tab w:val="center" w:pos="467"/>
          <w:tab w:val="center" w:pos="5094"/>
          <w:tab w:val="right" w:pos="9638"/>
        </w:tabs>
        <w:spacing w:after="0" w:line="360" w:lineRule="auto"/>
        <w:ind w:left="0" w:firstLine="0"/>
        <w:rPr>
          <w:rFonts w:ascii="Arial" w:hAnsi="Arial" w:cs="Arial"/>
          <w:sz w:val="24"/>
          <w:szCs w:val="24"/>
          <w:lang w:val="en-GB"/>
          <w:rPrChange w:id="1128" w:author="Admin" w:date="2016-10-18T16:05:00Z">
            <w:rPr>
              <w:lang w:val="en-GB"/>
            </w:rPr>
          </w:rPrChange>
        </w:rPr>
        <w:pPrChange w:id="1129" w:author="Admin" w:date="2016-10-18T16:11:00Z">
          <w:pPr>
            <w:tabs>
              <w:tab w:val="center" w:pos="467"/>
              <w:tab w:val="center" w:pos="5094"/>
              <w:tab w:val="right" w:pos="9638"/>
            </w:tabs>
            <w:spacing w:after="160" w:line="259" w:lineRule="auto"/>
            <w:ind w:left="0" w:firstLine="0"/>
            <w:jc w:val="left"/>
          </w:pPr>
        </w:pPrChange>
      </w:pPr>
      <w:r w:rsidRPr="00385ECB">
        <w:rPr>
          <w:rFonts w:ascii="Arial" w:eastAsia="Calibri" w:hAnsi="Arial" w:cs="Arial"/>
          <w:sz w:val="24"/>
          <w:szCs w:val="24"/>
          <w:lang w:val="en-GB"/>
          <w:rPrChange w:id="1130" w:author="Admin" w:date="2016-10-18T16:05:00Z">
            <w:rPr>
              <w:rFonts w:ascii="Calibri" w:eastAsia="Calibri" w:hAnsi="Calibri" w:cs="Calibri"/>
              <w:lang w:val="en-GB"/>
            </w:rPr>
          </w:rPrChange>
        </w:rPr>
        <w:tab/>
      </w:r>
      <w:r w:rsidRPr="00385ECB">
        <w:rPr>
          <w:rFonts w:ascii="Arial" w:hAnsi="Arial" w:cs="Arial"/>
          <w:sz w:val="24"/>
          <w:szCs w:val="24"/>
          <w:lang w:val="en-GB"/>
          <w:rPrChange w:id="1131" w:author="Admin" w:date="2016-10-18T16:05:00Z">
            <w:rPr>
              <w:lang w:val="en-GB"/>
            </w:rPr>
          </w:rPrChange>
        </w:rPr>
        <w:t>2.9</w:t>
      </w:r>
      <w:r w:rsidRPr="00385ECB">
        <w:rPr>
          <w:rFonts w:ascii="Arial" w:hAnsi="Arial" w:cs="Arial"/>
          <w:sz w:val="24"/>
          <w:szCs w:val="24"/>
          <w:lang w:val="en-GB"/>
          <w:rPrChange w:id="1132" w:author="Admin" w:date="2016-10-18T16:05:00Z">
            <w:rPr>
              <w:lang w:val="en-GB"/>
            </w:rPr>
          </w:rPrChange>
        </w:rPr>
        <w:tab/>
        <w:t xml:space="preserve">The RDM 6300 Module with an external </w:t>
      </w:r>
      <w:del w:id="1133" w:author="Admin" w:date="2016-11-01T19:57:00Z">
        <w:r w:rsidRPr="00385ECB" w:rsidDel="00EF447A">
          <w:rPr>
            <w:rFonts w:ascii="Arial" w:hAnsi="Arial" w:cs="Arial"/>
            <w:sz w:val="24"/>
            <w:szCs w:val="24"/>
            <w:lang w:val="en-GB"/>
            <w:rPrChange w:id="1134" w:author="Admin" w:date="2016-10-18T16:05:00Z">
              <w:rPr>
                <w:lang w:val="en-GB"/>
              </w:rPr>
            </w:rPrChange>
          </w:rPr>
          <w:delText>antena</w:delText>
        </w:r>
      </w:del>
      <w:ins w:id="1135" w:author="Admin" w:date="2016-11-01T19:57:00Z">
        <w:r w:rsidR="00EF447A" w:rsidRPr="00385ECB">
          <w:rPr>
            <w:rFonts w:ascii="Arial" w:hAnsi="Arial" w:cs="Arial"/>
            <w:sz w:val="24"/>
            <w:szCs w:val="24"/>
            <w:lang w:val="en-GB"/>
          </w:rPr>
          <w:t>antenna</w:t>
        </w:r>
      </w:ins>
      <w:r w:rsidRPr="00385ECB">
        <w:rPr>
          <w:rFonts w:ascii="Arial" w:hAnsi="Arial" w:cs="Arial"/>
          <w:sz w:val="24"/>
          <w:szCs w:val="24"/>
          <w:lang w:val="en-GB"/>
          <w:rPrChange w:id="1136" w:author="Admin" w:date="2016-10-18T16:05:00Z">
            <w:rPr>
              <w:lang w:val="en-GB"/>
            </w:rPr>
          </w:rPrChange>
        </w:rPr>
        <w:t xml:space="preserve"> connected directly to the module [13].</w:t>
      </w:r>
      <w:r w:rsidRPr="00385ECB">
        <w:rPr>
          <w:rFonts w:ascii="Arial" w:hAnsi="Arial" w:cs="Arial"/>
          <w:sz w:val="24"/>
          <w:szCs w:val="24"/>
          <w:lang w:val="en-GB"/>
          <w:rPrChange w:id="1137" w:author="Admin" w:date="2016-10-18T16:05:00Z">
            <w:rPr>
              <w:lang w:val="en-GB"/>
            </w:rPr>
          </w:rPrChange>
        </w:rPr>
        <w:tab/>
        <w:t>9</w:t>
      </w:r>
    </w:p>
    <w:p w14:paraId="0679B156" w14:textId="77777777" w:rsidR="00C261B9" w:rsidRPr="00385ECB" w:rsidRDefault="007D0309" w:rsidP="00754AB6">
      <w:pPr>
        <w:tabs>
          <w:tab w:val="center" w:pos="521"/>
          <w:tab w:val="center" w:pos="4657"/>
          <w:tab w:val="center" w:pos="8824"/>
          <w:tab w:val="right" w:pos="9638"/>
        </w:tabs>
        <w:spacing w:after="0" w:line="360" w:lineRule="auto"/>
        <w:ind w:left="0" w:firstLine="0"/>
        <w:rPr>
          <w:rFonts w:ascii="Arial" w:hAnsi="Arial" w:cs="Arial"/>
          <w:sz w:val="24"/>
          <w:szCs w:val="24"/>
          <w:lang w:val="en-GB"/>
          <w:rPrChange w:id="1138" w:author="Admin" w:date="2016-10-18T16:05:00Z">
            <w:rPr>
              <w:lang w:val="en-GB"/>
            </w:rPr>
          </w:rPrChange>
        </w:rPr>
        <w:pPrChange w:id="1139" w:author="Admin" w:date="2016-10-18T16:11:00Z">
          <w:pPr>
            <w:tabs>
              <w:tab w:val="center" w:pos="521"/>
              <w:tab w:val="center" w:pos="4657"/>
              <w:tab w:val="center" w:pos="8824"/>
              <w:tab w:val="right" w:pos="9638"/>
            </w:tabs>
            <w:spacing w:after="160" w:line="259" w:lineRule="auto"/>
            <w:ind w:left="0" w:firstLine="0"/>
            <w:jc w:val="left"/>
          </w:pPr>
        </w:pPrChange>
      </w:pPr>
      <w:r w:rsidRPr="00385ECB">
        <w:rPr>
          <w:rFonts w:ascii="Arial" w:eastAsia="Calibri" w:hAnsi="Arial" w:cs="Arial"/>
          <w:sz w:val="24"/>
          <w:szCs w:val="24"/>
          <w:lang w:val="en-GB"/>
          <w:rPrChange w:id="1140" w:author="Admin" w:date="2016-10-18T16:05:00Z">
            <w:rPr>
              <w:rFonts w:ascii="Calibri" w:eastAsia="Calibri" w:hAnsi="Calibri" w:cs="Calibri"/>
              <w:lang w:val="en-GB"/>
            </w:rPr>
          </w:rPrChange>
        </w:rPr>
        <w:tab/>
      </w:r>
      <w:r w:rsidRPr="00385ECB">
        <w:rPr>
          <w:rFonts w:ascii="Arial" w:hAnsi="Arial" w:cs="Arial"/>
          <w:sz w:val="24"/>
          <w:szCs w:val="24"/>
          <w:lang w:val="en-GB"/>
          <w:rPrChange w:id="1141" w:author="Admin" w:date="2016-10-18T16:05:00Z">
            <w:rPr>
              <w:lang w:val="en-GB"/>
            </w:rPr>
          </w:rPrChange>
        </w:rPr>
        <w:t>2.10</w:t>
      </w:r>
      <w:r w:rsidRPr="00385ECB">
        <w:rPr>
          <w:rFonts w:ascii="Arial" w:hAnsi="Arial" w:cs="Arial"/>
          <w:sz w:val="24"/>
          <w:szCs w:val="24"/>
          <w:lang w:val="en-GB"/>
          <w:rPrChange w:id="1142" w:author="Admin" w:date="2016-10-18T16:05:00Z">
            <w:rPr>
              <w:lang w:val="en-GB"/>
            </w:rPr>
          </w:rPrChange>
        </w:rPr>
        <w:tab/>
        <w:t>Graph showing active websites and their backend web server being used [17].</w:t>
      </w:r>
      <w:r w:rsidRPr="00385ECB">
        <w:rPr>
          <w:rFonts w:ascii="Arial" w:hAnsi="Arial" w:cs="Arial"/>
          <w:sz w:val="24"/>
          <w:szCs w:val="24"/>
          <w:lang w:val="en-GB"/>
          <w:rPrChange w:id="1143" w:author="Admin" w:date="2016-10-18T16:05:00Z">
            <w:rPr>
              <w:lang w:val="en-GB"/>
            </w:rPr>
          </w:rPrChange>
        </w:rPr>
        <w:tab/>
        <w:t>. . . .</w:t>
      </w:r>
      <w:r w:rsidRPr="00385ECB">
        <w:rPr>
          <w:rFonts w:ascii="Arial" w:hAnsi="Arial" w:cs="Arial"/>
          <w:sz w:val="24"/>
          <w:szCs w:val="24"/>
          <w:lang w:val="en-GB"/>
          <w:rPrChange w:id="1144" w:author="Admin" w:date="2016-10-18T16:05:00Z">
            <w:rPr>
              <w:lang w:val="en-GB"/>
            </w:rPr>
          </w:rPrChange>
        </w:rPr>
        <w:tab/>
        <w:t>10</w:t>
      </w:r>
    </w:p>
    <w:p w14:paraId="0594DA5B" w14:textId="77777777" w:rsidR="00C261B9" w:rsidRPr="00385ECB" w:rsidRDefault="007D0309" w:rsidP="00754AB6">
      <w:pPr>
        <w:tabs>
          <w:tab w:val="center" w:pos="521"/>
          <w:tab w:val="center" w:pos="2661"/>
          <w:tab w:val="center" w:pos="6873"/>
          <w:tab w:val="right" w:pos="9638"/>
        </w:tabs>
        <w:spacing w:after="0" w:line="360" w:lineRule="auto"/>
        <w:ind w:left="0" w:firstLine="0"/>
        <w:rPr>
          <w:rFonts w:ascii="Arial" w:hAnsi="Arial" w:cs="Arial"/>
          <w:sz w:val="24"/>
          <w:szCs w:val="24"/>
          <w:lang w:val="en-GB"/>
          <w:rPrChange w:id="1145" w:author="Admin" w:date="2016-10-18T16:05:00Z">
            <w:rPr>
              <w:lang w:val="en-GB"/>
            </w:rPr>
          </w:rPrChange>
        </w:rPr>
        <w:pPrChange w:id="1146" w:author="Admin" w:date="2016-10-18T16:11:00Z">
          <w:pPr>
            <w:tabs>
              <w:tab w:val="center" w:pos="521"/>
              <w:tab w:val="center" w:pos="2661"/>
              <w:tab w:val="center" w:pos="6873"/>
              <w:tab w:val="right" w:pos="9638"/>
            </w:tabs>
            <w:spacing w:after="160" w:line="259" w:lineRule="auto"/>
            <w:ind w:left="0" w:firstLine="0"/>
            <w:jc w:val="left"/>
          </w:pPr>
        </w:pPrChange>
      </w:pPr>
      <w:r w:rsidRPr="00385ECB">
        <w:rPr>
          <w:rFonts w:ascii="Arial" w:eastAsia="Calibri" w:hAnsi="Arial" w:cs="Arial"/>
          <w:sz w:val="24"/>
          <w:szCs w:val="24"/>
          <w:lang w:val="en-GB"/>
          <w:rPrChange w:id="1147" w:author="Admin" w:date="2016-10-18T16:05:00Z">
            <w:rPr>
              <w:rFonts w:ascii="Calibri" w:eastAsia="Calibri" w:hAnsi="Calibri" w:cs="Calibri"/>
              <w:lang w:val="en-GB"/>
            </w:rPr>
          </w:rPrChange>
        </w:rPr>
        <w:tab/>
      </w:r>
      <w:r w:rsidRPr="00385ECB">
        <w:rPr>
          <w:rFonts w:ascii="Arial" w:hAnsi="Arial" w:cs="Arial"/>
          <w:sz w:val="24"/>
          <w:szCs w:val="24"/>
          <w:lang w:val="en-GB"/>
          <w:rPrChange w:id="1148" w:author="Admin" w:date="2016-10-18T16:05:00Z">
            <w:rPr>
              <w:lang w:val="en-GB"/>
            </w:rPr>
          </w:rPrChange>
        </w:rPr>
        <w:t>2.11</w:t>
      </w:r>
      <w:r w:rsidRPr="00385ECB">
        <w:rPr>
          <w:rFonts w:ascii="Arial" w:hAnsi="Arial" w:cs="Arial"/>
          <w:sz w:val="24"/>
          <w:szCs w:val="24"/>
          <w:lang w:val="en-GB"/>
          <w:rPrChange w:id="1149" w:author="Admin" w:date="2016-10-18T16:05:00Z">
            <w:rPr>
              <w:lang w:val="en-GB"/>
            </w:rPr>
          </w:rPrChange>
        </w:rPr>
        <w:tab/>
        <w:t>ATX 20 pin connection layout [22].</w:t>
      </w:r>
      <w:r w:rsidRPr="00385ECB">
        <w:rPr>
          <w:rFonts w:ascii="Arial" w:hAnsi="Arial" w:cs="Arial"/>
          <w:sz w:val="24"/>
          <w:szCs w:val="24"/>
          <w:lang w:val="en-GB"/>
          <w:rPrChange w:id="1150" w:author="Admin" w:date="2016-10-18T16:05:00Z">
            <w:rPr>
              <w:lang w:val="en-GB"/>
            </w:rPr>
          </w:rPrChange>
        </w:rPr>
        <w:tab/>
        <w:t>. . . . . . . . . . . . . . . . . . . . . . . . . . .</w:t>
      </w:r>
      <w:r w:rsidRPr="00385ECB">
        <w:rPr>
          <w:rFonts w:ascii="Arial" w:hAnsi="Arial" w:cs="Arial"/>
          <w:sz w:val="24"/>
          <w:szCs w:val="24"/>
          <w:lang w:val="en-GB"/>
          <w:rPrChange w:id="1151" w:author="Admin" w:date="2016-10-18T16:05:00Z">
            <w:rPr>
              <w:lang w:val="en-GB"/>
            </w:rPr>
          </w:rPrChange>
        </w:rPr>
        <w:tab/>
        <w:t>11</w:t>
      </w:r>
    </w:p>
    <w:p w14:paraId="3A898BAF" w14:textId="77777777" w:rsidR="00C261B9" w:rsidRPr="00385ECB" w:rsidRDefault="007D0309" w:rsidP="00754AB6">
      <w:pPr>
        <w:tabs>
          <w:tab w:val="center" w:pos="467"/>
          <w:tab w:val="center" w:pos="5032"/>
        </w:tabs>
        <w:spacing w:after="0" w:line="360" w:lineRule="auto"/>
        <w:ind w:left="0" w:firstLine="0"/>
        <w:rPr>
          <w:rFonts w:ascii="Arial" w:hAnsi="Arial" w:cs="Arial"/>
          <w:sz w:val="24"/>
          <w:szCs w:val="24"/>
          <w:lang w:val="en-GB"/>
          <w:rPrChange w:id="1152" w:author="Admin" w:date="2016-10-18T16:05:00Z">
            <w:rPr>
              <w:lang w:val="en-GB"/>
            </w:rPr>
          </w:rPrChange>
        </w:rPr>
        <w:pPrChange w:id="1153" w:author="Admin" w:date="2016-10-18T16:11:00Z">
          <w:pPr>
            <w:tabs>
              <w:tab w:val="center" w:pos="467"/>
              <w:tab w:val="center" w:pos="5032"/>
            </w:tabs>
            <w:spacing w:after="160" w:line="259" w:lineRule="auto"/>
            <w:ind w:left="0" w:firstLine="0"/>
            <w:jc w:val="left"/>
          </w:pPr>
        </w:pPrChange>
      </w:pPr>
      <w:r w:rsidRPr="00385ECB">
        <w:rPr>
          <w:rFonts w:ascii="Arial" w:eastAsia="Calibri" w:hAnsi="Arial" w:cs="Arial"/>
          <w:sz w:val="24"/>
          <w:szCs w:val="24"/>
          <w:lang w:val="en-GB"/>
          <w:rPrChange w:id="1154" w:author="Admin" w:date="2016-10-18T16:05:00Z">
            <w:rPr>
              <w:rFonts w:ascii="Calibri" w:eastAsia="Calibri" w:hAnsi="Calibri" w:cs="Calibri"/>
              <w:lang w:val="en-GB"/>
            </w:rPr>
          </w:rPrChange>
        </w:rPr>
        <w:tab/>
      </w:r>
      <w:r w:rsidRPr="00385ECB">
        <w:rPr>
          <w:rFonts w:ascii="Arial" w:hAnsi="Arial" w:cs="Arial"/>
          <w:sz w:val="24"/>
          <w:szCs w:val="24"/>
          <w:lang w:val="en-GB"/>
          <w:rPrChange w:id="1155" w:author="Admin" w:date="2016-10-18T16:05:00Z">
            <w:rPr>
              <w:lang w:val="en-GB"/>
            </w:rPr>
          </w:rPrChange>
        </w:rPr>
        <w:t>3.1</w:t>
      </w:r>
      <w:r w:rsidRPr="00385ECB">
        <w:rPr>
          <w:rFonts w:ascii="Arial" w:hAnsi="Arial" w:cs="Arial"/>
          <w:sz w:val="24"/>
          <w:szCs w:val="24"/>
          <w:lang w:val="en-GB"/>
          <w:rPrChange w:id="1156" w:author="Admin" w:date="2016-10-18T16:05:00Z">
            <w:rPr>
              <w:lang w:val="en-GB"/>
            </w:rPr>
          </w:rPrChange>
        </w:rPr>
        <w:tab/>
        <w:t>Mind map used to help assist the definition of the topic, system specifications and</w:t>
      </w:r>
    </w:p>
    <w:p w14:paraId="49C07C02" w14:textId="77777777" w:rsidR="00C261B9" w:rsidRPr="00385ECB" w:rsidRDefault="007D0309" w:rsidP="00754AB6">
      <w:pPr>
        <w:tabs>
          <w:tab w:val="center" w:pos="2482"/>
          <w:tab w:val="center" w:pos="6703"/>
          <w:tab w:val="right" w:pos="9638"/>
        </w:tabs>
        <w:spacing w:after="0" w:line="360" w:lineRule="auto"/>
        <w:ind w:left="0" w:firstLine="0"/>
        <w:rPr>
          <w:rFonts w:ascii="Arial" w:hAnsi="Arial" w:cs="Arial"/>
          <w:sz w:val="24"/>
          <w:szCs w:val="24"/>
          <w:lang w:val="en-GB"/>
          <w:rPrChange w:id="1157" w:author="Admin" w:date="2016-10-18T16:05:00Z">
            <w:rPr>
              <w:lang w:val="en-GB"/>
            </w:rPr>
          </w:rPrChange>
        </w:rPr>
        <w:pPrChange w:id="1158" w:author="Admin" w:date="2016-10-18T16:11:00Z">
          <w:pPr>
            <w:tabs>
              <w:tab w:val="center" w:pos="2482"/>
              <w:tab w:val="center" w:pos="6703"/>
              <w:tab w:val="right" w:pos="9638"/>
            </w:tabs>
            <w:spacing w:after="160" w:line="259" w:lineRule="auto"/>
            <w:ind w:left="0" w:firstLine="0"/>
            <w:jc w:val="left"/>
          </w:pPr>
        </w:pPrChange>
      </w:pPr>
      <w:r w:rsidRPr="00385ECB">
        <w:rPr>
          <w:rFonts w:ascii="Arial" w:eastAsia="Calibri" w:hAnsi="Arial" w:cs="Arial"/>
          <w:sz w:val="24"/>
          <w:szCs w:val="24"/>
          <w:lang w:val="en-GB"/>
          <w:rPrChange w:id="1159" w:author="Admin" w:date="2016-10-18T16:05:00Z">
            <w:rPr>
              <w:rFonts w:ascii="Calibri" w:eastAsia="Calibri" w:hAnsi="Calibri" w:cs="Calibri"/>
              <w:lang w:val="en-GB"/>
            </w:rPr>
          </w:rPrChange>
        </w:rPr>
        <w:tab/>
      </w:r>
      <w:r w:rsidRPr="00385ECB">
        <w:rPr>
          <w:rFonts w:ascii="Arial" w:hAnsi="Arial" w:cs="Arial"/>
          <w:sz w:val="24"/>
          <w:szCs w:val="24"/>
          <w:lang w:val="en-GB"/>
          <w:rPrChange w:id="1160" w:author="Admin" w:date="2016-10-18T16:05:00Z">
            <w:rPr>
              <w:lang w:val="en-GB"/>
            </w:rPr>
          </w:rPrChange>
        </w:rPr>
        <w:t>design of the Vending Machine.</w:t>
      </w:r>
      <w:r w:rsidRPr="00385ECB">
        <w:rPr>
          <w:rFonts w:ascii="Arial" w:hAnsi="Arial" w:cs="Arial"/>
          <w:sz w:val="24"/>
          <w:szCs w:val="24"/>
          <w:lang w:val="en-GB"/>
          <w:rPrChange w:id="1161" w:author="Admin" w:date="2016-10-18T16:05:00Z">
            <w:rPr>
              <w:lang w:val="en-GB"/>
            </w:rPr>
          </w:rPrChange>
        </w:rPr>
        <w:tab/>
        <w:t>. . . . . . . . . . . . . . . . . . . . . . . . . . . . .</w:t>
      </w:r>
      <w:r w:rsidRPr="00385ECB">
        <w:rPr>
          <w:rFonts w:ascii="Arial" w:hAnsi="Arial" w:cs="Arial"/>
          <w:sz w:val="24"/>
          <w:szCs w:val="24"/>
          <w:lang w:val="en-GB"/>
          <w:rPrChange w:id="1162" w:author="Admin" w:date="2016-10-18T16:05:00Z">
            <w:rPr>
              <w:lang w:val="en-GB"/>
            </w:rPr>
          </w:rPrChange>
        </w:rPr>
        <w:tab/>
        <w:t>12</w:t>
      </w:r>
    </w:p>
    <w:p w14:paraId="786244D8" w14:textId="77777777" w:rsidR="00C261B9" w:rsidRPr="00385ECB" w:rsidRDefault="007D0309" w:rsidP="00754AB6">
      <w:pPr>
        <w:tabs>
          <w:tab w:val="center" w:pos="467"/>
          <w:tab w:val="center" w:pos="5032"/>
        </w:tabs>
        <w:spacing w:after="0" w:line="360" w:lineRule="auto"/>
        <w:ind w:left="0" w:firstLine="0"/>
        <w:rPr>
          <w:rFonts w:ascii="Arial" w:hAnsi="Arial" w:cs="Arial"/>
          <w:sz w:val="24"/>
          <w:szCs w:val="24"/>
          <w:lang w:val="en-GB"/>
          <w:rPrChange w:id="1163" w:author="Admin" w:date="2016-10-18T16:05:00Z">
            <w:rPr>
              <w:lang w:val="en-GB"/>
            </w:rPr>
          </w:rPrChange>
        </w:rPr>
        <w:pPrChange w:id="1164" w:author="Admin" w:date="2016-10-18T16:11:00Z">
          <w:pPr>
            <w:tabs>
              <w:tab w:val="center" w:pos="467"/>
              <w:tab w:val="center" w:pos="5032"/>
            </w:tabs>
            <w:spacing w:after="160" w:line="259" w:lineRule="auto"/>
            <w:ind w:left="0" w:firstLine="0"/>
            <w:jc w:val="left"/>
          </w:pPr>
        </w:pPrChange>
      </w:pPr>
      <w:r w:rsidRPr="00385ECB">
        <w:rPr>
          <w:rFonts w:ascii="Arial" w:eastAsia="Calibri" w:hAnsi="Arial" w:cs="Arial"/>
          <w:sz w:val="24"/>
          <w:szCs w:val="24"/>
          <w:lang w:val="en-GB"/>
          <w:rPrChange w:id="1165" w:author="Admin" w:date="2016-10-18T16:05:00Z">
            <w:rPr>
              <w:rFonts w:ascii="Calibri" w:eastAsia="Calibri" w:hAnsi="Calibri" w:cs="Calibri"/>
              <w:lang w:val="en-GB"/>
            </w:rPr>
          </w:rPrChange>
        </w:rPr>
        <w:tab/>
      </w:r>
      <w:r w:rsidRPr="00385ECB">
        <w:rPr>
          <w:rFonts w:ascii="Arial" w:hAnsi="Arial" w:cs="Arial"/>
          <w:sz w:val="24"/>
          <w:szCs w:val="24"/>
          <w:lang w:val="en-GB"/>
          <w:rPrChange w:id="1166" w:author="Admin" w:date="2016-10-18T16:05:00Z">
            <w:rPr>
              <w:lang w:val="en-GB"/>
            </w:rPr>
          </w:rPrChange>
        </w:rPr>
        <w:t>3.2</w:t>
      </w:r>
      <w:r w:rsidRPr="00385ECB">
        <w:rPr>
          <w:rFonts w:ascii="Arial" w:hAnsi="Arial" w:cs="Arial"/>
          <w:sz w:val="24"/>
          <w:szCs w:val="24"/>
          <w:lang w:val="en-GB"/>
          <w:rPrChange w:id="1167" w:author="Admin" w:date="2016-10-18T16:05:00Z">
            <w:rPr>
              <w:lang w:val="en-GB"/>
            </w:rPr>
          </w:rPrChange>
        </w:rPr>
        <w:tab/>
        <w:t>Two tubes of components, the top full of DIP IC Holders and the bottom one being</w:t>
      </w:r>
    </w:p>
    <w:p w14:paraId="6CF816CA" w14:textId="77777777" w:rsidR="00C261B9" w:rsidRPr="00385ECB" w:rsidRDefault="007D0309" w:rsidP="00754AB6">
      <w:pPr>
        <w:tabs>
          <w:tab w:val="center" w:pos="5045"/>
          <w:tab w:val="right" w:pos="9638"/>
        </w:tabs>
        <w:spacing w:after="0" w:line="360" w:lineRule="auto"/>
        <w:ind w:left="0" w:firstLine="0"/>
        <w:rPr>
          <w:rFonts w:ascii="Arial" w:hAnsi="Arial" w:cs="Arial"/>
          <w:sz w:val="24"/>
          <w:szCs w:val="24"/>
          <w:lang w:val="en-GB"/>
          <w:rPrChange w:id="1168" w:author="Admin" w:date="2016-10-18T16:05:00Z">
            <w:rPr>
              <w:lang w:val="en-GB"/>
            </w:rPr>
          </w:rPrChange>
        </w:rPr>
        <w:pPrChange w:id="1169" w:author="Admin" w:date="2016-10-18T16:11:00Z">
          <w:pPr>
            <w:tabs>
              <w:tab w:val="center" w:pos="5045"/>
              <w:tab w:val="right" w:pos="9638"/>
            </w:tabs>
            <w:spacing w:after="160" w:line="259" w:lineRule="auto"/>
            <w:ind w:left="0" w:firstLine="0"/>
            <w:jc w:val="left"/>
          </w:pPr>
        </w:pPrChange>
      </w:pPr>
      <w:r w:rsidRPr="00385ECB">
        <w:rPr>
          <w:rFonts w:ascii="Arial" w:eastAsia="Calibri" w:hAnsi="Arial" w:cs="Arial"/>
          <w:sz w:val="24"/>
          <w:szCs w:val="24"/>
          <w:lang w:val="en-GB"/>
          <w:rPrChange w:id="1170" w:author="Admin" w:date="2016-10-18T16:05:00Z">
            <w:rPr>
              <w:rFonts w:ascii="Calibri" w:eastAsia="Calibri" w:hAnsi="Calibri" w:cs="Calibri"/>
              <w:lang w:val="en-GB"/>
            </w:rPr>
          </w:rPrChange>
        </w:rPr>
        <w:tab/>
      </w:r>
      <w:r w:rsidRPr="00385ECB">
        <w:rPr>
          <w:rFonts w:ascii="Arial" w:hAnsi="Arial" w:cs="Arial"/>
          <w:sz w:val="24"/>
          <w:szCs w:val="24"/>
          <w:lang w:val="en-GB"/>
          <w:rPrChange w:id="1171" w:author="Admin" w:date="2016-10-18T16:05:00Z">
            <w:rPr>
              <w:lang w:val="en-GB"/>
            </w:rPr>
          </w:rPrChange>
        </w:rPr>
        <w:t>full of DIP 8 Components. . . . . . . . . . . . . . . . . . . . . . . . . . . . . . . . . .</w:t>
      </w:r>
      <w:r w:rsidRPr="00385ECB">
        <w:rPr>
          <w:rFonts w:ascii="Arial" w:hAnsi="Arial" w:cs="Arial"/>
          <w:sz w:val="24"/>
          <w:szCs w:val="24"/>
          <w:lang w:val="en-GB"/>
          <w:rPrChange w:id="1172" w:author="Admin" w:date="2016-10-18T16:05:00Z">
            <w:rPr>
              <w:lang w:val="en-GB"/>
            </w:rPr>
          </w:rPrChange>
        </w:rPr>
        <w:tab/>
        <w:t>13</w:t>
      </w:r>
    </w:p>
    <w:p w14:paraId="048F3B32" w14:textId="77777777" w:rsidR="00C261B9" w:rsidRPr="00385ECB" w:rsidRDefault="007D0309" w:rsidP="00754AB6">
      <w:pPr>
        <w:tabs>
          <w:tab w:val="center" w:pos="467"/>
          <w:tab w:val="center" w:pos="5045"/>
          <w:tab w:val="right" w:pos="9638"/>
        </w:tabs>
        <w:spacing w:after="0" w:line="360" w:lineRule="auto"/>
        <w:ind w:left="0" w:firstLine="0"/>
        <w:rPr>
          <w:rFonts w:ascii="Arial" w:hAnsi="Arial" w:cs="Arial"/>
          <w:sz w:val="24"/>
          <w:szCs w:val="24"/>
          <w:lang w:val="en-GB"/>
          <w:rPrChange w:id="1173" w:author="Admin" w:date="2016-10-18T16:05:00Z">
            <w:rPr>
              <w:lang w:val="en-GB"/>
            </w:rPr>
          </w:rPrChange>
        </w:rPr>
        <w:pPrChange w:id="1174" w:author="Admin" w:date="2016-10-18T16:11:00Z">
          <w:pPr>
            <w:tabs>
              <w:tab w:val="center" w:pos="467"/>
              <w:tab w:val="center" w:pos="5045"/>
              <w:tab w:val="right" w:pos="9638"/>
            </w:tabs>
            <w:spacing w:after="160" w:line="259" w:lineRule="auto"/>
            <w:ind w:left="0" w:firstLine="0"/>
            <w:jc w:val="left"/>
          </w:pPr>
        </w:pPrChange>
      </w:pPr>
      <w:r w:rsidRPr="00385ECB">
        <w:rPr>
          <w:rFonts w:ascii="Arial" w:eastAsia="Calibri" w:hAnsi="Arial" w:cs="Arial"/>
          <w:sz w:val="24"/>
          <w:szCs w:val="24"/>
          <w:lang w:val="en-GB"/>
          <w:rPrChange w:id="1175" w:author="Admin" w:date="2016-10-18T16:05:00Z">
            <w:rPr>
              <w:rFonts w:ascii="Calibri" w:eastAsia="Calibri" w:hAnsi="Calibri" w:cs="Calibri"/>
              <w:lang w:val="en-GB"/>
            </w:rPr>
          </w:rPrChange>
        </w:rPr>
        <w:tab/>
      </w:r>
      <w:r w:rsidRPr="00385ECB">
        <w:rPr>
          <w:rFonts w:ascii="Arial" w:hAnsi="Arial" w:cs="Arial"/>
          <w:sz w:val="24"/>
          <w:szCs w:val="24"/>
          <w:lang w:val="en-GB"/>
          <w:rPrChange w:id="1176" w:author="Admin" w:date="2016-10-18T16:05:00Z">
            <w:rPr>
              <w:lang w:val="en-GB"/>
            </w:rPr>
          </w:rPrChange>
        </w:rPr>
        <w:t>6.1</w:t>
      </w:r>
      <w:r w:rsidRPr="00385ECB">
        <w:rPr>
          <w:rFonts w:ascii="Arial" w:hAnsi="Arial" w:cs="Arial"/>
          <w:sz w:val="24"/>
          <w:szCs w:val="24"/>
          <w:lang w:val="en-GB"/>
          <w:rPrChange w:id="1177" w:author="Admin" w:date="2016-10-18T16:05:00Z">
            <w:rPr>
              <w:lang w:val="en-GB"/>
            </w:rPr>
          </w:rPrChange>
        </w:rPr>
        <w:tab/>
        <w:t>IC Guide (a) detailed diagram and (b) isometric view. . . . . . . . . . . . . . . . . .</w:t>
      </w:r>
      <w:r w:rsidRPr="00385ECB">
        <w:rPr>
          <w:rFonts w:ascii="Arial" w:hAnsi="Arial" w:cs="Arial"/>
          <w:sz w:val="24"/>
          <w:szCs w:val="24"/>
          <w:lang w:val="en-GB"/>
          <w:rPrChange w:id="1178" w:author="Admin" w:date="2016-10-18T16:05:00Z">
            <w:rPr>
              <w:lang w:val="en-GB"/>
            </w:rPr>
          </w:rPrChange>
        </w:rPr>
        <w:tab/>
        <w:t>21</w:t>
      </w:r>
    </w:p>
    <w:p w14:paraId="05DEB1BA" w14:textId="77777777" w:rsidR="00C261B9" w:rsidRPr="00385ECB" w:rsidRDefault="007D0309" w:rsidP="00754AB6">
      <w:pPr>
        <w:tabs>
          <w:tab w:val="center" w:pos="467"/>
          <w:tab w:val="center" w:pos="3964"/>
          <w:tab w:val="center" w:pos="8145"/>
          <w:tab w:val="right" w:pos="9638"/>
        </w:tabs>
        <w:spacing w:after="0" w:line="360" w:lineRule="auto"/>
        <w:ind w:left="0" w:firstLine="0"/>
        <w:rPr>
          <w:rFonts w:ascii="Arial" w:hAnsi="Arial" w:cs="Arial"/>
          <w:sz w:val="24"/>
          <w:szCs w:val="24"/>
          <w:lang w:val="en-GB"/>
          <w:rPrChange w:id="1179" w:author="Admin" w:date="2016-10-18T16:05:00Z">
            <w:rPr>
              <w:lang w:val="en-GB"/>
            </w:rPr>
          </w:rPrChange>
        </w:rPr>
        <w:pPrChange w:id="1180" w:author="Admin" w:date="2016-10-18T16:11:00Z">
          <w:pPr>
            <w:tabs>
              <w:tab w:val="center" w:pos="467"/>
              <w:tab w:val="center" w:pos="3964"/>
              <w:tab w:val="center" w:pos="8145"/>
              <w:tab w:val="right" w:pos="9638"/>
            </w:tabs>
            <w:spacing w:after="160" w:line="259" w:lineRule="auto"/>
            <w:ind w:left="0" w:firstLine="0"/>
            <w:jc w:val="left"/>
          </w:pPr>
        </w:pPrChange>
      </w:pPr>
      <w:r w:rsidRPr="00385ECB">
        <w:rPr>
          <w:rFonts w:ascii="Arial" w:eastAsia="Calibri" w:hAnsi="Arial" w:cs="Arial"/>
          <w:sz w:val="24"/>
          <w:szCs w:val="24"/>
          <w:lang w:val="en-GB"/>
          <w:rPrChange w:id="1181" w:author="Admin" w:date="2016-10-18T16:05:00Z">
            <w:rPr>
              <w:rFonts w:ascii="Calibri" w:eastAsia="Calibri" w:hAnsi="Calibri" w:cs="Calibri"/>
              <w:lang w:val="en-GB"/>
            </w:rPr>
          </w:rPrChange>
        </w:rPr>
        <w:tab/>
      </w:r>
      <w:r w:rsidRPr="00385ECB">
        <w:rPr>
          <w:rFonts w:ascii="Arial" w:hAnsi="Arial" w:cs="Arial"/>
          <w:sz w:val="24"/>
          <w:szCs w:val="24"/>
          <w:lang w:val="en-GB"/>
          <w:rPrChange w:id="1182" w:author="Admin" w:date="2016-10-18T16:05:00Z">
            <w:rPr>
              <w:lang w:val="en-GB"/>
            </w:rPr>
          </w:rPrChange>
        </w:rPr>
        <w:t>6.2</w:t>
      </w:r>
      <w:r w:rsidRPr="00385ECB">
        <w:rPr>
          <w:rFonts w:ascii="Arial" w:hAnsi="Arial" w:cs="Arial"/>
          <w:sz w:val="24"/>
          <w:szCs w:val="24"/>
          <w:lang w:val="en-GB"/>
          <w:rPrChange w:id="1183" w:author="Admin" w:date="2016-10-18T16:05:00Z">
            <w:rPr>
              <w:lang w:val="en-GB"/>
            </w:rPr>
          </w:rPrChange>
        </w:rPr>
        <w:tab/>
        <w:t>Comparison between Version 1 and Version 2 of the IC Guide.</w:t>
      </w:r>
      <w:r w:rsidRPr="00385ECB">
        <w:rPr>
          <w:rFonts w:ascii="Arial" w:hAnsi="Arial" w:cs="Arial"/>
          <w:sz w:val="24"/>
          <w:szCs w:val="24"/>
          <w:lang w:val="en-GB"/>
          <w:rPrChange w:id="1184" w:author="Admin" w:date="2016-10-18T16:05:00Z">
            <w:rPr>
              <w:lang w:val="en-GB"/>
            </w:rPr>
          </w:rPrChange>
        </w:rPr>
        <w:tab/>
        <w:t>. . . . . . . . . . . .</w:t>
      </w:r>
      <w:r w:rsidRPr="00385ECB">
        <w:rPr>
          <w:rFonts w:ascii="Arial" w:hAnsi="Arial" w:cs="Arial"/>
          <w:sz w:val="24"/>
          <w:szCs w:val="24"/>
          <w:lang w:val="en-GB"/>
          <w:rPrChange w:id="1185" w:author="Admin" w:date="2016-10-18T16:05:00Z">
            <w:rPr>
              <w:lang w:val="en-GB"/>
            </w:rPr>
          </w:rPrChange>
        </w:rPr>
        <w:tab/>
        <w:t>22</w:t>
      </w:r>
    </w:p>
    <w:p w14:paraId="4B54E7C3" w14:textId="77777777" w:rsidR="00C261B9" w:rsidRPr="00385ECB" w:rsidRDefault="007D0309" w:rsidP="00754AB6">
      <w:pPr>
        <w:tabs>
          <w:tab w:val="center" w:pos="467"/>
          <w:tab w:val="center" w:pos="3964"/>
          <w:tab w:val="center" w:pos="8145"/>
          <w:tab w:val="right" w:pos="9638"/>
        </w:tabs>
        <w:spacing w:after="0" w:line="360" w:lineRule="auto"/>
        <w:ind w:left="0" w:firstLine="0"/>
        <w:rPr>
          <w:rFonts w:ascii="Arial" w:hAnsi="Arial" w:cs="Arial"/>
          <w:sz w:val="24"/>
          <w:szCs w:val="24"/>
          <w:lang w:val="en-GB"/>
          <w:rPrChange w:id="1186" w:author="Admin" w:date="2016-10-18T16:05:00Z">
            <w:rPr>
              <w:lang w:val="en-GB"/>
            </w:rPr>
          </w:rPrChange>
        </w:rPr>
        <w:pPrChange w:id="1187" w:author="Admin" w:date="2016-10-18T16:11:00Z">
          <w:pPr>
            <w:tabs>
              <w:tab w:val="center" w:pos="467"/>
              <w:tab w:val="center" w:pos="3964"/>
              <w:tab w:val="center" w:pos="8145"/>
              <w:tab w:val="right" w:pos="9638"/>
            </w:tabs>
            <w:spacing w:after="160" w:line="259" w:lineRule="auto"/>
            <w:ind w:left="0" w:firstLine="0"/>
            <w:jc w:val="left"/>
          </w:pPr>
        </w:pPrChange>
      </w:pPr>
      <w:r w:rsidRPr="00385ECB">
        <w:rPr>
          <w:rFonts w:ascii="Arial" w:eastAsia="Calibri" w:hAnsi="Arial" w:cs="Arial"/>
          <w:sz w:val="24"/>
          <w:szCs w:val="24"/>
          <w:lang w:val="en-GB"/>
          <w:rPrChange w:id="1188" w:author="Admin" w:date="2016-10-18T16:05:00Z">
            <w:rPr>
              <w:rFonts w:ascii="Calibri" w:eastAsia="Calibri" w:hAnsi="Calibri" w:cs="Calibri"/>
              <w:lang w:val="en-GB"/>
            </w:rPr>
          </w:rPrChange>
        </w:rPr>
        <w:tab/>
      </w:r>
      <w:r w:rsidRPr="00385ECB">
        <w:rPr>
          <w:rFonts w:ascii="Arial" w:hAnsi="Arial" w:cs="Arial"/>
          <w:sz w:val="24"/>
          <w:szCs w:val="24"/>
          <w:lang w:val="en-GB"/>
          <w:rPrChange w:id="1189" w:author="Admin" w:date="2016-10-18T16:05:00Z">
            <w:rPr>
              <w:lang w:val="en-GB"/>
            </w:rPr>
          </w:rPrChange>
        </w:rPr>
        <w:t>6.3</w:t>
      </w:r>
      <w:r w:rsidRPr="00385ECB">
        <w:rPr>
          <w:rFonts w:ascii="Arial" w:hAnsi="Arial" w:cs="Arial"/>
          <w:sz w:val="24"/>
          <w:szCs w:val="24"/>
          <w:lang w:val="en-GB"/>
          <w:rPrChange w:id="1190" w:author="Admin" w:date="2016-10-18T16:05:00Z">
            <w:rPr>
              <w:lang w:val="en-GB"/>
            </w:rPr>
          </w:rPrChange>
        </w:rPr>
        <w:tab/>
        <w:t>Comparison between Version 1 and Version 2 of the IC Guide.</w:t>
      </w:r>
      <w:r w:rsidRPr="00385ECB">
        <w:rPr>
          <w:rFonts w:ascii="Arial" w:hAnsi="Arial" w:cs="Arial"/>
          <w:sz w:val="24"/>
          <w:szCs w:val="24"/>
          <w:lang w:val="en-GB"/>
          <w:rPrChange w:id="1191" w:author="Admin" w:date="2016-10-18T16:05:00Z">
            <w:rPr>
              <w:lang w:val="en-GB"/>
            </w:rPr>
          </w:rPrChange>
        </w:rPr>
        <w:tab/>
        <w:t>. . . . . . . . . . . .</w:t>
      </w:r>
      <w:r w:rsidRPr="00385ECB">
        <w:rPr>
          <w:rFonts w:ascii="Arial" w:hAnsi="Arial" w:cs="Arial"/>
          <w:sz w:val="24"/>
          <w:szCs w:val="24"/>
          <w:lang w:val="en-GB"/>
          <w:rPrChange w:id="1192" w:author="Admin" w:date="2016-10-18T16:05:00Z">
            <w:rPr>
              <w:lang w:val="en-GB"/>
            </w:rPr>
          </w:rPrChange>
        </w:rPr>
        <w:tab/>
        <w:t>22</w:t>
      </w:r>
    </w:p>
    <w:p w14:paraId="134C10B7" w14:textId="77777777" w:rsidR="00C261B9" w:rsidRPr="00385ECB" w:rsidRDefault="007D0309" w:rsidP="00754AB6">
      <w:pPr>
        <w:tabs>
          <w:tab w:val="center" w:pos="467"/>
          <w:tab w:val="center" w:pos="3218"/>
          <w:tab w:val="center" w:pos="7382"/>
          <w:tab w:val="right" w:pos="9638"/>
        </w:tabs>
        <w:spacing w:after="0" w:line="360" w:lineRule="auto"/>
        <w:ind w:left="0" w:firstLine="0"/>
        <w:rPr>
          <w:rFonts w:ascii="Arial" w:hAnsi="Arial" w:cs="Arial"/>
          <w:sz w:val="24"/>
          <w:szCs w:val="24"/>
          <w:lang w:val="en-GB"/>
          <w:rPrChange w:id="1193" w:author="Admin" w:date="2016-10-18T16:05:00Z">
            <w:rPr>
              <w:lang w:val="en-GB"/>
            </w:rPr>
          </w:rPrChange>
        </w:rPr>
        <w:pPrChange w:id="1194" w:author="Admin" w:date="2016-10-18T16:11:00Z">
          <w:pPr>
            <w:tabs>
              <w:tab w:val="center" w:pos="467"/>
              <w:tab w:val="center" w:pos="3218"/>
              <w:tab w:val="center" w:pos="7382"/>
              <w:tab w:val="right" w:pos="9638"/>
            </w:tabs>
            <w:spacing w:after="160" w:line="259" w:lineRule="auto"/>
            <w:ind w:left="0" w:firstLine="0"/>
            <w:jc w:val="left"/>
          </w:pPr>
        </w:pPrChange>
      </w:pPr>
      <w:r w:rsidRPr="00385ECB">
        <w:rPr>
          <w:rFonts w:ascii="Arial" w:eastAsia="Calibri" w:hAnsi="Arial" w:cs="Arial"/>
          <w:sz w:val="24"/>
          <w:szCs w:val="24"/>
          <w:lang w:val="en-GB"/>
          <w:rPrChange w:id="1195" w:author="Admin" w:date="2016-10-18T16:05:00Z">
            <w:rPr>
              <w:rFonts w:ascii="Calibri" w:eastAsia="Calibri" w:hAnsi="Calibri" w:cs="Calibri"/>
              <w:lang w:val="en-GB"/>
            </w:rPr>
          </w:rPrChange>
        </w:rPr>
        <w:tab/>
      </w:r>
      <w:r w:rsidRPr="00385ECB">
        <w:rPr>
          <w:rFonts w:ascii="Arial" w:hAnsi="Arial" w:cs="Arial"/>
          <w:sz w:val="24"/>
          <w:szCs w:val="24"/>
          <w:lang w:val="en-GB"/>
          <w:rPrChange w:id="1196" w:author="Admin" w:date="2016-10-18T16:05:00Z">
            <w:rPr>
              <w:lang w:val="en-GB"/>
            </w:rPr>
          </w:rPrChange>
        </w:rPr>
        <w:t>6.4</w:t>
      </w:r>
      <w:r w:rsidRPr="00385ECB">
        <w:rPr>
          <w:rFonts w:ascii="Arial" w:hAnsi="Arial" w:cs="Arial"/>
          <w:sz w:val="24"/>
          <w:szCs w:val="24"/>
          <w:lang w:val="en-GB"/>
          <w:rPrChange w:id="1197" w:author="Admin" w:date="2016-10-18T16:05:00Z">
            <w:rPr>
              <w:lang w:val="en-GB"/>
            </w:rPr>
          </w:rPrChange>
        </w:rPr>
        <w:tab/>
        <w:t>Rectangular IC guide for DIP IC holder tubes.</w:t>
      </w:r>
      <w:r w:rsidRPr="00385ECB">
        <w:rPr>
          <w:rFonts w:ascii="Arial" w:hAnsi="Arial" w:cs="Arial"/>
          <w:sz w:val="24"/>
          <w:szCs w:val="24"/>
          <w:lang w:val="en-GB"/>
          <w:rPrChange w:id="1198" w:author="Admin" w:date="2016-10-18T16:05:00Z">
            <w:rPr>
              <w:lang w:val="en-GB"/>
            </w:rPr>
          </w:rPrChange>
        </w:rPr>
        <w:tab/>
        <w:t>. . . . . . . . . . . . . . . . . . . . .</w:t>
      </w:r>
      <w:r w:rsidRPr="00385ECB">
        <w:rPr>
          <w:rFonts w:ascii="Arial" w:hAnsi="Arial" w:cs="Arial"/>
          <w:sz w:val="24"/>
          <w:szCs w:val="24"/>
          <w:lang w:val="en-GB"/>
          <w:rPrChange w:id="1199" w:author="Admin" w:date="2016-10-18T16:05:00Z">
            <w:rPr>
              <w:lang w:val="en-GB"/>
            </w:rPr>
          </w:rPrChange>
        </w:rPr>
        <w:tab/>
        <w:t>23</w:t>
      </w:r>
    </w:p>
    <w:p w14:paraId="6829ED08" w14:textId="77777777" w:rsidR="00C261B9" w:rsidRPr="00385ECB" w:rsidRDefault="007D0309" w:rsidP="00754AB6">
      <w:pPr>
        <w:tabs>
          <w:tab w:val="center" w:pos="467"/>
          <w:tab w:val="center" w:pos="3332"/>
          <w:tab w:val="center" w:pos="7551"/>
          <w:tab w:val="right" w:pos="9638"/>
        </w:tabs>
        <w:spacing w:after="0" w:line="360" w:lineRule="auto"/>
        <w:ind w:left="0" w:firstLine="0"/>
        <w:rPr>
          <w:rFonts w:ascii="Arial" w:hAnsi="Arial" w:cs="Arial"/>
          <w:sz w:val="24"/>
          <w:szCs w:val="24"/>
          <w:lang w:val="en-GB"/>
          <w:rPrChange w:id="1200" w:author="Admin" w:date="2016-10-18T16:05:00Z">
            <w:rPr>
              <w:lang w:val="en-GB"/>
            </w:rPr>
          </w:rPrChange>
        </w:rPr>
        <w:pPrChange w:id="1201" w:author="Admin" w:date="2016-10-18T16:11:00Z">
          <w:pPr>
            <w:tabs>
              <w:tab w:val="center" w:pos="467"/>
              <w:tab w:val="center" w:pos="3332"/>
              <w:tab w:val="center" w:pos="7551"/>
              <w:tab w:val="right" w:pos="9638"/>
            </w:tabs>
            <w:spacing w:after="160" w:line="259" w:lineRule="auto"/>
            <w:ind w:left="0" w:firstLine="0"/>
            <w:jc w:val="left"/>
          </w:pPr>
        </w:pPrChange>
      </w:pPr>
      <w:r w:rsidRPr="00385ECB">
        <w:rPr>
          <w:rFonts w:ascii="Arial" w:eastAsia="Calibri" w:hAnsi="Arial" w:cs="Arial"/>
          <w:sz w:val="24"/>
          <w:szCs w:val="24"/>
          <w:lang w:val="en-GB"/>
          <w:rPrChange w:id="1202" w:author="Admin" w:date="2016-10-18T16:05:00Z">
            <w:rPr>
              <w:rFonts w:ascii="Calibri" w:eastAsia="Calibri" w:hAnsi="Calibri" w:cs="Calibri"/>
              <w:lang w:val="en-GB"/>
            </w:rPr>
          </w:rPrChange>
        </w:rPr>
        <w:tab/>
      </w:r>
      <w:r w:rsidRPr="00385ECB">
        <w:rPr>
          <w:rFonts w:ascii="Arial" w:hAnsi="Arial" w:cs="Arial"/>
          <w:sz w:val="24"/>
          <w:szCs w:val="24"/>
          <w:lang w:val="en-GB"/>
          <w:rPrChange w:id="1203" w:author="Admin" w:date="2016-10-18T16:05:00Z">
            <w:rPr>
              <w:lang w:val="en-GB"/>
            </w:rPr>
          </w:rPrChange>
        </w:rPr>
        <w:t>6.5</w:t>
      </w:r>
      <w:r w:rsidRPr="00385ECB">
        <w:rPr>
          <w:rFonts w:ascii="Arial" w:hAnsi="Arial" w:cs="Arial"/>
          <w:sz w:val="24"/>
          <w:szCs w:val="24"/>
          <w:lang w:val="en-GB"/>
          <w:rPrChange w:id="1204" w:author="Admin" w:date="2016-10-18T16:05:00Z">
            <w:rPr>
              <w:lang w:val="en-GB"/>
            </w:rPr>
          </w:rPrChange>
        </w:rPr>
        <w:tab/>
        <w:t>Vertical Roller and Housing Delivery mechanism.</w:t>
      </w:r>
      <w:r w:rsidRPr="00385ECB">
        <w:rPr>
          <w:rFonts w:ascii="Arial" w:hAnsi="Arial" w:cs="Arial"/>
          <w:sz w:val="24"/>
          <w:szCs w:val="24"/>
          <w:lang w:val="en-GB"/>
          <w:rPrChange w:id="1205" w:author="Admin" w:date="2016-10-18T16:05:00Z">
            <w:rPr>
              <w:lang w:val="en-GB"/>
            </w:rPr>
          </w:rPrChange>
        </w:rPr>
        <w:tab/>
        <w:t>. . . . . . . . . . . . . . . . . . .</w:t>
      </w:r>
      <w:r w:rsidRPr="00385ECB">
        <w:rPr>
          <w:rFonts w:ascii="Arial" w:hAnsi="Arial" w:cs="Arial"/>
          <w:sz w:val="24"/>
          <w:szCs w:val="24"/>
          <w:lang w:val="en-GB"/>
          <w:rPrChange w:id="1206" w:author="Admin" w:date="2016-10-18T16:05:00Z">
            <w:rPr>
              <w:lang w:val="en-GB"/>
            </w:rPr>
          </w:rPrChange>
        </w:rPr>
        <w:tab/>
        <w:t>23</w:t>
      </w:r>
    </w:p>
    <w:p w14:paraId="2B7740B9" w14:textId="77777777" w:rsidR="00C261B9" w:rsidRPr="00385ECB" w:rsidRDefault="007D0309" w:rsidP="00754AB6">
      <w:pPr>
        <w:tabs>
          <w:tab w:val="center" w:pos="467"/>
          <w:tab w:val="center" w:pos="5045"/>
          <w:tab w:val="right" w:pos="9638"/>
        </w:tabs>
        <w:spacing w:after="0" w:line="360" w:lineRule="auto"/>
        <w:ind w:left="0" w:firstLine="0"/>
        <w:rPr>
          <w:rFonts w:ascii="Arial" w:hAnsi="Arial" w:cs="Arial"/>
          <w:sz w:val="24"/>
          <w:szCs w:val="24"/>
          <w:lang w:val="en-GB"/>
          <w:rPrChange w:id="1207" w:author="Admin" w:date="2016-10-18T16:05:00Z">
            <w:rPr>
              <w:lang w:val="en-GB"/>
            </w:rPr>
          </w:rPrChange>
        </w:rPr>
        <w:pPrChange w:id="1208" w:author="Admin" w:date="2016-10-18T16:11:00Z">
          <w:pPr>
            <w:tabs>
              <w:tab w:val="center" w:pos="467"/>
              <w:tab w:val="center" w:pos="5045"/>
              <w:tab w:val="right" w:pos="9638"/>
            </w:tabs>
            <w:spacing w:after="160" w:line="259" w:lineRule="auto"/>
            <w:ind w:left="0" w:firstLine="0"/>
            <w:jc w:val="left"/>
          </w:pPr>
        </w:pPrChange>
      </w:pPr>
      <w:r w:rsidRPr="00385ECB">
        <w:rPr>
          <w:rFonts w:ascii="Arial" w:eastAsia="Calibri" w:hAnsi="Arial" w:cs="Arial"/>
          <w:sz w:val="24"/>
          <w:szCs w:val="24"/>
          <w:lang w:val="en-GB"/>
          <w:rPrChange w:id="1209" w:author="Admin" w:date="2016-10-18T16:05:00Z">
            <w:rPr>
              <w:rFonts w:ascii="Calibri" w:eastAsia="Calibri" w:hAnsi="Calibri" w:cs="Calibri"/>
              <w:lang w:val="en-GB"/>
            </w:rPr>
          </w:rPrChange>
        </w:rPr>
        <w:tab/>
      </w:r>
      <w:r w:rsidRPr="00385ECB">
        <w:rPr>
          <w:rFonts w:ascii="Arial" w:hAnsi="Arial" w:cs="Arial"/>
          <w:sz w:val="24"/>
          <w:szCs w:val="24"/>
          <w:lang w:val="en-GB"/>
          <w:rPrChange w:id="1210" w:author="Admin" w:date="2016-10-18T16:05:00Z">
            <w:rPr>
              <w:lang w:val="en-GB"/>
            </w:rPr>
          </w:rPrChange>
        </w:rPr>
        <w:t>6.6</w:t>
      </w:r>
      <w:r w:rsidRPr="00385ECB">
        <w:rPr>
          <w:rFonts w:ascii="Arial" w:hAnsi="Arial" w:cs="Arial"/>
          <w:sz w:val="24"/>
          <w:szCs w:val="24"/>
          <w:lang w:val="en-GB"/>
          <w:rPrChange w:id="1211" w:author="Admin" w:date="2016-10-18T16:05:00Z">
            <w:rPr>
              <w:lang w:val="en-GB"/>
            </w:rPr>
          </w:rPrChange>
        </w:rPr>
        <w:tab/>
        <w:t>Vertical Roller (a) cross section (b) isometric view (c) view to help explain loading. .</w:t>
      </w:r>
      <w:r w:rsidRPr="00385ECB">
        <w:rPr>
          <w:rFonts w:ascii="Arial" w:hAnsi="Arial" w:cs="Arial"/>
          <w:sz w:val="24"/>
          <w:szCs w:val="24"/>
          <w:lang w:val="en-GB"/>
          <w:rPrChange w:id="1212" w:author="Admin" w:date="2016-10-18T16:05:00Z">
            <w:rPr>
              <w:lang w:val="en-GB"/>
            </w:rPr>
          </w:rPrChange>
        </w:rPr>
        <w:tab/>
        <w:t>24</w:t>
      </w:r>
    </w:p>
    <w:p w14:paraId="18FAB381" w14:textId="77777777" w:rsidR="00C261B9" w:rsidRPr="00385ECB" w:rsidRDefault="007D0309" w:rsidP="00754AB6">
      <w:pPr>
        <w:tabs>
          <w:tab w:val="center" w:pos="467"/>
          <w:tab w:val="center" w:pos="5045"/>
          <w:tab w:val="right" w:pos="9638"/>
        </w:tabs>
        <w:spacing w:after="0" w:line="360" w:lineRule="auto"/>
        <w:ind w:left="0" w:firstLine="0"/>
        <w:rPr>
          <w:rFonts w:ascii="Arial" w:hAnsi="Arial" w:cs="Arial"/>
          <w:sz w:val="24"/>
          <w:szCs w:val="24"/>
          <w:lang w:val="en-GB"/>
          <w:rPrChange w:id="1213" w:author="Admin" w:date="2016-10-18T16:05:00Z">
            <w:rPr>
              <w:lang w:val="en-GB"/>
            </w:rPr>
          </w:rPrChange>
        </w:rPr>
        <w:pPrChange w:id="1214" w:author="Admin" w:date="2016-10-18T16:11:00Z">
          <w:pPr>
            <w:tabs>
              <w:tab w:val="center" w:pos="467"/>
              <w:tab w:val="center" w:pos="5045"/>
              <w:tab w:val="right" w:pos="9638"/>
            </w:tabs>
            <w:spacing w:after="160" w:line="259" w:lineRule="auto"/>
            <w:ind w:left="0" w:firstLine="0"/>
            <w:jc w:val="left"/>
          </w:pPr>
        </w:pPrChange>
      </w:pPr>
      <w:r w:rsidRPr="00385ECB">
        <w:rPr>
          <w:rFonts w:ascii="Arial" w:eastAsia="Calibri" w:hAnsi="Arial" w:cs="Arial"/>
          <w:sz w:val="24"/>
          <w:szCs w:val="24"/>
          <w:lang w:val="en-GB"/>
          <w:rPrChange w:id="1215" w:author="Admin" w:date="2016-10-18T16:05:00Z">
            <w:rPr>
              <w:rFonts w:ascii="Calibri" w:eastAsia="Calibri" w:hAnsi="Calibri" w:cs="Calibri"/>
              <w:lang w:val="en-GB"/>
            </w:rPr>
          </w:rPrChange>
        </w:rPr>
        <w:lastRenderedPageBreak/>
        <w:tab/>
      </w:r>
      <w:r w:rsidRPr="00385ECB">
        <w:rPr>
          <w:rFonts w:ascii="Arial" w:hAnsi="Arial" w:cs="Arial"/>
          <w:sz w:val="24"/>
          <w:szCs w:val="24"/>
          <w:lang w:val="en-GB"/>
          <w:rPrChange w:id="1216" w:author="Admin" w:date="2016-10-18T16:05:00Z">
            <w:rPr>
              <w:lang w:val="en-GB"/>
            </w:rPr>
          </w:rPrChange>
        </w:rPr>
        <w:t>6.7</w:t>
      </w:r>
      <w:r w:rsidRPr="00385ECB">
        <w:rPr>
          <w:rFonts w:ascii="Arial" w:hAnsi="Arial" w:cs="Arial"/>
          <w:sz w:val="24"/>
          <w:szCs w:val="24"/>
          <w:lang w:val="en-GB"/>
          <w:rPrChange w:id="1217" w:author="Admin" w:date="2016-10-18T16:05:00Z">
            <w:rPr>
              <w:lang w:val="en-GB"/>
            </w:rPr>
          </w:rPrChange>
        </w:rPr>
        <w:tab/>
        <w:t>Prototype of Delivery mechanism using the Vertical roller. . . . . . . . . . . . . . . .</w:t>
      </w:r>
      <w:r w:rsidRPr="00385ECB">
        <w:rPr>
          <w:rFonts w:ascii="Arial" w:hAnsi="Arial" w:cs="Arial"/>
          <w:sz w:val="24"/>
          <w:szCs w:val="24"/>
          <w:lang w:val="en-GB"/>
          <w:rPrChange w:id="1218" w:author="Admin" w:date="2016-10-18T16:05:00Z">
            <w:rPr>
              <w:lang w:val="en-GB"/>
            </w:rPr>
          </w:rPrChange>
        </w:rPr>
        <w:tab/>
        <w:t>25</w:t>
      </w:r>
    </w:p>
    <w:p w14:paraId="64C51B7A" w14:textId="77777777" w:rsidR="00C261B9" w:rsidRPr="00385ECB" w:rsidRDefault="007D0309" w:rsidP="00754AB6">
      <w:pPr>
        <w:tabs>
          <w:tab w:val="center" w:pos="467"/>
          <w:tab w:val="center" w:pos="3481"/>
          <w:tab w:val="center" w:pos="7636"/>
          <w:tab w:val="right" w:pos="9638"/>
        </w:tabs>
        <w:spacing w:after="0" w:line="360" w:lineRule="auto"/>
        <w:ind w:left="0" w:firstLine="0"/>
        <w:rPr>
          <w:rFonts w:ascii="Arial" w:hAnsi="Arial" w:cs="Arial"/>
          <w:sz w:val="24"/>
          <w:szCs w:val="24"/>
          <w:lang w:val="en-GB"/>
          <w:rPrChange w:id="1219" w:author="Admin" w:date="2016-10-18T16:05:00Z">
            <w:rPr>
              <w:lang w:val="en-GB"/>
            </w:rPr>
          </w:rPrChange>
        </w:rPr>
        <w:pPrChange w:id="1220" w:author="Admin" w:date="2016-10-18T16:11:00Z">
          <w:pPr>
            <w:tabs>
              <w:tab w:val="center" w:pos="467"/>
              <w:tab w:val="center" w:pos="3481"/>
              <w:tab w:val="center" w:pos="7636"/>
              <w:tab w:val="right" w:pos="9638"/>
            </w:tabs>
            <w:spacing w:after="160" w:line="259" w:lineRule="auto"/>
            <w:ind w:left="0" w:firstLine="0"/>
            <w:jc w:val="left"/>
          </w:pPr>
        </w:pPrChange>
      </w:pPr>
      <w:r w:rsidRPr="00385ECB">
        <w:rPr>
          <w:rFonts w:ascii="Arial" w:eastAsia="Calibri" w:hAnsi="Arial" w:cs="Arial"/>
          <w:sz w:val="24"/>
          <w:szCs w:val="24"/>
          <w:lang w:val="en-GB"/>
          <w:rPrChange w:id="1221" w:author="Admin" w:date="2016-10-18T16:05:00Z">
            <w:rPr>
              <w:rFonts w:ascii="Calibri" w:eastAsia="Calibri" w:hAnsi="Calibri" w:cs="Calibri"/>
              <w:lang w:val="en-GB"/>
            </w:rPr>
          </w:rPrChange>
        </w:rPr>
        <w:tab/>
      </w:r>
      <w:r w:rsidRPr="00385ECB">
        <w:rPr>
          <w:rFonts w:ascii="Arial" w:hAnsi="Arial" w:cs="Arial"/>
          <w:sz w:val="24"/>
          <w:szCs w:val="24"/>
          <w:lang w:val="en-GB"/>
          <w:rPrChange w:id="1222" w:author="Admin" w:date="2016-10-18T16:05:00Z">
            <w:rPr>
              <w:lang w:val="en-GB"/>
            </w:rPr>
          </w:rPrChange>
        </w:rPr>
        <w:t>6.8</w:t>
      </w:r>
      <w:r w:rsidRPr="00385ECB">
        <w:rPr>
          <w:rFonts w:ascii="Arial" w:hAnsi="Arial" w:cs="Arial"/>
          <w:sz w:val="24"/>
          <w:szCs w:val="24"/>
          <w:lang w:val="en-GB"/>
          <w:rPrChange w:id="1223" w:author="Admin" w:date="2016-10-18T16:05:00Z">
            <w:rPr>
              <w:lang w:val="en-GB"/>
            </w:rPr>
          </w:rPrChange>
        </w:rPr>
        <w:tab/>
        <w:t>Common jam action that occurs with vertical roller.</w:t>
      </w:r>
      <w:r w:rsidRPr="00385ECB">
        <w:rPr>
          <w:rFonts w:ascii="Arial" w:hAnsi="Arial" w:cs="Arial"/>
          <w:sz w:val="24"/>
          <w:szCs w:val="24"/>
          <w:lang w:val="en-GB"/>
          <w:rPrChange w:id="1224" w:author="Admin" w:date="2016-10-18T16:05:00Z">
            <w:rPr>
              <w:lang w:val="en-GB"/>
            </w:rPr>
          </w:rPrChange>
        </w:rPr>
        <w:tab/>
        <w:t>. . . . . . . . . . . . . . . . . .</w:t>
      </w:r>
      <w:r w:rsidRPr="00385ECB">
        <w:rPr>
          <w:rFonts w:ascii="Arial" w:hAnsi="Arial" w:cs="Arial"/>
          <w:sz w:val="24"/>
          <w:szCs w:val="24"/>
          <w:lang w:val="en-GB"/>
          <w:rPrChange w:id="1225" w:author="Admin" w:date="2016-10-18T16:05:00Z">
            <w:rPr>
              <w:lang w:val="en-GB"/>
            </w:rPr>
          </w:rPrChange>
        </w:rPr>
        <w:tab/>
        <w:t>25</w:t>
      </w:r>
    </w:p>
    <w:p w14:paraId="78BBF953" w14:textId="77777777" w:rsidR="00C261B9" w:rsidRPr="00385ECB" w:rsidRDefault="007D0309" w:rsidP="00754AB6">
      <w:pPr>
        <w:tabs>
          <w:tab w:val="center" w:pos="467"/>
          <w:tab w:val="center" w:pos="3383"/>
          <w:tab w:val="center" w:pos="7551"/>
          <w:tab w:val="right" w:pos="9638"/>
        </w:tabs>
        <w:spacing w:after="0" w:line="360" w:lineRule="auto"/>
        <w:ind w:left="0" w:firstLine="0"/>
        <w:rPr>
          <w:rFonts w:ascii="Arial" w:hAnsi="Arial" w:cs="Arial"/>
          <w:sz w:val="24"/>
          <w:szCs w:val="24"/>
          <w:lang w:val="en-GB"/>
          <w:rPrChange w:id="1226" w:author="Admin" w:date="2016-10-18T16:05:00Z">
            <w:rPr>
              <w:lang w:val="en-GB"/>
            </w:rPr>
          </w:rPrChange>
        </w:rPr>
        <w:pPrChange w:id="1227" w:author="Admin" w:date="2016-10-18T16:11:00Z">
          <w:pPr>
            <w:tabs>
              <w:tab w:val="center" w:pos="467"/>
              <w:tab w:val="center" w:pos="3383"/>
              <w:tab w:val="center" w:pos="7551"/>
              <w:tab w:val="right" w:pos="9638"/>
            </w:tabs>
            <w:spacing w:after="160" w:line="259" w:lineRule="auto"/>
            <w:ind w:left="0" w:firstLine="0"/>
            <w:jc w:val="left"/>
          </w:pPr>
        </w:pPrChange>
      </w:pPr>
      <w:r w:rsidRPr="00385ECB">
        <w:rPr>
          <w:rFonts w:ascii="Arial" w:eastAsia="Calibri" w:hAnsi="Arial" w:cs="Arial"/>
          <w:sz w:val="24"/>
          <w:szCs w:val="24"/>
          <w:lang w:val="en-GB"/>
          <w:rPrChange w:id="1228" w:author="Admin" w:date="2016-10-18T16:05:00Z">
            <w:rPr>
              <w:rFonts w:ascii="Calibri" w:eastAsia="Calibri" w:hAnsi="Calibri" w:cs="Calibri"/>
              <w:lang w:val="en-GB"/>
            </w:rPr>
          </w:rPrChange>
        </w:rPr>
        <w:tab/>
      </w:r>
      <w:r w:rsidRPr="00385ECB">
        <w:rPr>
          <w:rFonts w:ascii="Arial" w:hAnsi="Arial" w:cs="Arial"/>
          <w:sz w:val="24"/>
          <w:szCs w:val="24"/>
          <w:lang w:val="en-GB"/>
          <w:rPrChange w:id="1229" w:author="Admin" w:date="2016-10-18T16:05:00Z">
            <w:rPr>
              <w:lang w:val="en-GB"/>
            </w:rPr>
          </w:rPrChange>
        </w:rPr>
        <w:t>6.9</w:t>
      </w:r>
      <w:r w:rsidRPr="00385ECB">
        <w:rPr>
          <w:rFonts w:ascii="Arial" w:hAnsi="Arial" w:cs="Arial"/>
          <w:sz w:val="24"/>
          <w:szCs w:val="24"/>
          <w:lang w:val="en-GB"/>
          <w:rPrChange w:id="1230" w:author="Admin" w:date="2016-10-18T16:05:00Z">
            <w:rPr>
              <w:lang w:val="en-GB"/>
            </w:rPr>
          </w:rPrChange>
        </w:rPr>
        <w:tab/>
        <w:t>Changes made to the Vertical Roller for version 2.</w:t>
      </w:r>
      <w:r w:rsidRPr="00385ECB">
        <w:rPr>
          <w:rFonts w:ascii="Arial" w:hAnsi="Arial" w:cs="Arial"/>
          <w:sz w:val="24"/>
          <w:szCs w:val="24"/>
          <w:lang w:val="en-GB"/>
          <w:rPrChange w:id="1231" w:author="Admin" w:date="2016-10-18T16:05:00Z">
            <w:rPr>
              <w:lang w:val="en-GB"/>
            </w:rPr>
          </w:rPrChange>
        </w:rPr>
        <w:tab/>
        <w:t>. . . . . . . . . . . . . . . . . . .</w:t>
      </w:r>
      <w:r w:rsidRPr="00385ECB">
        <w:rPr>
          <w:rFonts w:ascii="Arial" w:hAnsi="Arial" w:cs="Arial"/>
          <w:sz w:val="24"/>
          <w:szCs w:val="24"/>
          <w:lang w:val="en-GB"/>
          <w:rPrChange w:id="1232" w:author="Admin" w:date="2016-10-18T16:05:00Z">
            <w:rPr>
              <w:lang w:val="en-GB"/>
            </w:rPr>
          </w:rPrChange>
        </w:rPr>
        <w:tab/>
        <w:t>26</w:t>
      </w:r>
    </w:p>
    <w:p w14:paraId="5E58D578" w14:textId="77777777" w:rsidR="00C261B9" w:rsidRPr="00385ECB" w:rsidRDefault="007D0309" w:rsidP="00754AB6">
      <w:pPr>
        <w:tabs>
          <w:tab w:val="center" w:pos="521"/>
          <w:tab w:val="center" w:pos="3460"/>
          <w:tab w:val="center" w:pos="7636"/>
          <w:tab w:val="right" w:pos="9638"/>
        </w:tabs>
        <w:spacing w:after="0" w:line="360" w:lineRule="auto"/>
        <w:ind w:left="0" w:firstLine="0"/>
        <w:rPr>
          <w:rFonts w:ascii="Arial" w:hAnsi="Arial" w:cs="Arial"/>
          <w:sz w:val="24"/>
          <w:szCs w:val="24"/>
          <w:lang w:val="en-GB"/>
          <w:rPrChange w:id="1233" w:author="Admin" w:date="2016-10-18T16:05:00Z">
            <w:rPr>
              <w:lang w:val="en-GB"/>
            </w:rPr>
          </w:rPrChange>
        </w:rPr>
        <w:pPrChange w:id="1234" w:author="Admin" w:date="2016-10-18T16:11:00Z">
          <w:pPr>
            <w:tabs>
              <w:tab w:val="center" w:pos="521"/>
              <w:tab w:val="center" w:pos="3460"/>
              <w:tab w:val="center" w:pos="7636"/>
              <w:tab w:val="right" w:pos="9638"/>
            </w:tabs>
            <w:spacing w:after="160" w:line="259" w:lineRule="auto"/>
            <w:ind w:left="0" w:firstLine="0"/>
            <w:jc w:val="left"/>
          </w:pPr>
        </w:pPrChange>
      </w:pPr>
      <w:r w:rsidRPr="00385ECB">
        <w:rPr>
          <w:rFonts w:ascii="Arial" w:eastAsia="Calibri" w:hAnsi="Arial" w:cs="Arial"/>
          <w:sz w:val="24"/>
          <w:szCs w:val="24"/>
          <w:lang w:val="en-GB"/>
          <w:rPrChange w:id="1235" w:author="Admin" w:date="2016-10-18T16:05:00Z">
            <w:rPr>
              <w:rFonts w:ascii="Calibri" w:eastAsia="Calibri" w:hAnsi="Calibri" w:cs="Calibri"/>
              <w:lang w:val="en-GB"/>
            </w:rPr>
          </w:rPrChange>
        </w:rPr>
        <w:tab/>
      </w:r>
      <w:r w:rsidRPr="00385ECB">
        <w:rPr>
          <w:rFonts w:ascii="Arial" w:hAnsi="Arial" w:cs="Arial"/>
          <w:sz w:val="24"/>
          <w:szCs w:val="24"/>
          <w:lang w:val="en-GB"/>
          <w:rPrChange w:id="1236" w:author="Admin" w:date="2016-10-18T16:05:00Z">
            <w:rPr>
              <w:lang w:val="en-GB"/>
            </w:rPr>
          </w:rPrChange>
        </w:rPr>
        <w:t>6.10</w:t>
      </w:r>
      <w:r w:rsidRPr="00385ECB">
        <w:rPr>
          <w:rFonts w:ascii="Arial" w:hAnsi="Arial" w:cs="Arial"/>
          <w:sz w:val="24"/>
          <w:szCs w:val="24"/>
          <w:lang w:val="en-GB"/>
          <w:rPrChange w:id="1237" w:author="Admin" w:date="2016-10-18T16:05:00Z">
            <w:rPr>
              <w:lang w:val="en-GB"/>
            </w:rPr>
          </w:rPrChange>
        </w:rPr>
        <w:tab/>
        <w:t>Horizontal Roller and Housing Delivery mechanism.</w:t>
      </w:r>
      <w:r w:rsidRPr="00385ECB">
        <w:rPr>
          <w:rFonts w:ascii="Arial" w:hAnsi="Arial" w:cs="Arial"/>
          <w:sz w:val="24"/>
          <w:szCs w:val="24"/>
          <w:lang w:val="en-GB"/>
          <w:rPrChange w:id="1238" w:author="Admin" w:date="2016-10-18T16:05:00Z">
            <w:rPr>
              <w:lang w:val="en-GB"/>
            </w:rPr>
          </w:rPrChange>
        </w:rPr>
        <w:tab/>
        <w:t>. . . . . . . . . . . . . . . . . .</w:t>
      </w:r>
      <w:r w:rsidRPr="00385ECB">
        <w:rPr>
          <w:rFonts w:ascii="Arial" w:hAnsi="Arial" w:cs="Arial"/>
          <w:sz w:val="24"/>
          <w:szCs w:val="24"/>
          <w:lang w:val="en-GB"/>
          <w:rPrChange w:id="1239" w:author="Admin" w:date="2016-10-18T16:05:00Z">
            <w:rPr>
              <w:lang w:val="en-GB"/>
            </w:rPr>
          </w:rPrChange>
        </w:rPr>
        <w:tab/>
        <w:t>26</w:t>
      </w:r>
    </w:p>
    <w:p w14:paraId="1102413A" w14:textId="77777777" w:rsidR="00C261B9" w:rsidRPr="00385ECB" w:rsidRDefault="007D0309" w:rsidP="00754AB6">
      <w:pPr>
        <w:tabs>
          <w:tab w:val="center" w:pos="521"/>
          <w:tab w:val="center" w:pos="5045"/>
          <w:tab w:val="right" w:pos="9638"/>
        </w:tabs>
        <w:spacing w:after="0" w:line="360" w:lineRule="auto"/>
        <w:ind w:left="0" w:firstLine="0"/>
        <w:rPr>
          <w:rFonts w:ascii="Arial" w:hAnsi="Arial" w:cs="Arial"/>
          <w:sz w:val="24"/>
          <w:szCs w:val="24"/>
          <w:lang w:val="en-GB"/>
          <w:rPrChange w:id="1240" w:author="Admin" w:date="2016-10-18T16:05:00Z">
            <w:rPr>
              <w:lang w:val="en-GB"/>
            </w:rPr>
          </w:rPrChange>
        </w:rPr>
        <w:pPrChange w:id="1241" w:author="Admin" w:date="2016-10-18T16:11:00Z">
          <w:pPr>
            <w:tabs>
              <w:tab w:val="center" w:pos="521"/>
              <w:tab w:val="center" w:pos="5045"/>
              <w:tab w:val="right" w:pos="9638"/>
            </w:tabs>
            <w:spacing w:after="160" w:line="259" w:lineRule="auto"/>
            <w:ind w:left="0" w:firstLine="0"/>
            <w:jc w:val="left"/>
          </w:pPr>
        </w:pPrChange>
      </w:pPr>
      <w:r w:rsidRPr="00385ECB">
        <w:rPr>
          <w:rFonts w:ascii="Arial" w:eastAsia="Calibri" w:hAnsi="Arial" w:cs="Arial"/>
          <w:sz w:val="24"/>
          <w:szCs w:val="24"/>
          <w:lang w:val="en-GB"/>
          <w:rPrChange w:id="1242" w:author="Admin" w:date="2016-10-18T16:05:00Z">
            <w:rPr>
              <w:rFonts w:ascii="Calibri" w:eastAsia="Calibri" w:hAnsi="Calibri" w:cs="Calibri"/>
              <w:lang w:val="en-GB"/>
            </w:rPr>
          </w:rPrChange>
        </w:rPr>
        <w:tab/>
      </w:r>
      <w:r w:rsidRPr="00385ECB">
        <w:rPr>
          <w:rFonts w:ascii="Arial" w:hAnsi="Arial" w:cs="Arial"/>
          <w:sz w:val="24"/>
          <w:szCs w:val="24"/>
          <w:lang w:val="en-GB"/>
          <w:rPrChange w:id="1243" w:author="Admin" w:date="2016-10-18T16:05:00Z">
            <w:rPr>
              <w:lang w:val="en-GB"/>
            </w:rPr>
          </w:rPrChange>
        </w:rPr>
        <w:t>6.11</w:t>
      </w:r>
      <w:r w:rsidRPr="00385ECB">
        <w:rPr>
          <w:rFonts w:ascii="Arial" w:hAnsi="Arial" w:cs="Arial"/>
          <w:sz w:val="24"/>
          <w:szCs w:val="24"/>
          <w:lang w:val="en-GB"/>
          <w:rPrChange w:id="1244" w:author="Admin" w:date="2016-10-18T16:05:00Z">
            <w:rPr>
              <w:lang w:val="en-GB"/>
            </w:rPr>
          </w:rPrChange>
        </w:rPr>
        <w:tab/>
      </w:r>
      <w:del w:id="1245" w:author="Admin" w:date="2016-10-18T16:53:00Z">
        <w:r w:rsidRPr="00385ECB" w:rsidDel="00686EE4">
          <w:rPr>
            <w:rFonts w:ascii="Arial" w:hAnsi="Arial" w:cs="Arial"/>
            <w:sz w:val="24"/>
            <w:szCs w:val="24"/>
            <w:lang w:val="en-GB"/>
            <w:rPrChange w:id="1246" w:author="Admin" w:date="2016-10-18T16:05:00Z">
              <w:rPr>
                <w:lang w:val="en-GB"/>
              </w:rPr>
            </w:rPrChange>
          </w:rPr>
          <w:delText>Labeled</w:delText>
        </w:r>
      </w:del>
      <w:ins w:id="1247" w:author="Admin" w:date="2016-10-18T16:53:00Z">
        <w:r w:rsidR="00686EE4" w:rsidRPr="00385ECB">
          <w:rPr>
            <w:rFonts w:ascii="Arial" w:hAnsi="Arial" w:cs="Arial"/>
            <w:sz w:val="24"/>
            <w:szCs w:val="24"/>
            <w:lang w:val="en-GB"/>
          </w:rPr>
          <w:t>Labelled</w:t>
        </w:r>
      </w:ins>
      <w:r w:rsidRPr="00385ECB">
        <w:rPr>
          <w:rFonts w:ascii="Arial" w:hAnsi="Arial" w:cs="Arial"/>
          <w:sz w:val="24"/>
          <w:szCs w:val="24"/>
          <w:lang w:val="en-GB"/>
          <w:rPrChange w:id="1248" w:author="Admin" w:date="2016-10-18T16:05:00Z">
            <w:rPr>
              <w:lang w:val="en-GB"/>
            </w:rPr>
          </w:rPrChange>
        </w:rPr>
        <w:t xml:space="preserve"> isometric view of the Horizontal roller. . . . . . . . . . . . . . . . . . . . . .</w:t>
      </w:r>
      <w:r w:rsidRPr="00385ECB">
        <w:rPr>
          <w:rFonts w:ascii="Arial" w:hAnsi="Arial" w:cs="Arial"/>
          <w:sz w:val="24"/>
          <w:szCs w:val="24"/>
          <w:lang w:val="en-GB"/>
          <w:rPrChange w:id="1249" w:author="Admin" w:date="2016-10-18T16:05:00Z">
            <w:rPr>
              <w:lang w:val="en-GB"/>
            </w:rPr>
          </w:rPrChange>
        </w:rPr>
        <w:tab/>
        <w:t>27</w:t>
      </w:r>
    </w:p>
    <w:p w14:paraId="1E8CFF60" w14:textId="77777777" w:rsidR="00C261B9" w:rsidRPr="00385ECB" w:rsidRDefault="007D0309" w:rsidP="00754AB6">
      <w:pPr>
        <w:tabs>
          <w:tab w:val="center" w:pos="521"/>
          <w:tab w:val="center" w:pos="4302"/>
          <w:tab w:val="center" w:pos="8485"/>
          <w:tab w:val="right" w:pos="9638"/>
        </w:tabs>
        <w:spacing w:after="0" w:line="360" w:lineRule="auto"/>
        <w:ind w:left="0" w:firstLine="0"/>
        <w:rPr>
          <w:rFonts w:ascii="Arial" w:hAnsi="Arial" w:cs="Arial"/>
          <w:sz w:val="24"/>
          <w:szCs w:val="24"/>
          <w:lang w:val="en-GB"/>
          <w:rPrChange w:id="1250" w:author="Admin" w:date="2016-10-18T16:05:00Z">
            <w:rPr>
              <w:lang w:val="en-GB"/>
            </w:rPr>
          </w:rPrChange>
        </w:rPr>
        <w:pPrChange w:id="1251" w:author="Admin" w:date="2016-10-18T16:11:00Z">
          <w:pPr>
            <w:tabs>
              <w:tab w:val="center" w:pos="521"/>
              <w:tab w:val="center" w:pos="4302"/>
              <w:tab w:val="center" w:pos="8485"/>
              <w:tab w:val="right" w:pos="9638"/>
            </w:tabs>
            <w:spacing w:after="160" w:line="259" w:lineRule="auto"/>
            <w:ind w:left="0" w:firstLine="0"/>
            <w:jc w:val="left"/>
          </w:pPr>
        </w:pPrChange>
      </w:pPr>
      <w:r w:rsidRPr="00385ECB">
        <w:rPr>
          <w:rFonts w:ascii="Arial" w:eastAsia="Calibri" w:hAnsi="Arial" w:cs="Arial"/>
          <w:sz w:val="24"/>
          <w:szCs w:val="24"/>
          <w:lang w:val="en-GB"/>
          <w:rPrChange w:id="1252" w:author="Admin" w:date="2016-10-18T16:05:00Z">
            <w:rPr>
              <w:rFonts w:ascii="Calibri" w:eastAsia="Calibri" w:hAnsi="Calibri" w:cs="Calibri"/>
              <w:lang w:val="en-GB"/>
            </w:rPr>
          </w:rPrChange>
        </w:rPr>
        <w:tab/>
      </w:r>
      <w:r w:rsidRPr="00385ECB">
        <w:rPr>
          <w:rFonts w:ascii="Arial" w:hAnsi="Arial" w:cs="Arial"/>
          <w:sz w:val="24"/>
          <w:szCs w:val="24"/>
          <w:lang w:val="en-GB"/>
          <w:rPrChange w:id="1253" w:author="Admin" w:date="2016-10-18T16:05:00Z">
            <w:rPr>
              <w:lang w:val="en-GB"/>
            </w:rPr>
          </w:rPrChange>
        </w:rPr>
        <w:t>6.12</w:t>
      </w:r>
      <w:r w:rsidRPr="00385ECB">
        <w:rPr>
          <w:rFonts w:ascii="Arial" w:hAnsi="Arial" w:cs="Arial"/>
          <w:sz w:val="24"/>
          <w:szCs w:val="24"/>
          <w:lang w:val="en-GB"/>
          <w:rPrChange w:id="1254" w:author="Admin" w:date="2016-10-18T16:05:00Z">
            <w:rPr>
              <w:lang w:val="en-GB"/>
            </w:rPr>
          </w:rPrChange>
        </w:rPr>
        <w:tab/>
        <w:t xml:space="preserve">Picture of the </w:t>
      </w:r>
      <w:r w:rsidR="00EF447A" w:rsidRPr="00385ECB">
        <w:rPr>
          <w:rFonts w:ascii="Arial" w:hAnsi="Arial" w:cs="Arial"/>
          <w:sz w:val="24"/>
          <w:szCs w:val="24"/>
          <w:lang w:val="en-GB"/>
          <w:rPrChange w:id="1255" w:author="Admin" w:date="2016-10-18T16:05:00Z">
            <w:rPr>
              <w:lang w:val="en-GB"/>
            </w:rPr>
          </w:rPrChange>
        </w:rPr>
        <w:t>pro</w:t>
      </w:r>
      <w:ins w:id="1256" w:author="Admin" w:date="2016-11-01T19:57:00Z">
        <w:r w:rsidR="00EF447A" w:rsidRPr="00385ECB">
          <w:rPr>
            <w:rFonts w:ascii="Arial" w:hAnsi="Arial" w:cs="Arial"/>
            <w:sz w:val="24"/>
            <w:szCs w:val="24"/>
            <w:lang w:val="en-GB"/>
          </w:rPr>
          <w:t>to</w:t>
        </w:r>
      </w:ins>
      <w:r w:rsidR="00EF447A" w:rsidRPr="00385ECB">
        <w:rPr>
          <w:rFonts w:ascii="Arial" w:hAnsi="Arial" w:cs="Arial"/>
          <w:sz w:val="24"/>
          <w:szCs w:val="24"/>
          <w:lang w:val="en-GB"/>
          <w:rPrChange w:id="1257" w:author="Admin" w:date="2016-10-18T16:05:00Z">
            <w:rPr>
              <w:lang w:val="en-GB"/>
            </w:rPr>
          </w:rPrChange>
        </w:rPr>
        <w:t>type</w:t>
      </w:r>
      <w:r w:rsidRPr="00385ECB">
        <w:rPr>
          <w:rFonts w:ascii="Arial" w:hAnsi="Arial" w:cs="Arial"/>
          <w:sz w:val="24"/>
          <w:szCs w:val="24"/>
          <w:lang w:val="en-GB"/>
          <w:rPrChange w:id="1258" w:author="Admin" w:date="2016-10-18T16:05:00Z">
            <w:rPr>
              <w:lang w:val="en-GB"/>
            </w:rPr>
          </w:rPrChange>
        </w:rPr>
        <w:t xml:space="preserve"> Delivery mechanism with the horizontal roller.</w:t>
      </w:r>
      <w:r w:rsidRPr="00385ECB">
        <w:rPr>
          <w:rFonts w:ascii="Arial" w:hAnsi="Arial" w:cs="Arial"/>
          <w:sz w:val="24"/>
          <w:szCs w:val="24"/>
          <w:lang w:val="en-GB"/>
          <w:rPrChange w:id="1259" w:author="Admin" w:date="2016-10-18T16:05:00Z">
            <w:rPr>
              <w:lang w:val="en-GB"/>
            </w:rPr>
          </w:rPrChange>
        </w:rPr>
        <w:tab/>
        <w:t>. . . . . . . .</w:t>
      </w:r>
      <w:r w:rsidRPr="00385ECB">
        <w:rPr>
          <w:rFonts w:ascii="Arial" w:hAnsi="Arial" w:cs="Arial"/>
          <w:sz w:val="24"/>
          <w:szCs w:val="24"/>
          <w:lang w:val="en-GB"/>
          <w:rPrChange w:id="1260" w:author="Admin" w:date="2016-10-18T16:05:00Z">
            <w:rPr>
              <w:lang w:val="en-GB"/>
            </w:rPr>
          </w:rPrChange>
        </w:rPr>
        <w:tab/>
        <w:t>28</w:t>
      </w:r>
    </w:p>
    <w:p w14:paraId="222DCD49" w14:textId="77777777" w:rsidR="00C261B9" w:rsidRPr="00385ECB" w:rsidRDefault="00C261B9" w:rsidP="00754AB6">
      <w:pPr>
        <w:spacing w:after="0" w:line="360" w:lineRule="auto"/>
        <w:ind w:left="0" w:firstLine="0"/>
        <w:rPr>
          <w:rFonts w:ascii="Arial" w:hAnsi="Arial" w:cs="Arial"/>
          <w:sz w:val="24"/>
          <w:szCs w:val="24"/>
          <w:lang w:val="en-GB"/>
          <w:rPrChange w:id="1261" w:author="Admin" w:date="2016-10-18T16:05:00Z">
            <w:rPr>
              <w:lang w:val="en-GB"/>
            </w:rPr>
          </w:rPrChange>
        </w:rPr>
        <w:pPrChange w:id="1262" w:author="Admin" w:date="2016-10-18T16:11:00Z">
          <w:pPr>
            <w:spacing w:after="0" w:line="259" w:lineRule="auto"/>
            <w:ind w:left="-1134" w:right="10772" w:firstLine="0"/>
            <w:jc w:val="left"/>
          </w:pPr>
        </w:pPrChange>
      </w:pPr>
    </w:p>
    <w:tbl>
      <w:tblPr>
        <w:tblW w:w="9311" w:type="dxa"/>
        <w:tblInd w:w="327" w:type="dxa"/>
        <w:tblCellMar>
          <w:left w:w="0" w:type="dxa"/>
          <w:right w:w="0" w:type="dxa"/>
        </w:tblCellMar>
        <w:tblLook w:val="04A0" w:firstRow="1" w:lastRow="0" w:firstColumn="1" w:lastColumn="0" w:noHBand="0" w:noVBand="1"/>
      </w:tblPr>
      <w:tblGrid>
        <w:gridCol w:w="9044"/>
        <w:gridCol w:w="267"/>
      </w:tblGrid>
      <w:tr w:rsidR="00C261B9" w:rsidRPr="008D2DA9" w14:paraId="2459804C" w14:textId="77777777" w:rsidTr="00565949">
        <w:trPr>
          <w:trHeight w:val="341"/>
        </w:trPr>
        <w:tc>
          <w:tcPr>
            <w:tcW w:w="9092" w:type="dxa"/>
            <w:tcBorders>
              <w:top w:val="nil"/>
              <w:left w:val="nil"/>
              <w:bottom w:val="nil"/>
              <w:right w:val="nil"/>
            </w:tcBorders>
            <w:shd w:val="clear" w:color="auto" w:fill="auto"/>
          </w:tcPr>
          <w:p w14:paraId="522920F7" w14:textId="77777777" w:rsidR="00C261B9" w:rsidRPr="008D2DA9" w:rsidRDefault="007D0309" w:rsidP="00532120">
            <w:pPr>
              <w:tabs>
                <w:tab w:val="center" w:pos="4718"/>
              </w:tabs>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6.13</w:t>
            </w:r>
            <w:r w:rsidRPr="008D2DA9">
              <w:rPr>
                <w:rFonts w:ascii="Arial" w:hAnsi="Arial" w:cs="Arial"/>
                <w:sz w:val="24"/>
                <w:szCs w:val="24"/>
                <w:lang w:val="en-GB"/>
              </w:rPr>
              <w:tab/>
              <w:t>Final design of the horizontal roller and housing. . . . . . . . . . . . . . . . . . . . .</w:t>
            </w:r>
          </w:p>
        </w:tc>
        <w:tc>
          <w:tcPr>
            <w:tcW w:w="218" w:type="dxa"/>
            <w:tcBorders>
              <w:top w:val="nil"/>
              <w:left w:val="nil"/>
              <w:bottom w:val="nil"/>
              <w:right w:val="nil"/>
            </w:tcBorders>
            <w:shd w:val="clear" w:color="auto" w:fill="auto"/>
          </w:tcPr>
          <w:p w14:paraId="0EE28D75" w14:textId="77777777" w:rsidR="00C261B9" w:rsidRPr="008D2DA9" w:rsidRDefault="007D0309" w:rsidP="00532120">
            <w:pPr>
              <w:spacing w:after="0" w:line="259" w:lineRule="auto"/>
              <w:ind w:left="0" w:firstLine="0"/>
              <w:rPr>
                <w:rFonts w:ascii="Arial" w:hAnsi="Arial" w:cs="Arial"/>
                <w:sz w:val="24"/>
                <w:szCs w:val="24"/>
                <w:lang w:val="en-GB"/>
              </w:rPr>
            </w:pPr>
            <w:r w:rsidRPr="008D2DA9">
              <w:rPr>
                <w:rFonts w:ascii="Arial" w:hAnsi="Arial" w:cs="Arial"/>
                <w:sz w:val="24"/>
                <w:szCs w:val="24"/>
                <w:lang w:val="en-GB"/>
              </w:rPr>
              <w:t>28</w:t>
            </w:r>
          </w:p>
        </w:tc>
      </w:tr>
      <w:tr w:rsidR="00C261B9" w:rsidRPr="008D2DA9" w14:paraId="1034EB20" w14:textId="77777777" w:rsidTr="00565949">
        <w:trPr>
          <w:trHeight w:val="489"/>
        </w:trPr>
        <w:tc>
          <w:tcPr>
            <w:tcW w:w="9092" w:type="dxa"/>
            <w:tcBorders>
              <w:top w:val="nil"/>
              <w:left w:val="nil"/>
              <w:bottom w:val="nil"/>
              <w:right w:val="nil"/>
            </w:tcBorders>
            <w:shd w:val="clear" w:color="auto" w:fill="auto"/>
            <w:vAlign w:val="center"/>
          </w:tcPr>
          <w:p w14:paraId="189B9F54" w14:textId="77777777" w:rsidR="00C261B9" w:rsidRPr="008D2DA9" w:rsidRDefault="007D0309" w:rsidP="00532120">
            <w:pPr>
              <w:tabs>
                <w:tab w:val="center" w:pos="4718"/>
              </w:tabs>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6.14</w:t>
            </w:r>
            <w:r w:rsidRPr="008D2DA9">
              <w:rPr>
                <w:rFonts w:ascii="Arial" w:hAnsi="Arial" w:cs="Arial"/>
                <w:sz w:val="24"/>
                <w:szCs w:val="24"/>
                <w:lang w:val="en-GB"/>
              </w:rPr>
              <w:tab/>
              <w:t>Comparison between version 1 and final version of horizontal roller . . . . . . . . . .</w:t>
            </w:r>
          </w:p>
        </w:tc>
        <w:tc>
          <w:tcPr>
            <w:tcW w:w="218" w:type="dxa"/>
            <w:tcBorders>
              <w:top w:val="nil"/>
              <w:left w:val="nil"/>
              <w:bottom w:val="nil"/>
              <w:right w:val="nil"/>
            </w:tcBorders>
            <w:shd w:val="clear" w:color="auto" w:fill="auto"/>
            <w:vAlign w:val="center"/>
          </w:tcPr>
          <w:p w14:paraId="253C2A71" w14:textId="77777777" w:rsidR="00C261B9" w:rsidRPr="008D2DA9" w:rsidRDefault="007D0309" w:rsidP="00532120">
            <w:pPr>
              <w:spacing w:after="0" w:line="259" w:lineRule="auto"/>
              <w:ind w:left="0" w:firstLine="0"/>
              <w:rPr>
                <w:rFonts w:ascii="Arial" w:hAnsi="Arial" w:cs="Arial"/>
                <w:sz w:val="24"/>
                <w:szCs w:val="24"/>
                <w:lang w:val="en-GB"/>
              </w:rPr>
            </w:pPr>
            <w:r w:rsidRPr="008D2DA9">
              <w:rPr>
                <w:rFonts w:ascii="Arial" w:hAnsi="Arial" w:cs="Arial"/>
                <w:sz w:val="24"/>
                <w:szCs w:val="24"/>
                <w:lang w:val="en-GB"/>
              </w:rPr>
              <w:t>29</w:t>
            </w:r>
          </w:p>
        </w:tc>
      </w:tr>
      <w:tr w:rsidR="00C261B9" w:rsidRPr="008D2DA9" w14:paraId="4B3FBC14" w14:textId="77777777" w:rsidTr="00565949">
        <w:trPr>
          <w:trHeight w:val="489"/>
        </w:trPr>
        <w:tc>
          <w:tcPr>
            <w:tcW w:w="9092" w:type="dxa"/>
            <w:tcBorders>
              <w:top w:val="nil"/>
              <w:left w:val="nil"/>
              <w:bottom w:val="nil"/>
              <w:right w:val="nil"/>
            </w:tcBorders>
            <w:shd w:val="clear" w:color="auto" w:fill="auto"/>
            <w:vAlign w:val="center"/>
          </w:tcPr>
          <w:p w14:paraId="592CD555" w14:textId="77777777" w:rsidR="00C261B9" w:rsidRPr="008D2DA9" w:rsidRDefault="007D0309" w:rsidP="00532120">
            <w:pPr>
              <w:tabs>
                <w:tab w:val="center" w:pos="3604"/>
                <w:tab w:val="center" w:pos="7818"/>
              </w:tabs>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6.15</w:t>
            </w:r>
            <w:r w:rsidRPr="008D2DA9">
              <w:rPr>
                <w:rFonts w:ascii="Arial" w:hAnsi="Arial" w:cs="Arial"/>
                <w:sz w:val="24"/>
                <w:szCs w:val="24"/>
                <w:lang w:val="en-GB"/>
              </w:rPr>
              <w:tab/>
              <w:t>All rollers to dispense DIP 8, 14 or 16 and 20 for comparison.</w:t>
            </w:r>
            <w:r w:rsidRPr="008D2DA9">
              <w:rPr>
                <w:rFonts w:ascii="Arial" w:hAnsi="Arial" w:cs="Arial"/>
                <w:sz w:val="24"/>
                <w:szCs w:val="24"/>
                <w:lang w:val="en-GB"/>
              </w:rPr>
              <w:tab/>
              <w:t>. . . . . . . . . . . .</w:t>
            </w:r>
          </w:p>
        </w:tc>
        <w:tc>
          <w:tcPr>
            <w:tcW w:w="218" w:type="dxa"/>
            <w:tcBorders>
              <w:top w:val="nil"/>
              <w:left w:val="nil"/>
              <w:bottom w:val="nil"/>
              <w:right w:val="nil"/>
            </w:tcBorders>
            <w:shd w:val="clear" w:color="auto" w:fill="auto"/>
            <w:vAlign w:val="center"/>
          </w:tcPr>
          <w:p w14:paraId="28010C40" w14:textId="77777777" w:rsidR="00C261B9" w:rsidRPr="008D2DA9" w:rsidRDefault="007D0309" w:rsidP="00532120">
            <w:pPr>
              <w:spacing w:after="0" w:line="259" w:lineRule="auto"/>
              <w:ind w:left="0" w:firstLine="0"/>
              <w:rPr>
                <w:rFonts w:ascii="Arial" w:hAnsi="Arial" w:cs="Arial"/>
                <w:sz w:val="24"/>
                <w:szCs w:val="24"/>
                <w:lang w:val="en-GB"/>
              </w:rPr>
            </w:pPr>
            <w:r w:rsidRPr="008D2DA9">
              <w:rPr>
                <w:rFonts w:ascii="Arial" w:hAnsi="Arial" w:cs="Arial"/>
                <w:sz w:val="24"/>
                <w:szCs w:val="24"/>
                <w:lang w:val="en-GB"/>
              </w:rPr>
              <w:t>29</w:t>
            </w:r>
          </w:p>
        </w:tc>
      </w:tr>
      <w:tr w:rsidR="00C261B9" w:rsidRPr="008D2DA9" w14:paraId="57F01705" w14:textId="77777777" w:rsidTr="00565949">
        <w:trPr>
          <w:trHeight w:val="489"/>
        </w:trPr>
        <w:tc>
          <w:tcPr>
            <w:tcW w:w="9092" w:type="dxa"/>
            <w:tcBorders>
              <w:top w:val="nil"/>
              <w:left w:val="nil"/>
              <w:bottom w:val="nil"/>
              <w:right w:val="nil"/>
            </w:tcBorders>
            <w:shd w:val="clear" w:color="auto" w:fill="auto"/>
            <w:vAlign w:val="center"/>
          </w:tcPr>
          <w:p w14:paraId="671F3A62" w14:textId="77777777" w:rsidR="00C261B9" w:rsidRPr="008D2DA9" w:rsidRDefault="007D0309" w:rsidP="00532120">
            <w:pPr>
              <w:tabs>
                <w:tab w:val="center" w:pos="4718"/>
              </w:tabs>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6.16</w:t>
            </w:r>
            <w:r w:rsidRPr="008D2DA9">
              <w:rPr>
                <w:rFonts w:ascii="Arial" w:hAnsi="Arial" w:cs="Arial"/>
                <w:sz w:val="24"/>
                <w:szCs w:val="24"/>
                <w:lang w:val="en-GB"/>
              </w:rPr>
              <w:tab/>
              <w:t>Feed up design with cutaway and top view to illustrate how it operates. . . . . . . .</w:t>
            </w:r>
          </w:p>
        </w:tc>
        <w:tc>
          <w:tcPr>
            <w:tcW w:w="218" w:type="dxa"/>
            <w:tcBorders>
              <w:top w:val="nil"/>
              <w:left w:val="nil"/>
              <w:bottom w:val="nil"/>
              <w:right w:val="nil"/>
            </w:tcBorders>
            <w:shd w:val="clear" w:color="auto" w:fill="auto"/>
            <w:vAlign w:val="center"/>
          </w:tcPr>
          <w:p w14:paraId="340FA9C1" w14:textId="77777777" w:rsidR="00C261B9" w:rsidRPr="008D2DA9" w:rsidRDefault="007D0309" w:rsidP="00532120">
            <w:pPr>
              <w:spacing w:after="0" w:line="259" w:lineRule="auto"/>
              <w:ind w:left="0" w:firstLine="0"/>
              <w:rPr>
                <w:rFonts w:ascii="Arial" w:hAnsi="Arial" w:cs="Arial"/>
                <w:sz w:val="24"/>
                <w:szCs w:val="24"/>
                <w:lang w:val="en-GB"/>
              </w:rPr>
            </w:pPr>
            <w:r w:rsidRPr="008D2DA9">
              <w:rPr>
                <w:rFonts w:ascii="Arial" w:hAnsi="Arial" w:cs="Arial"/>
                <w:sz w:val="24"/>
                <w:szCs w:val="24"/>
                <w:lang w:val="en-GB"/>
              </w:rPr>
              <w:t>30</w:t>
            </w:r>
          </w:p>
        </w:tc>
      </w:tr>
      <w:tr w:rsidR="00C261B9" w:rsidRPr="008D2DA9" w14:paraId="193D5C6F" w14:textId="77777777" w:rsidTr="00565949">
        <w:trPr>
          <w:trHeight w:val="489"/>
        </w:trPr>
        <w:tc>
          <w:tcPr>
            <w:tcW w:w="9092" w:type="dxa"/>
            <w:tcBorders>
              <w:top w:val="nil"/>
              <w:left w:val="nil"/>
              <w:bottom w:val="nil"/>
              <w:right w:val="nil"/>
            </w:tcBorders>
            <w:shd w:val="clear" w:color="auto" w:fill="auto"/>
            <w:vAlign w:val="center"/>
          </w:tcPr>
          <w:p w14:paraId="30B006B7" w14:textId="77777777" w:rsidR="00C261B9" w:rsidRPr="008D2DA9" w:rsidRDefault="007D0309" w:rsidP="00532120">
            <w:pPr>
              <w:tabs>
                <w:tab w:val="center" w:pos="4038"/>
                <w:tab w:val="center" w:pos="8242"/>
              </w:tabs>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6.17</w:t>
            </w:r>
            <w:r w:rsidRPr="008D2DA9">
              <w:rPr>
                <w:rFonts w:ascii="Arial" w:hAnsi="Arial" w:cs="Arial"/>
                <w:sz w:val="24"/>
                <w:szCs w:val="24"/>
                <w:lang w:val="en-GB"/>
              </w:rPr>
              <w:tab/>
              <w:t>Frame of the enclosure illustrating the upper and lower compartments.</w:t>
            </w:r>
            <w:r w:rsidRPr="008D2DA9">
              <w:rPr>
                <w:rFonts w:ascii="Arial" w:hAnsi="Arial" w:cs="Arial"/>
                <w:sz w:val="24"/>
                <w:szCs w:val="24"/>
                <w:lang w:val="en-GB"/>
              </w:rPr>
              <w:tab/>
              <w:t>. . . . . . .</w:t>
            </w:r>
          </w:p>
        </w:tc>
        <w:tc>
          <w:tcPr>
            <w:tcW w:w="218" w:type="dxa"/>
            <w:tcBorders>
              <w:top w:val="nil"/>
              <w:left w:val="nil"/>
              <w:bottom w:val="nil"/>
              <w:right w:val="nil"/>
            </w:tcBorders>
            <w:shd w:val="clear" w:color="auto" w:fill="auto"/>
            <w:vAlign w:val="center"/>
          </w:tcPr>
          <w:p w14:paraId="6BFE6388" w14:textId="77777777" w:rsidR="00C261B9" w:rsidRPr="008D2DA9" w:rsidRDefault="007D0309" w:rsidP="00532120">
            <w:pPr>
              <w:spacing w:after="0" w:line="259" w:lineRule="auto"/>
              <w:ind w:left="0" w:firstLine="0"/>
              <w:rPr>
                <w:rFonts w:ascii="Arial" w:hAnsi="Arial" w:cs="Arial"/>
                <w:sz w:val="24"/>
                <w:szCs w:val="24"/>
                <w:lang w:val="en-GB"/>
              </w:rPr>
            </w:pPr>
            <w:r w:rsidRPr="008D2DA9">
              <w:rPr>
                <w:rFonts w:ascii="Arial" w:hAnsi="Arial" w:cs="Arial"/>
                <w:sz w:val="24"/>
                <w:szCs w:val="24"/>
                <w:lang w:val="en-GB"/>
              </w:rPr>
              <w:t>31</w:t>
            </w:r>
          </w:p>
        </w:tc>
      </w:tr>
      <w:tr w:rsidR="00C261B9" w:rsidRPr="008D2DA9" w14:paraId="1EEEA4C6" w14:textId="77777777" w:rsidTr="00565949">
        <w:trPr>
          <w:trHeight w:val="489"/>
        </w:trPr>
        <w:tc>
          <w:tcPr>
            <w:tcW w:w="9092" w:type="dxa"/>
            <w:tcBorders>
              <w:top w:val="nil"/>
              <w:left w:val="nil"/>
              <w:bottom w:val="nil"/>
              <w:right w:val="nil"/>
            </w:tcBorders>
            <w:shd w:val="clear" w:color="auto" w:fill="auto"/>
            <w:vAlign w:val="center"/>
          </w:tcPr>
          <w:p w14:paraId="620FC3E5" w14:textId="77777777" w:rsidR="00C261B9" w:rsidRPr="008D2DA9" w:rsidRDefault="007D0309" w:rsidP="00532120">
            <w:pPr>
              <w:tabs>
                <w:tab w:val="center" w:pos="2516"/>
                <w:tab w:val="center" w:pos="6715"/>
              </w:tabs>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6.18</w:t>
            </w:r>
            <w:r w:rsidRPr="008D2DA9">
              <w:rPr>
                <w:rFonts w:ascii="Arial" w:hAnsi="Arial" w:cs="Arial"/>
                <w:sz w:val="24"/>
                <w:szCs w:val="24"/>
                <w:lang w:val="en-GB"/>
              </w:rPr>
              <w:tab/>
              <w:t>A detailed drawing of the sloped plate.</w:t>
            </w:r>
            <w:r w:rsidRPr="008D2DA9">
              <w:rPr>
                <w:rFonts w:ascii="Arial" w:hAnsi="Arial" w:cs="Arial"/>
                <w:sz w:val="24"/>
                <w:szCs w:val="24"/>
                <w:lang w:val="en-GB"/>
              </w:rPr>
              <w:tab/>
              <w:t>. . . . . . . . . . . . . . . . . . . . . . . . .</w:t>
            </w:r>
          </w:p>
        </w:tc>
        <w:tc>
          <w:tcPr>
            <w:tcW w:w="218" w:type="dxa"/>
            <w:tcBorders>
              <w:top w:val="nil"/>
              <w:left w:val="nil"/>
              <w:bottom w:val="nil"/>
              <w:right w:val="nil"/>
            </w:tcBorders>
            <w:shd w:val="clear" w:color="auto" w:fill="auto"/>
            <w:vAlign w:val="center"/>
          </w:tcPr>
          <w:p w14:paraId="11DB2387" w14:textId="77777777" w:rsidR="00C261B9" w:rsidRPr="008D2DA9" w:rsidRDefault="007D0309" w:rsidP="00532120">
            <w:pPr>
              <w:spacing w:after="0" w:line="259" w:lineRule="auto"/>
              <w:ind w:left="0" w:firstLine="0"/>
              <w:rPr>
                <w:rFonts w:ascii="Arial" w:hAnsi="Arial" w:cs="Arial"/>
                <w:sz w:val="24"/>
                <w:szCs w:val="24"/>
                <w:lang w:val="en-GB"/>
              </w:rPr>
            </w:pPr>
            <w:r w:rsidRPr="008D2DA9">
              <w:rPr>
                <w:rFonts w:ascii="Arial" w:hAnsi="Arial" w:cs="Arial"/>
                <w:sz w:val="24"/>
                <w:szCs w:val="24"/>
                <w:lang w:val="en-GB"/>
              </w:rPr>
              <w:t>31</w:t>
            </w:r>
          </w:p>
        </w:tc>
      </w:tr>
      <w:tr w:rsidR="00C261B9" w:rsidRPr="008D2DA9" w14:paraId="69CA3D2B" w14:textId="77777777" w:rsidTr="00565949">
        <w:trPr>
          <w:trHeight w:val="489"/>
        </w:trPr>
        <w:tc>
          <w:tcPr>
            <w:tcW w:w="9092" w:type="dxa"/>
            <w:tcBorders>
              <w:top w:val="nil"/>
              <w:left w:val="nil"/>
              <w:bottom w:val="nil"/>
              <w:right w:val="nil"/>
            </w:tcBorders>
            <w:shd w:val="clear" w:color="auto" w:fill="auto"/>
            <w:vAlign w:val="center"/>
          </w:tcPr>
          <w:p w14:paraId="4433F248" w14:textId="77777777" w:rsidR="00C261B9" w:rsidRPr="008D2DA9" w:rsidRDefault="007D0309" w:rsidP="00532120">
            <w:pPr>
              <w:tabs>
                <w:tab w:val="center" w:pos="3773"/>
                <w:tab w:val="center" w:pos="7988"/>
              </w:tabs>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6.19</w:t>
            </w:r>
            <w:r w:rsidRPr="008D2DA9">
              <w:rPr>
                <w:rFonts w:ascii="Arial" w:hAnsi="Arial" w:cs="Arial"/>
                <w:sz w:val="24"/>
                <w:szCs w:val="24"/>
                <w:lang w:val="en-GB"/>
              </w:rPr>
              <w:tab/>
              <w:t>Isometric and top view of the enclosure with the case on interior.</w:t>
            </w:r>
            <w:r w:rsidRPr="008D2DA9">
              <w:rPr>
                <w:rFonts w:ascii="Arial" w:hAnsi="Arial" w:cs="Arial"/>
                <w:sz w:val="24"/>
                <w:szCs w:val="24"/>
                <w:lang w:val="en-GB"/>
              </w:rPr>
              <w:tab/>
              <w:t>. . . . . . . . . .</w:t>
            </w:r>
          </w:p>
        </w:tc>
        <w:tc>
          <w:tcPr>
            <w:tcW w:w="218" w:type="dxa"/>
            <w:tcBorders>
              <w:top w:val="nil"/>
              <w:left w:val="nil"/>
              <w:bottom w:val="nil"/>
              <w:right w:val="nil"/>
            </w:tcBorders>
            <w:shd w:val="clear" w:color="auto" w:fill="auto"/>
            <w:vAlign w:val="center"/>
          </w:tcPr>
          <w:p w14:paraId="17E29065" w14:textId="77777777" w:rsidR="00C261B9" w:rsidRPr="008D2DA9" w:rsidRDefault="007D0309" w:rsidP="00532120">
            <w:pPr>
              <w:spacing w:after="0" w:line="259" w:lineRule="auto"/>
              <w:ind w:left="0" w:firstLine="0"/>
              <w:rPr>
                <w:rFonts w:ascii="Arial" w:hAnsi="Arial" w:cs="Arial"/>
                <w:sz w:val="24"/>
                <w:szCs w:val="24"/>
                <w:lang w:val="en-GB"/>
              </w:rPr>
            </w:pPr>
            <w:r w:rsidRPr="008D2DA9">
              <w:rPr>
                <w:rFonts w:ascii="Arial" w:hAnsi="Arial" w:cs="Arial"/>
                <w:sz w:val="24"/>
                <w:szCs w:val="24"/>
                <w:lang w:val="en-GB"/>
              </w:rPr>
              <w:t>32</w:t>
            </w:r>
          </w:p>
        </w:tc>
      </w:tr>
      <w:tr w:rsidR="00C261B9" w:rsidRPr="008D2DA9" w14:paraId="42E6C0B0" w14:textId="77777777" w:rsidTr="00565949">
        <w:trPr>
          <w:trHeight w:val="489"/>
        </w:trPr>
        <w:tc>
          <w:tcPr>
            <w:tcW w:w="9092" w:type="dxa"/>
            <w:tcBorders>
              <w:top w:val="nil"/>
              <w:left w:val="nil"/>
              <w:bottom w:val="nil"/>
              <w:right w:val="nil"/>
            </w:tcBorders>
            <w:shd w:val="clear" w:color="auto" w:fill="auto"/>
            <w:vAlign w:val="center"/>
          </w:tcPr>
          <w:p w14:paraId="0E998998" w14:textId="77777777" w:rsidR="00C261B9" w:rsidRPr="008D2DA9" w:rsidRDefault="007D0309" w:rsidP="00532120">
            <w:pPr>
              <w:tabs>
                <w:tab w:val="center" w:pos="2114"/>
                <w:tab w:val="center" w:pos="6291"/>
              </w:tabs>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6.20</w:t>
            </w:r>
            <w:r w:rsidRPr="008D2DA9">
              <w:rPr>
                <w:rFonts w:ascii="Arial" w:hAnsi="Arial" w:cs="Arial"/>
                <w:sz w:val="24"/>
                <w:szCs w:val="24"/>
                <w:lang w:val="en-GB"/>
              </w:rPr>
              <w:tab/>
              <w:t>Isometric view of the redesign.</w:t>
            </w:r>
            <w:r w:rsidRPr="008D2DA9">
              <w:rPr>
                <w:rFonts w:ascii="Arial" w:hAnsi="Arial" w:cs="Arial"/>
                <w:sz w:val="24"/>
                <w:szCs w:val="24"/>
                <w:lang w:val="en-GB"/>
              </w:rPr>
              <w:tab/>
              <w:t>. . . . . . . . . . . . . . . . . . . . . . . . . . . . . .</w:t>
            </w:r>
          </w:p>
        </w:tc>
        <w:tc>
          <w:tcPr>
            <w:tcW w:w="218" w:type="dxa"/>
            <w:tcBorders>
              <w:top w:val="nil"/>
              <w:left w:val="nil"/>
              <w:bottom w:val="nil"/>
              <w:right w:val="nil"/>
            </w:tcBorders>
            <w:shd w:val="clear" w:color="auto" w:fill="auto"/>
            <w:vAlign w:val="center"/>
          </w:tcPr>
          <w:p w14:paraId="33404012" w14:textId="77777777" w:rsidR="00C261B9" w:rsidRPr="008D2DA9" w:rsidRDefault="007D0309" w:rsidP="00532120">
            <w:pPr>
              <w:spacing w:after="0" w:line="259" w:lineRule="auto"/>
              <w:ind w:left="0" w:firstLine="0"/>
              <w:rPr>
                <w:rFonts w:ascii="Arial" w:hAnsi="Arial" w:cs="Arial"/>
                <w:sz w:val="24"/>
                <w:szCs w:val="24"/>
                <w:lang w:val="en-GB"/>
              </w:rPr>
            </w:pPr>
            <w:r w:rsidRPr="008D2DA9">
              <w:rPr>
                <w:rFonts w:ascii="Arial" w:hAnsi="Arial" w:cs="Arial"/>
                <w:sz w:val="24"/>
                <w:szCs w:val="24"/>
                <w:lang w:val="en-GB"/>
              </w:rPr>
              <w:t>32</w:t>
            </w:r>
          </w:p>
        </w:tc>
      </w:tr>
      <w:tr w:rsidR="00C261B9" w:rsidRPr="008D2DA9" w14:paraId="71CD21DC" w14:textId="77777777" w:rsidTr="00565949">
        <w:trPr>
          <w:trHeight w:val="489"/>
        </w:trPr>
        <w:tc>
          <w:tcPr>
            <w:tcW w:w="9092" w:type="dxa"/>
            <w:tcBorders>
              <w:top w:val="nil"/>
              <w:left w:val="nil"/>
              <w:bottom w:val="nil"/>
              <w:right w:val="nil"/>
            </w:tcBorders>
            <w:shd w:val="clear" w:color="auto" w:fill="auto"/>
            <w:vAlign w:val="center"/>
          </w:tcPr>
          <w:p w14:paraId="297B0B16" w14:textId="77777777" w:rsidR="00C261B9" w:rsidRPr="008D2DA9" w:rsidRDefault="007D0309" w:rsidP="00532120">
            <w:pPr>
              <w:tabs>
                <w:tab w:val="center" w:pos="3258"/>
                <w:tab w:val="center" w:pos="7479"/>
              </w:tabs>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6.21</w:t>
            </w:r>
            <w:r w:rsidRPr="008D2DA9">
              <w:rPr>
                <w:rFonts w:ascii="Arial" w:hAnsi="Arial" w:cs="Arial"/>
                <w:sz w:val="24"/>
                <w:szCs w:val="24"/>
                <w:lang w:val="en-GB"/>
              </w:rPr>
              <w:tab/>
              <w:t>Isometric back and front views of the RFID coil cover.</w:t>
            </w:r>
            <w:r w:rsidRPr="008D2DA9">
              <w:rPr>
                <w:rFonts w:ascii="Arial" w:hAnsi="Arial" w:cs="Arial"/>
                <w:sz w:val="24"/>
                <w:szCs w:val="24"/>
                <w:lang w:val="en-GB"/>
              </w:rPr>
              <w:tab/>
              <w:t>. . . . . . . . . . . . . . . .</w:t>
            </w:r>
          </w:p>
        </w:tc>
        <w:tc>
          <w:tcPr>
            <w:tcW w:w="218" w:type="dxa"/>
            <w:tcBorders>
              <w:top w:val="nil"/>
              <w:left w:val="nil"/>
              <w:bottom w:val="nil"/>
              <w:right w:val="nil"/>
            </w:tcBorders>
            <w:shd w:val="clear" w:color="auto" w:fill="auto"/>
            <w:vAlign w:val="center"/>
          </w:tcPr>
          <w:p w14:paraId="70651B17" w14:textId="77777777" w:rsidR="00C261B9" w:rsidRPr="008D2DA9" w:rsidRDefault="007D0309" w:rsidP="00532120">
            <w:pPr>
              <w:spacing w:after="0" w:line="259" w:lineRule="auto"/>
              <w:ind w:left="0" w:firstLine="0"/>
              <w:rPr>
                <w:rFonts w:ascii="Arial" w:hAnsi="Arial" w:cs="Arial"/>
                <w:sz w:val="24"/>
                <w:szCs w:val="24"/>
                <w:lang w:val="en-GB"/>
              </w:rPr>
            </w:pPr>
            <w:r w:rsidRPr="008D2DA9">
              <w:rPr>
                <w:rFonts w:ascii="Arial" w:hAnsi="Arial" w:cs="Arial"/>
                <w:sz w:val="24"/>
                <w:szCs w:val="24"/>
                <w:lang w:val="en-GB"/>
              </w:rPr>
              <w:t>33</w:t>
            </w:r>
          </w:p>
        </w:tc>
      </w:tr>
      <w:tr w:rsidR="00C261B9" w:rsidRPr="008D2DA9" w14:paraId="342E957F" w14:textId="77777777" w:rsidTr="00565949">
        <w:trPr>
          <w:trHeight w:val="489"/>
        </w:trPr>
        <w:tc>
          <w:tcPr>
            <w:tcW w:w="9092" w:type="dxa"/>
            <w:tcBorders>
              <w:top w:val="nil"/>
              <w:left w:val="nil"/>
              <w:bottom w:val="nil"/>
              <w:right w:val="nil"/>
            </w:tcBorders>
            <w:shd w:val="clear" w:color="auto" w:fill="auto"/>
            <w:vAlign w:val="center"/>
          </w:tcPr>
          <w:p w14:paraId="6598F353" w14:textId="77777777" w:rsidR="00C261B9" w:rsidRPr="008D2DA9" w:rsidRDefault="007D0309" w:rsidP="00532120">
            <w:pPr>
              <w:tabs>
                <w:tab w:val="center" w:pos="4718"/>
              </w:tabs>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6.22</w:t>
            </w:r>
            <w:r w:rsidRPr="008D2DA9">
              <w:rPr>
                <w:rFonts w:ascii="Arial" w:hAnsi="Arial" w:cs="Arial"/>
                <w:sz w:val="24"/>
                <w:szCs w:val="24"/>
                <w:lang w:val="en-GB"/>
              </w:rPr>
              <w:tab/>
              <w:t>PCB layout of the Raspberry Pi HAT, top and bottom layer. . . . . . . . . . . . . .</w:t>
            </w:r>
          </w:p>
        </w:tc>
        <w:tc>
          <w:tcPr>
            <w:tcW w:w="218" w:type="dxa"/>
            <w:tcBorders>
              <w:top w:val="nil"/>
              <w:left w:val="nil"/>
              <w:bottom w:val="nil"/>
              <w:right w:val="nil"/>
            </w:tcBorders>
            <w:shd w:val="clear" w:color="auto" w:fill="auto"/>
            <w:vAlign w:val="center"/>
          </w:tcPr>
          <w:p w14:paraId="37BBA17A" w14:textId="77777777" w:rsidR="00C261B9" w:rsidRPr="008D2DA9" w:rsidRDefault="007D0309" w:rsidP="00532120">
            <w:pPr>
              <w:spacing w:after="0" w:line="259" w:lineRule="auto"/>
              <w:ind w:left="0" w:firstLine="0"/>
              <w:rPr>
                <w:rFonts w:ascii="Arial" w:hAnsi="Arial" w:cs="Arial"/>
                <w:sz w:val="24"/>
                <w:szCs w:val="24"/>
                <w:lang w:val="en-GB"/>
              </w:rPr>
            </w:pPr>
            <w:r w:rsidRPr="008D2DA9">
              <w:rPr>
                <w:rFonts w:ascii="Arial" w:hAnsi="Arial" w:cs="Arial"/>
                <w:sz w:val="24"/>
                <w:szCs w:val="24"/>
                <w:lang w:val="en-GB"/>
              </w:rPr>
              <w:t>34</w:t>
            </w:r>
          </w:p>
        </w:tc>
      </w:tr>
      <w:tr w:rsidR="00C261B9" w:rsidRPr="008D2DA9" w14:paraId="38C4F53F" w14:textId="77777777" w:rsidTr="00565949">
        <w:trPr>
          <w:trHeight w:val="489"/>
        </w:trPr>
        <w:tc>
          <w:tcPr>
            <w:tcW w:w="9092" w:type="dxa"/>
            <w:tcBorders>
              <w:top w:val="nil"/>
              <w:left w:val="nil"/>
              <w:bottom w:val="nil"/>
              <w:right w:val="nil"/>
            </w:tcBorders>
            <w:shd w:val="clear" w:color="auto" w:fill="auto"/>
            <w:vAlign w:val="center"/>
          </w:tcPr>
          <w:p w14:paraId="7A29EA3F" w14:textId="77777777" w:rsidR="00C261B9" w:rsidRPr="008D2DA9" w:rsidRDefault="007D0309" w:rsidP="00532120">
            <w:pPr>
              <w:tabs>
                <w:tab w:val="center" w:pos="4718"/>
              </w:tabs>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6.23</w:t>
            </w:r>
            <w:r w:rsidRPr="008D2DA9">
              <w:rPr>
                <w:rFonts w:ascii="Arial" w:hAnsi="Arial" w:cs="Arial"/>
                <w:sz w:val="24"/>
                <w:szCs w:val="24"/>
                <w:lang w:val="en-GB"/>
              </w:rPr>
              <w:tab/>
              <w:t>PCB layout of the MCU Module, top and bottom layer. . . . . . . . . . . . . . . . .</w:t>
            </w:r>
          </w:p>
        </w:tc>
        <w:tc>
          <w:tcPr>
            <w:tcW w:w="218" w:type="dxa"/>
            <w:tcBorders>
              <w:top w:val="nil"/>
              <w:left w:val="nil"/>
              <w:bottom w:val="nil"/>
              <w:right w:val="nil"/>
            </w:tcBorders>
            <w:shd w:val="clear" w:color="auto" w:fill="auto"/>
            <w:vAlign w:val="center"/>
          </w:tcPr>
          <w:p w14:paraId="350C6D2C" w14:textId="77777777" w:rsidR="00C261B9" w:rsidRPr="008D2DA9" w:rsidRDefault="007D0309" w:rsidP="00532120">
            <w:pPr>
              <w:spacing w:after="0" w:line="259" w:lineRule="auto"/>
              <w:ind w:left="0" w:firstLine="0"/>
              <w:rPr>
                <w:rFonts w:ascii="Arial" w:hAnsi="Arial" w:cs="Arial"/>
                <w:sz w:val="24"/>
                <w:szCs w:val="24"/>
                <w:lang w:val="en-GB"/>
              </w:rPr>
            </w:pPr>
            <w:r w:rsidRPr="008D2DA9">
              <w:rPr>
                <w:rFonts w:ascii="Arial" w:hAnsi="Arial" w:cs="Arial"/>
                <w:sz w:val="24"/>
                <w:szCs w:val="24"/>
                <w:lang w:val="en-GB"/>
              </w:rPr>
              <w:t>35</w:t>
            </w:r>
          </w:p>
        </w:tc>
      </w:tr>
      <w:tr w:rsidR="00C261B9" w:rsidRPr="008D2DA9" w14:paraId="7C8A0F65" w14:textId="77777777" w:rsidTr="00565949">
        <w:trPr>
          <w:trHeight w:val="489"/>
        </w:trPr>
        <w:tc>
          <w:tcPr>
            <w:tcW w:w="9092" w:type="dxa"/>
            <w:tcBorders>
              <w:top w:val="nil"/>
              <w:left w:val="nil"/>
              <w:bottom w:val="nil"/>
              <w:right w:val="nil"/>
            </w:tcBorders>
            <w:shd w:val="clear" w:color="auto" w:fill="auto"/>
            <w:vAlign w:val="center"/>
          </w:tcPr>
          <w:p w14:paraId="77013791" w14:textId="77777777" w:rsidR="00C261B9" w:rsidRPr="008D2DA9" w:rsidRDefault="007D0309" w:rsidP="00532120">
            <w:pPr>
              <w:tabs>
                <w:tab w:val="center" w:pos="4765"/>
              </w:tabs>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6.24</w:t>
            </w:r>
            <w:r w:rsidRPr="008D2DA9">
              <w:rPr>
                <w:rFonts w:ascii="Arial" w:hAnsi="Arial" w:cs="Arial"/>
                <w:sz w:val="24"/>
                <w:szCs w:val="24"/>
                <w:lang w:val="en-GB"/>
              </w:rPr>
              <w:tab/>
              <w:t xml:space="preserve">LCD breakout board PCB layout, Bottom layer with silkscreen of top layer </w:t>
            </w:r>
            <w:del w:id="1263" w:author="Admin" w:date="2016-10-18T16:57:00Z">
              <w:r w:rsidRPr="008D2DA9" w:rsidDel="00686EE4">
                <w:rPr>
                  <w:rFonts w:ascii="Arial" w:hAnsi="Arial" w:cs="Arial"/>
                  <w:sz w:val="24"/>
                  <w:szCs w:val="24"/>
                  <w:lang w:val="en-GB"/>
                </w:rPr>
                <w:delText>overlayed</w:delText>
              </w:r>
            </w:del>
            <w:ins w:id="1264" w:author="Admin" w:date="2016-10-18T16:57:00Z">
              <w:r w:rsidR="00686EE4" w:rsidRPr="008D2DA9">
                <w:rPr>
                  <w:rFonts w:ascii="Arial" w:hAnsi="Arial" w:cs="Arial"/>
                  <w:sz w:val="24"/>
                  <w:szCs w:val="24"/>
                  <w:lang w:val="en-GB"/>
                </w:rPr>
                <w:t>overlaid</w:t>
              </w:r>
            </w:ins>
            <w:r w:rsidRPr="008D2DA9">
              <w:rPr>
                <w:rFonts w:ascii="Arial" w:hAnsi="Arial" w:cs="Arial"/>
                <w:sz w:val="24"/>
                <w:szCs w:val="24"/>
                <w:lang w:val="en-GB"/>
              </w:rPr>
              <w:t>.</w:t>
            </w:r>
          </w:p>
        </w:tc>
        <w:tc>
          <w:tcPr>
            <w:tcW w:w="218" w:type="dxa"/>
            <w:tcBorders>
              <w:top w:val="nil"/>
              <w:left w:val="nil"/>
              <w:bottom w:val="nil"/>
              <w:right w:val="nil"/>
            </w:tcBorders>
            <w:shd w:val="clear" w:color="auto" w:fill="auto"/>
            <w:vAlign w:val="center"/>
          </w:tcPr>
          <w:p w14:paraId="04BDB309" w14:textId="77777777" w:rsidR="00C261B9" w:rsidRPr="008D2DA9" w:rsidRDefault="007D0309" w:rsidP="00532120">
            <w:pPr>
              <w:spacing w:after="0" w:line="259" w:lineRule="auto"/>
              <w:ind w:left="0" w:firstLine="0"/>
              <w:rPr>
                <w:rFonts w:ascii="Arial" w:hAnsi="Arial" w:cs="Arial"/>
                <w:sz w:val="24"/>
                <w:szCs w:val="24"/>
                <w:lang w:val="en-GB"/>
              </w:rPr>
            </w:pPr>
            <w:r w:rsidRPr="008D2DA9">
              <w:rPr>
                <w:rFonts w:ascii="Arial" w:hAnsi="Arial" w:cs="Arial"/>
                <w:sz w:val="24"/>
                <w:szCs w:val="24"/>
                <w:lang w:val="en-GB"/>
              </w:rPr>
              <w:t>35</w:t>
            </w:r>
          </w:p>
        </w:tc>
      </w:tr>
      <w:tr w:rsidR="00C261B9" w:rsidRPr="008D2DA9" w14:paraId="1F6FAA93" w14:textId="77777777" w:rsidTr="00565949">
        <w:trPr>
          <w:trHeight w:val="489"/>
        </w:trPr>
        <w:tc>
          <w:tcPr>
            <w:tcW w:w="9092" w:type="dxa"/>
            <w:tcBorders>
              <w:top w:val="nil"/>
              <w:left w:val="nil"/>
              <w:bottom w:val="nil"/>
              <w:right w:val="nil"/>
            </w:tcBorders>
            <w:shd w:val="clear" w:color="auto" w:fill="auto"/>
            <w:vAlign w:val="center"/>
          </w:tcPr>
          <w:p w14:paraId="577D9F8F" w14:textId="77777777" w:rsidR="00C261B9" w:rsidRPr="008D2DA9" w:rsidRDefault="007D0309" w:rsidP="00532120">
            <w:pPr>
              <w:tabs>
                <w:tab w:val="center" w:pos="4765"/>
              </w:tabs>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6.25</w:t>
            </w:r>
            <w:r w:rsidRPr="008D2DA9">
              <w:rPr>
                <w:rFonts w:ascii="Arial" w:hAnsi="Arial" w:cs="Arial"/>
                <w:sz w:val="24"/>
                <w:szCs w:val="24"/>
                <w:lang w:val="en-GB"/>
              </w:rPr>
              <w:tab/>
              <w:t xml:space="preserve">LCD breakout board PCB layout, Bottom layer with silkscreen of top layer </w:t>
            </w:r>
            <w:del w:id="1265" w:author="Admin" w:date="2016-10-18T16:57:00Z">
              <w:r w:rsidRPr="008D2DA9" w:rsidDel="00686EE4">
                <w:rPr>
                  <w:rFonts w:ascii="Arial" w:hAnsi="Arial" w:cs="Arial"/>
                  <w:sz w:val="24"/>
                  <w:szCs w:val="24"/>
                  <w:lang w:val="en-GB"/>
                </w:rPr>
                <w:delText>overlayed</w:delText>
              </w:r>
            </w:del>
            <w:ins w:id="1266" w:author="Admin" w:date="2016-10-18T16:57:00Z">
              <w:r w:rsidR="00686EE4" w:rsidRPr="008D2DA9">
                <w:rPr>
                  <w:rFonts w:ascii="Arial" w:hAnsi="Arial" w:cs="Arial"/>
                  <w:sz w:val="24"/>
                  <w:szCs w:val="24"/>
                  <w:lang w:val="en-GB"/>
                </w:rPr>
                <w:t>overlaid</w:t>
              </w:r>
            </w:ins>
            <w:r w:rsidRPr="008D2DA9">
              <w:rPr>
                <w:rFonts w:ascii="Arial" w:hAnsi="Arial" w:cs="Arial"/>
                <w:sz w:val="24"/>
                <w:szCs w:val="24"/>
                <w:lang w:val="en-GB"/>
              </w:rPr>
              <w:t>.</w:t>
            </w:r>
          </w:p>
        </w:tc>
        <w:tc>
          <w:tcPr>
            <w:tcW w:w="218" w:type="dxa"/>
            <w:tcBorders>
              <w:top w:val="nil"/>
              <w:left w:val="nil"/>
              <w:bottom w:val="nil"/>
              <w:right w:val="nil"/>
            </w:tcBorders>
            <w:shd w:val="clear" w:color="auto" w:fill="auto"/>
            <w:vAlign w:val="center"/>
          </w:tcPr>
          <w:p w14:paraId="095F132F" w14:textId="77777777" w:rsidR="00C261B9" w:rsidRPr="008D2DA9" w:rsidRDefault="007D0309" w:rsidP="00532120">
            <w:pPr>
              <w:spacing w:after="0" w:line="259" w:lineRule="auto"/>
              <w:ind w:left="0" w:firstLine="0"/>
              <w:rPr>
                <w:rFonts w:ascii="Arial" w:hAnsi="Arial" w:cs="Arial"/>
                <w:sz w:val="24"/>
                <w:szCs w:val="24"/>
                <w:lang w:val="en-GB"/>
              </w:rPr>
            </w:pPr>
            <w:r w:rsidRPr="008D2DA9">
              <w:rPr>
                <w:rFonts w:ascii="Arial" w:hAnsi="Arial" w:cs="Arial"/>
                <w:sz w:val="24"/>
                <w:szCs w:val="24"/>
                <w:lang w:val="en-GB"/>
              </w:rPr>
              <w:t>36</w:t>
            </w:r>
          </w:p>
        </w:tc>
      </w:tr>
      <w:tr w:rsidR="00C261B9" w:rsidRPr="008D2DA9" w14:paraId="18E19CF1" w14:textId="77777777" w:rsidTr="00565949">
        <w:trPr>
          <w:trHeight w:val="489"/>
        </w:trPr>
        <w:tc>
          <w:tcPr>
            <w:tcW w:w="9092" w:type="dxa"/>
            <w:tcBorders>
              <w:top w:val="nil"/>
              <w:left w:val="nil"/>
              <w:bottom w:val="nil"/>
              <w:right w:val="nil"/>
            </w:tcBorders>
            <w:shd w:val="clear" w:color="auto" w:fill="auto"/>
            <w:vAlign w:val="center"/>
          </w:tcPr>
          <w:p w14:paraId="19EF7B3B" w14:textId="77777777" w:rsidR="00C261B9" w:rsidRPr="008D2DA9" w:rsidRDefault="007D0309" w:rsidP="00532120">
            <w:pPr>
              <w:tabs>
                <w:tab w:val="center" w:pos="4765"/>
              </w:tabs>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6.26</w:t>
            </w:r>
            <w:r w:rsidRPr="008D2DA9">
              <w:rPr>
                <w:rFonts w:ascii="Arial" w:hAnsi="Arial" w:cs="Arial"/>
                <w:sz w:val="24"/>
                <w:szCs w:val="24"/>
                <w:lang w:val="en-GB"/>
              </w:rPr>
              <w:tab/>
              <w:t xml:space="preserve">LCD breakout board PCB layout, Bottom layer with silkscreen of top layer </w:t>
            </w:r>
            <w:del w:id="1267" w:author="Admin" w:date="2016-10-18T16:57:00Z">
              <w:r w:rsidRPr="008D2DA9" w:rsidDel="00686EE4">
                <w:rPr>
                  <w:rFonts w:ascii="Arial" w:hAnsi="Arial" w:cs="Arial"/>
                  <w:sz w:val="24"/>
                  <w:szCs w:val="24"/>
                  <w:lang w:val="en-GB"/>
                </w:rPr>
                <w:delText>overlayed</w:delText>
              </w:r>
            </w:del>
            <w:ins w:id="1268" w:author="Admin" w:date="2016-10-18T16:57:00Z">
              <w:r w:rsidR="00686EE4" w:rsidRPr="008D2DA9">
                <w:rPr>
                  <w:rFonts w:ascii="Arial" w:hAnsi="Arial" w:cs="Arial"/>
                  <w:sz w:val="24"/>
                  <w:szCs w:val="24"/>
                  <w:lang w:val="en-GB"/>
                </w:rPr>
                <w:t>overlaid</w:t>
              </w:r>
            </w:ins>
            <w:r w:rsidRPr="008D2DA9">
              <w:rPr>
                <w:rFonts w:ascii="Arial" w:hAnsi="Arial" w:cs="Arial"/>
                <w:sz w:val="24"/>
                <w:szCs w:val="24"/>
                <w:lang w:val="en-GB"/>
              </w:rPr>
              <w:t>.</w:t>
            </w:r>
          </w:p>
        </w:tc>
        <w:tc>
          <w:tcPr>
            <w:tcW w:w="218" w:type="dxa"/>
            <w:tcBorders>
              <w:top w:val="nil"/>
              <w:left w:val="nil"/>
              <w:bottom w:val="nil"/>
              <w:right w:val="nil"/>
            </w:tcBorders>
            <w:shd w:val="clear" w:color="auto" w:fill="auto"/>
            <w:vAlign w:val="center"/>
          </w:tcPr>
          <w:p w14:paraId="13575842" w14:textId="77777777" w:rsidR="00C261B9" w:rsidRPr="008D2DA9" w:rsidRDefault="007D0309" w:rsidP="00532120">
            <w:pPr>
              <w:spacing w:after="0" w:line="259" w:lineRule="auto"/>
              <w:ind w:left="0" w:firstLine="0"/>
              <w:rPr>
                <w:rFonts w:ascii="Arial" w:hAnsi="Arial" w:cs="Arial"/>
                <w:sz w:val="24"/>
                <w:szCs w:val="24"/>
                <w:lang w:val="en-GB"/>
              </w:rPr>
            </w:pPr>
            <w:r w:rsidRPr="008D2DA9">
              <w:rPr>
                <w:rFonts w:ascii="Arial" w:hAnsi="Arial" w:cs="Arial"/>
                <w:sz w:val="24"/>
                <w:szCs w:val="24"/>
                <w:lang w:val="en-GB"/>
              </w:rPr>
              <w:t>39</w:t>
            </w:r>
          </w:p>
        </w:tc>
      </w:tr>
      <w:tr w:rsidR="00C261B9" w:rsidRPr="008D2DA9" w14:paraId="08EC0D5E" w14:textId="77777777" w:rsidTr="00565949">
        <w:trPr>
          <w:trHeight w:val="489"/>
        </w:trPr>
        <w:tc>
          <w:tcPr>
            <w:tcW w:w="9092" w:type="dxa"/>
            <w:tcBorders>
              <w:top w:val="nil"/>
              <w:left w:val="nil"/>
              <w:bottom w:val="nil"/>
              <w:right w:val="nil"/>
            </w:tcBorders>
            <w:shd w:val="clear" w:color="auto" w:fill="auto"/>
            <w:vAlign w:val="center"/>
          </w:tcPr>
          <w:p w14:paraId="224E8F89" w14:textId="77777777" w:rsidR="00C261B9" w:rsidRPr="008D2DA9" w:rsidRDefault="007D0309" w:rsidP="00532120">
            <w:pPr>
              <w:tabs>
                <w:tab w:val="center" w:pos="2709"/>
                <w:tab w:val="center" w:pos="6885"/>
              </w:tabs>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6.27</w:t>
            </w:r>
            <w:r w:rsidRPr="008D2DA9">
              <w:rPr>
                <w:rFonts w:ascii="Arial" w:hAnsi="Arial" w:cs="Arial"/>
                <w:sz w:val="24"/>
                <w:szCs w:val="24"/>
                <w:lang w:val="en-GB"/>
              </w:rPr>
              <w:tab/>
              <w:t>State Machine Diagram for MCU software.</w:t>
            </w:r>
            <w:r w:rsidRPr="008D2DA9">
              <w:rPr>
                <w:rFonts w:ascii="Arial" w:hAnsi="Arial" w:cs="Arial"/>
                <w:sz w:val="24"/>
                <w:szCs w:val="24"/>
                <w:lang w:val="en-GB"/>
              </w:rPr>
              <w:tab/>
              <w:t>. . . . . . . . . . . . . . . . . . . . . . .</w:t>
            </w:r>
          </w:p>
        </w:tc>
        <w:tc>
          <w:tcPr>
            <w:tcW w:w="218" w:type="dxa"/>
            <w:tcBorders>
              <w:top w:val="nil"/>
              <w:left w:val="nil"/>
              <w:bottom w:val="nil"/>
              <w:right w:val="nil"/>
            </w:tcBorders>
            <w:shd w:val="clear" w:color="auto" w:fill="auto"/>
            <w:vAlign w:val="center"/>
          </w:tcPr>
          <w:p w14:paraId="3AE54746" w14:textId="77777777" w:rsidR="00C261B9" w:rsidRPr="008D2DA9" w:rsidRDefault="007D0309" w:rsidP="00532120">
            <w:pPr>
              <w:spacing w:after="0" w:line="259" w:lineRule="auto"/>
              <w:ind w:left="0" w:firstLine="0"/>
              <w:rPr>
                <w:rFonts w:ascii="Arial" w:hAnsi="Arial" w:cs="Arial"/>
                <w:sz w:val="24"/>
                <w:szCs w:val="24"/>
                <w:lang w:val="en-GB"/>
              </w:rPr>
            </w:pPr>
            <w:r w:rsidRPr="008D2DA9">
              <w:rPr>
                <w:rFonts w:ascii="Arial" w:hAnsi="Arial" w:cs="Arial"/>
                <w:sz w:val="24"/>
                <w:szCs w:val="24"/>
                <w:lang w:val="en-GB"/>
              </w:rPr>
              <w:t>41</w:t>
            </w:r>
          </w:p>
        </w:tc>
      </w:tr>
      <w:tr w:rsidR="00C261B9" w:rsidRPr="008D2DA9" w14:paraId="60436660" w14:textId="77777777" w:rsidTr="00565949">
        <w:trPr>
          <w:trHeight w:val="341"/>
        </w:trPr>
        <w:tc>
          <w:tcPr>
            <w:tcW w:w="9092" w:type="dxa"/>
            <w:tcBorders>
              <w:top w:val="nil"/>
              <w:left w:val="nil"/>
              <w:bottom w:val="nil"/>
              <w:right w:val="nil"/>
            </w:tcBorders>
            <w:shd w:val="clear" w:color="auto" w:fill="auto"/>
            <w:vAlign w:val="bottom"/>
          </w:tcPr>
          <w:p w14:paraId="62C986D2" w14:textId="77777777" w:rsidR="00C261B9" w:rsidRPr="008D2DA9" w:rsidRDefault="007D0309" w:rsidP="00532120">
            <w:pPr>
              <w:tabs>
                <w:tab w:val="center" w:pos="4108"/>
                <w:tab w:val="center" w:pos="8327"/>
              </w:tabs>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6.28</w:t>
            </w:r>
            <w:r w:rsidRPr="008D2DA9">
              <w:rPr>
                <w:rFonts w:ascii="Arial" w:hAnsi="Arial" w:cs="Arial"/>
                <w:sz w:val="24"/>
                <w:szCs w:val="24"/>
                <w:lang w:val="en-GB"/>
              </w:rPr>
              <w:tab/>
              <w:t>A simplified logic diagram of the task manager and how it will function.</w:t>
            </w:r>
            <w:r w:rsidRPr="008D2DA9">
              <w:rPr>
                <w:rFonts w:ascii="Arial" w:hAnsi="Arial" w:cs="Arial"/>
                <w:sz w:val="24"/>
                <w:szCs w:val="24"/>
                <w:lang w:val="en-GB"/>
              </w:rPr>
              <w:tab/>
              <w:t>. . . . . .</w:t>
            </w:r>
          </w:p>
        </w:tc>
        <w:tc>
          <w:tcPr>
            <w:tcW w:w="218" w:type="dxa"/>
            <w:tcBorders>
              <w:top w:val="nil"/>
              <w:left w:val="nil"/>
              <w:bottom w:val="nil"/>
              <w:right w:val="nil"/>
            </w:tcBorders>
            <w:shd w:val="clear" w:color="auto" w:fill="auto"/>
            <w:vAlign w:val="bottom"/>
          </w:tcPr>
          <w:p w14:paraId="6845FE8D" w14:textId="77777777" w:rsidR="00C261B9" w:rsidRPr="008D2DA9" w:rsidRDefault="007D0309" w:rsidP="00532120">
            <w:pPr>
              <w:spacing w:after="0" w:line="259" w:lineRule="auto"/>
              <w:ind w:left="0" w:firstLine="0"/>
              <w:rPr>
                <w:rFonts w:ascii="Arial" w:hAnsi="Arial" w:cs="Arial"/>
                <w:sz w:val="24"/>
                <w:szCs w:val="24"/>
                <w:lang w:val="en-GB"/>
              </w:rPr>
            </w:pPr>
            <w:r w:rsidRPr="008D2DA9">
              <w:rPr>
                <w:rFonts w:ascii="Arial" w:hAnsi="Arial" w:cs="Arial"/>
                <w:sz w:val="24"/>
                <w:szCs w:val="24"/>
                <w:lang w:val="en-GB"/>
              </w:rPr>
              <w:t>42</w:t>
            </w:r>
          </w:p>
        </w:tc>
      </w:tr>
    </w:tbl>
    <w:p w14:paraId="14BB5415" w14:textId="77777777" w:rsidR="004B20EA" w:rsidRPr="00385ECB" w:rsidRDefault="004B20EA" w:rsidP="00754AB6">
      <w:pPr>
        <w:spacing w:after="0" w:line="360" w:lineRule="auto"/>
        <w:ind w:left="0" w:firstLine="0"/>
        <w:rPr>
          <w:ins w:id="1269" w:author="Admin" w:date="2016-10-18T16:05:00Z"/>
          <w:rFonts w:ascii="Arial" w:hAnsi="Arial" w:cs="Arial"/>
          <w:b/>
          <w:sz w:val="24"/>
          <w:szCs w:val="24"/>
          <w:lang w:val="en-GB"/>
          <w:rPrChange w:id="1270" w:author="Admin" w:date="2016-10-18T16:05:00Z">
            <w:rPr>
              <w:ins w:id="1271" w:author="Admin" w:date="2016-10-18T16:05:00Z"/>
              <w:b/>
              <w:sz w:val="50"/>
              <w:lang w:val="en-GB"/>
            </w:rPr>
          </w:rPrChange>
        </w:rPr>
        <w:pPrChange w:id="1272" w:author="Admin" w:date="2016-10-18T16:11:00Z">
          <w:pPr>
            <w:spacing w:after="0" w:line="259" w:lineRule="auto"/>
            <w:ind w:left="847" w:right="837"/>
            <w:jc w:val="center"/>
          </w:pPr>
        </w:pPrChange>
      </w:pPr>
    </w:p>
    <w:p w14:paraId="71956FFC" w14:textId="77777777" w:rsidR="00C261B9" w:rsidRPr="00385ECB" w:rsidRDefault="006B3E5C" w:rsidP="006B3E5C">
      <w:pPr>
        <w:pStyle w:val="Heading1"/>
        <w:rPr>
          <w:lang w:val="en-GB"/>
        </w:rPr>
        <w:pPrChange w:id="1273" w:author="Admin" w:date="2016-10-18T16:45:00Z">
          <w:pPr>
            <w:spacing w:after="0" w:line="259" w:lineRule="auto"/>
            <w:ind w:left="847" w:right="837"/>
            <w:jc w:val="center"/>
          </w:pPr>
        </w:pPrChange>
      </w:pPr>
      <w:r w:rsidRPr="00385ECB">
        <w:rPr>
          <w:lang w:val="en-GB"/>
        </w:rPr>
        <w:t>LIST OF TABLES</w:t>
      </w:r>
    </w:p>
    <w:tbl>
      <w:tblPr>
        <w:tblW w:w="9311" w:type="dxa"/>
        <w:tblInd w:w="327" w:type="dxa"/>
        <w:tblCellMar>
          <w:left w:w="0" w:type="dxa"/>
          <w:right w:w="0" w:type="dxa"/>
        </w:tblCellMar>
        <w:tblLook w:val="04A0" w:firstRow="1" w:lastRow="0" w:firstColumn="1" w:lastColumn="0" w:noHBand="0" w:noVBand="1"/>
      </w:tblPr>
      <w:tblGrid>
        <w:gridCol w:w="501"/>
        <w:gridCol w:w="8543"/>
        <w:gridCol w:w="267"/>
      </w:tblGrid>
      <w:tr w:rsidR="00C261B9" w:rsidRPr="008D2DA9" w14:paraId="0F7C0383" w14:textId="77777777" w:rsidTr="00565949">
        <w:trPr>
          <w:trHeight w:val="341"/>
        </w:trPr>
        <w:tc>
          <w:tcPr>
            <w:tcW w:w="502" w:type="dxa"/>
            <w:tcBorders>
              <w:top w:val="nil"/>
              <w:left w:val="nil"/>
              <w:bottom w:val="nil"/>
              <w:right w:val="nil"/>
            </w:tcBorders>
            <w:shd w:val="clear" w:color="auto" w:fill="auto"/>
          </w:tcPr>
          <w:p w14:paraId="0CF605E5"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3.1</w:t>
            </w:r>
          </w:p>
        </w:tc>
        <w:tc>
          <w:tcPr>
            <w:tcW w:w="8591" w:type="dxa"/>
            <w:tcBorders>
              <w:top w:val="nil"/>
              <w:left w:val="nil"/>
              <w:bottom w:val="nil"/>
              <w:right w:val="nil"/>
            </w:tcBorders>
            <w:shd w:val="clear" w:color="auto" w:fill="auto"/>
          </w:tcPr>
          <w:p w14:paraId="554CD2AB" w14:textId="77777777" w:rsidR="00C261B9" w:rsidRPr="008D2DA9" w:rsidRDefault="007D0309" w:rsidP="00532120">
            <w:pPr>
              <w:tabs>
                <w:tab w:val="center" w:pos="7656"/>
              </w:tabs>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DIP package dimension for varies components measured in millimeter.</w:t>
            </w:r>
            <w:r w:rsidRPr="008D2DA9">
              <w:rPr>
                <w:rFonts w:ascii="Arial" w:hAnsi="Arial" w:cs="Arial"/>
                <w:sz w:val="24"/>
                <w:szCs w:val="24"/>
                <w:lang w:val="en-GB"/>
              </w:rPr>
              <w:tab/>
              <w:t>. . . . . . . .</w:t>
            </w:r>
          </w:p>
        </w:tc>
        <w:tc>
          <w:tcPr>
            <w:tcW w:w="218" w:type="dxa"/>
            <w:tcBorders>
              <w:top w:val="nil"/>
              <w:left w:val="nil"/>
              <w:bottom w:val="nil"/>
              <w:right w:val="nil"/>
            </w:tcBorders>
            <w:shd w:val="clear" w:color="auto" w:fill="auto"/>
          </w:tcPr>
          <w:p w14:paraId="7F3AD7F6" w14:textId="77777777" w:rsidR="00C261B9" w:rsidRPr="008D2DA9" w:rsidRDefault="007D0309" w:rsidP="00385ECB">
            <w:pPr>
              <w:spacing w:after="0" w:line="259" w:lineRule="auto"/>
              <w:ind w:left="0" w:firstLine="0"/>
              <w:rPr>
                <w:rFonts w:ascii="Arial" w:hAnsi="Arial" w:cs="Arial"/>
                <w:sz w:val="24"/>
                <w:szCs w:val="24"/>
                <w:lang w:val="en-GB"/>
              </w:rPr>
            </w:pPr>
            <w:r w:rsidRPr="008D2DA9">
              <w:rPr>
                <w:rFonts w:ascii="Arial" w:hAnsi="Arial" w:cs="Arial"/>
                <w:sz w:val="24"/>
                <w:szCs w:val="24"/>
                <w:lang w:val="en-GB"/>
              </w:rPr>
              <w:t>13</w:t>
            </w:r>
          </w:p>
        </w:tc>
      </w:tr>
      <w:tr w:rsidR="00C261B9" w:rsidRPr="008D2DA9" w14:paraId="7BD41FF7" w14:textId="77777777" w:rsidTr="00565949">
        <w:trPr>
          <w:trHeight w:val="489"/>
        </w:trPr>
        <w:tc>
          <w:tcPr>
            <w:tcW w:w="502" w:type="dxa"/>
            <w:tcBorders>
              <w:top w:val="nil"/>
              <w:left w:val="nil"/>
              <w:bottom w:val="nil"/>
              <w:right w:val="nil"/>
            </w:tcBorders>
            <w:shd w:val="clear" w:color="auto" w:fill="auto"/>
            <w:vAlign w:val="center"/>
          </w:tcPr>
          <w:p w14:paraId="239F77E8"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6.1</w:t>
            </w:r>
          </w:p>
        </w:tc>
        <w:tc>
          <w:tcPr>
            <w:tcW w:w="8591" w:type="dxa"/>
            <w:tcBorders>
              <w:top w:val="nil"/>
              <w:left w:val="nil"/>
              <w:bottom w:val="nil"/>
              <w:right w:val="nil"/>
            </w:tcBorders>
            <w:shd w:val="clear" w:color="auto" w:fill="auto"/>
            <w:vAlign w:val="center"/>
          </w:tcPr>
          <w:p w14:paraId="37C7C56A" w14:textId="77777777" w:rsidR="00C261B9" w:rsidRPr="008D2DA9" w:rsidRDefault="007D0309" w:rsidP="00532120">
            <w:pPr>
              <w:tabs>
                <w:tab w:val="center" w:pos="6553"/>
              </w:tabs>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API used to communicate from master to slave.</w:t>
            </w:r>
            <w:r w:rsidRPr="008D2DA9">
              <w:rPr>
                <w:rFonts w:ascii="Arial" w:hAnsi="Arial" w:cs="Arial"/>
                <w:sz w:val="24"/>
                <w:szCs w:val="24"/>
                <w:lang w:val="en-GB"/>
              </w:rPr>
              <w:tab/>
              <w:t>. . . . . . . . . . . . . . . . . . . . .</w:t>
            </w:r>
          </w:p>
        </w:tc>
        <w:tc>
          <w:tcPr>
            <w:tcW w:w="218" w:type="dxa"/>
            <w:tcBorders>
              <w:top w:val="nil"/>
              <w:left w:val="nil"/>
              <w:bottom w:val="nil"/>
              <w:right w:val="nil"/>
            </w:tcBorders>
            <w:shd w:val="clear" w:color="auto" w:fill="auto"/>
            <w:vAlign w:val="center"/>
          </w:tcPr>
          <w:p w14:paraId="05ED4DF3" w14:textId="77777777" w:rsidR="00C261B9" w:rsidRPr="008D2DA9" w:rsidRDefault="007D0309" w:rsidP="00385ECB">
            <w:pPr>
              <w:spacing w:after="0" w:line="259" w:lineRule="auto"/>
              <w:ind w:left="0" w:firstLine="0"/>
              <w:rPr>
                <w:rFonts w:ascii="Arial" w:hAnsi="Arial" w:cs="Arial"/>
                <w:sz w:val="24"/>
                <w:szCs w:val="24"/>
                <w:lang w:val="en-GB"/>
              </w:rPr>
            </w:pPr>
            <w:r w:rsidRPr="008D2DA9">
              <w:rPr>
                <w:rFonts w:ascii="Arial" w:hAnsi="Arial" w:cs="Arial"/>
                <w:sz w:val="24"/>
                <w:szCs w:val="24"/>
                <w:lang w:val="en-GB"/>
              </w:rPr>
              <w:t>37</w:t>
            </w:r>
          </w:p>
        </w:tc>
      </w:tr>
      <w:tr w:rsidR="00C261B9" w:rsidRPr="008D2DA9" w14:paraId="7BD06D8A" w14:textId="77777777" w:rsidTr="00565949">
        <w:trPr>
          <w:trHeight w:val="489"/>
        </w:trPr>
        <w:tc>
          <w:tcPr>
            <w:tcW w:w="502" w:type="dxa"/>
            <w:tcBorders>
              <w:top w:val="nil"/>
              <w:left w:val="nil"/>
              <w:bottom w:val="nil"/>
              <w:right w:val="nil"/>
            </w:tcBorders>
            <w:shd w:val="clear" w:color="auto" w:fill="auto"/>
            <w:vAlign w:val="center"/>
          </w:tcPr>
          <w:p w14:paraId="13DB4BE2"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6.2</w:t>
            </w:r>
          </w:p>
        </w:tc>
        <w:tc>
          <w:tcPr>
            <w:tcW w:w="8591" w:type="dxa"/>
            <w:tcBorders>
              <w:top w:val="nil"/>
              <w:left w:val="nil"/>
              <w:bottom w:val="nil"/>
              <w:right w:val="nil"/>
            </w:tcBorders>
            <w:shd w:val="clear" w:color="auto" w:fill="auto"/>
            <w:vAlign w:val="center"/>
          </w:tcPr>
          <w:p w14:paraId="5EFAC809" w14:textId="77777777" w:rsidR="00C261B9" w:rsidRPr="008D2DA9" w:rsidRDefault="007D0309" w:rsidP="00532120">
            <w:pPr>
              <w:tabs>
                <w:tab w:val="center" w:pos="6553"/>
              </w:tabs>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API used to communicate from slave to master.</w:t>
            </w:r>
            <w:r w:rsidRPr="008D2DA9">
              <w:rPr>
                <w:rFonts w:ascii="Arial" w:hAnsi="Arial" w:cs="Arial"/>
                <w:sz w:val="24"/>
                <w:szCs w:val="24"/>
                <w:lang w:val="en-GB"/>
              </w:rPr>
              <w:tab/>
              <w:t>. . . . . . . . . . . . . . . . . . . . .</w:t>
            </w:r>
          </w:p>
        </w:tc>
        <w:tc>
          <w:tcPr>
            <w:tcW w:w="218" w:type="dxa"/>
            <w:tcBorders>
              <w:top w:val="nil"/>
              <w:left w:val="nil"/>
              <w:bottom w:val="nil"/>
              <w:right w:val="nil"/>
            </w:tcBorders>
            <w:shd w:val="clear" w:color="auto" w:fill="auto"/>
            <w:vAlign w:val="center"/>
          </w:tcPr>
          <w:p w14:paraId="55D8DE2E" w14:textId="77777777" w:rsidR="00C261B9" w:rsidRPr="008D2DA9" w:rsidRDefault="007D0309" w:rsidP="00385ECB">
            <w:pPr>
              <w:spacing w:after="0" w:line="259" w:lineRule="auto"/>
              <w:ind w:left="0" w:firstLine="0"/>
              <w:rPr>
                <w:rFonts w:ascii="Arial" w:hAnsi="Arial" w:cs="Arial"/>
                <w:sz w:val="24"/>
                <w:szCs w:val="24"/>
                <w:lang w:val="en-GB"/>
              </w:rPr>
            </w:pPr>
            <w:r w:rsidRPr="008D2DA9">
              <w:rPr>
                <w:rFonts w:ascii="Arial" w:hAnsi="Arial" w:cs="Arial"/>
                <w:sz w:val="24"/>
                <w:szCs w:val="24"/>
                <w:lang w:val="en-GB"/>
              </w:rPr>
              <w:t>38</w:t>
            </w:r>
          </w:p>
        </w:tc>
      </w:tr>
      <w:tr w:rsidR="00C261B9" w:rsidRPr="008D2DA9" w14:paraId="15FCE8E0" w14:textId="77777777" w:rsidTr="00565949">
        <w:trPr>
          <w:trHeight w:val="489"/>
        </w:trPr>
        <w:tc>
          <w:tcPr>
            <w:tcW w:w="502" w:type="dxa"/>
            <w:tcBorders>
              <w:top w:val="nil"/>
              <w:left w:val="nil"/>
              <w:bottom w:val="nil"/>
              <w:right w:val="nil"/>
            </w:tcBorders>
            <w:shd w:val="clear" w:color="auto" w:fill="auto"/>
            <w:vAlign w:val="center"/>
          </w:tcPr>
          <w:p w14:paraId="06073761"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7.1</w:t>
            </w:r>
          </w:p>
        </w:tc>
        <w:tc>
          <w:tcPr>
            <w:tcW w:w="8591" w:type="dxa"/>
            <w:tcBorders>
              <w:top w:val="nil"/>
              <w:left w:val="nil"/>
              <w:bottom w:val="nil"/>
              <w:right w:val="nil"/>
            </w:tcBorders>
            <w:shd w:val="clear" w:color="auto" w:fill="auto"/>
            <w:vAlign w:val="center"/>
          </w:tcPr>
          <w:p w14:paraId="5DE43B9C" w14:textId="77777777" w:rsidR="00C261B9" w:rsidRPr="008D2DA9" w:rsidRDefault="007D0309" w:rsidP="00532120">
            <w:pPr>
              <w:tabs>
                <w:tab w:val="center" w:pos="5874"/>
              </w:tabs>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Bill of materials for the enclosure.</w:t>
            </w:r>
            <w:r w:rsidRPr="008D2DA9">
              <w:rPr>
                <w:rFonts w:ascii="Arial" w:hAnsi="Arial" w:cs="Arial"/>
                <w:sz w:val="24"/>
                <w:szCs w:val="24"/>
                <w:lang w:val="en-GB"/>
              </w:rPr>
              <w:tab/>
              <w:t>. . . . . . . . . . . . . . . . . . . . . . . . . . . . .</w:t>
            </w:r>
          </w:p>
        </w:tc>
        <w:tc>
          <w:tcPr>
            <w:tcW w:w="218" w:type="dxa"/>
            <w:tcBorders>
              <w:top w:val="nil"/>
              <w:left w:val="nil"/>
              <w:bottom w:val="nil"/>
              <w:right w:val="nil"/>
            </w:tcBorders>
            <w:shd w:val="clear" w:color="auto" w:fill="auto"/>
            <w:vAlign w:val="center"/>
          </w:tcPr>
          <w:p w14:paraId="17CFB26E" w14:textId="77777777" w:rsidR="00C261B9" w:rsidRPr="008D2DA9" w:rsidRDefault="007D0309" w:rsidP="00385ECB">
            <w:pPr>
              <w:spacing w:after="0" w:line="259" w:lineRule="auto"/>
              <w:ind w:left="0" w:firstLine="0"/>
              <w:rPr>
                <w:rFonts w:ascii="Arial" w:hAnsi="Arial" w:cs="Arial"/>
                <w:sz w:val="24"/>
                <w:szCs w:val="24"/>
                <w:lang w:val="en-GB"/>
              </w:rPr>
            </w:pPr>
            <w:r w:rsidRPr="008D2DA9">
              <w:rPr>
                <w:rFonts w:ascii="Arial" w:hAnsi="Arial" w:cs="Arial"/>
                <w:sz w:val="24"/>
                <w:szCs w:val="24"/>
                <w:lang w:val="en-GB"/>
              </w:rPr>
              <w:t>43</w:t>
            </w:r>
          </w:p>
        </w:tc>
      </w:tr>
      <w:tr w:rsidR="00C261B9" w:rsidRPr="008D2DA9" w14:paraId="0AAB314D" w14:textId="77777777" w:rsidTr="00565949">
        <w:trPr>
          <w:trHeight w:val="489"/>
        </w:trPr>
        <w:tc>
          <w:tcPr>
            <w:tcW w:w="502" w:type="dxa"/>
            <w:tcBorders>
              <w:top w:val="nil"/>
              <w:left w:val="nil"/>
              <w:bottom w:val="nil"/>
              <w:right w:val="nil"/>
            </w:tcBorders>
            <w:shd w:val="clear" w:color="auto" w:fill="auto"/>
            <w:vAlign w:val="center"/>
          </w:tcPr>
          <w:p w14:paraId="227E94B8"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7.2</w:t>
            </w:r>
          </w:p>
        </w:tc>
        <w:tc>
          <w:tcPr>
            <w:tcW w:w="8591" w:type="dxa"/>
            <w:tcBorders>
              <w:top w:val="nil"/>
              <w:left w:val="nil"/>
              <w:bottom w:val="nil"/>
              <w:right w:val="nil"/>
            </w:tcBorders>
            <w:shd w:val="clear" w:color="auto" w:fill="auto"/>
            <w:vAlign w:val="center"/>
          </w:tcPr>
          <w:p w14:paraId="6D1C2B49" w14:textId="77777777" w:rsidR="00C261B9" w:rsidRPr="008D2DA9" w:rsidRDefault="007D0309" w:rsidP="00532120">
            <w:pPr>
              <w:tabs>
                <w:tab w:val="center" w:pos="5704"/>
              </w:tabs>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Bill of materials for the PCB.</w:t>
            </w:r>
            <w:r w:rsidRPr="008D2DA9">
              <w:rPr>
                <w:rFonts w:ascii="Arial" w:hAnsi="Arial" w:cs="Arial"/>
                <w:sz w:val="24"/>
                <w:szCs w:val="24"/>
                <w:lang w:val="en-GB"/>
              </w:rPr>
              <w:tab/>
              <w:t>. . . . . . . . . . . . . . . . . . . . . . . . . . . . . . .</w:t>
            </w:r>
          </w:p>
        </w:tc>
        <w:tc>
          <w:tcPr>
            <w:tcW w:w="218" w:type="dxa"/>
            <w:tcBorders>
              <w:top w:val="nil"/>
              <w:left w:val="nil"/>
              <w:bottom w:val="nil"/>
              <w:right w:val="nil"/>
            </w:tcBorders>
            <w:shd w:val="clear" w:color="auto" w:fill="auto"/>
            <w:vAlign w:val="center"/>
          </w:tcPr>
          <w:p w14:paraId="6CB5848E" w14:textId="77777777" w:rsidR="00C261B9" w:rsidRPr="008D2DA9" w:rsidRDefault="007D0309" w:rsidP="00385ECB">
            <w:pPr>
              <w:spacing w:after="0" w:line="259" w:lineRule="auto"/>
              <w:ind w:left="0" w:firstLine="0"/>
              <w:rPr>
                <w:rFonts w:ascii="Arial" w:hAnsi="Arial" w:cs="Arial"/>
                <w:sz w:val="24"/>
                <w:szCs w:val="24"/>
                <w:lang w:val="en-GB"/>
              </w:rPr>
            </w:pPr>
            <w:r w:rsidRPr="008D2DA9">
              <w:rPr>
                <w:rFonts w:ascii="Arial" w:hAnsi="Arial" w:cs="Arial"/>
                <w:sz w:val="24"/>
                <w:szCs w:val="24"/>
                <w:lang w:val="en-GB"/>
              </w:rPr>
              <w:t>43</w:t>
            </w:r>
          </w:p>
        </w:tc>
      </w:tr>
      <w:tr w:rsidR="00C261B9" w:rsidRPr="008D2DA9" w14:paraId="6CC4ED27" w14:textId="77777777" w:rsidTr="00565949">
        <w:trPr>
          <w:trHeight w:val="489"/>
        </w:trPr>
        <w:tc>
          <w:tcPr>
            <w:tcW w:w="502" w:type="dxa"/>
            <w:tcBorders>
              <w:top w:val="nil"/>
              <w:left w:val="nil"/>
              <w:bottom w:val="nil"/>
              <w:right w:val="nil"/>
            </w:tcBorders>
            <w:shd w:val="clear" w:color="auto" w:fill="auto"/>
            <w:vAlign w:val="center"/>
          </w:tcPr>
          <w:p w14:paraId="648F183C"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7.3</w:t>
            </w:r>
          </w:p>
        </w:tc>
        <w:tc>
          <w:tcPr>
            <w:tcW w:w="8591" w:type="dxa"/>
            <w:tcBorders>
              <w:top w:val="nil"/>
              <w:left w:val="nil"/>
              <w:bottom w:val="nil"/>
              <w:right w:val="nil"/>
            </w:tcBorders>
            <w:shd w:val="clear" w:color="auto" w:fill="auto"/>
            <w:vAlign w:val="center"/>
          </w:tcPr>
          <w:p w14:paraId="60A197A7" w14:textId="77777777" w:rsidR="00C261B9" w:rsidRPr="008D2DA9" w:rsidRDefault="007D0309" w:rsidP="00532120">
            <w:pPr>
              <w:tabs>
                <w:tab w:val="center" w:pos="6977"/>
              </w:tabs>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Estimated Bill of Materials for the Delivery mechanism.</w:t>
            </w:r>
            <w:r w:rsidRPr="008D2DA9">
              <w:rPr>
                <w:rFonts w:ascii="Arial" w:hAnsi="Arial" w:cs="Arial"/>
                <w:sz w:val="24"/>
                <w:szCs w:val="24"/>
                <w:lang w:val="en-GB"/>
              </w:rPr>
              <w:tab/>
              <w:t>. . . . . . . . . . . . . . . .</w:t>
            </w:r>
          </w:p>
        </w:tc>
        <w:tc>
          <w:tcPr>
            <w:tcW w:w="218" w:type="dxa"/>
            <w:tcBorders>
              <w:top w:val="nil"/>
              <w:left w:val="nil"/>
              <w:bottom w:val="nil"/>
              <w:right w:val="nil"/>
            </w:tcBorders>
            <w:shd w:val="clear" w:color="auto" w:fill="auto"/>
            <w:vAlign w:val="center"/>
          </w:tcPr>
          <w:p w14:paraId="3243C40D" w14:textId="77777777" w:rsidR="00C261B9" w:rsidRPr="008D2DA9" w:rsidRDefault="007D0309" w:rsidP="00385ECB">
            <w:pPr>
              <w:spacing w:after="0" w:line="259" w:lineRule="auto"/>
              <w:ind w:left="0" w:firstLine="0"/>
              <w:rPr>
                <w:rFonts w:ascii="Arial" w:hAnsi="Arial" w:cs="Arial"/>
                <w:sz w:val="24"/>
                <w:szCs w:val="24"/>
                <w:lang w:val="en-GB"/>
              </w:rPr>
            </w:pPr>
            <w:r w:rsidRPr="008D2DA9">
              <w:rPr>
                <w:rFonts w:ascii="Arial" w:hAnsi="Arial" w:cs="Arial"/>
                <w:sz w:val="24"/>
                <w:szCs w:val="24"/>
                <w:lang w:val="en-GB"/>
              </w:rPr>
              <w:t>43</w:t>
            </w:r>
          </w:p>
        </w:tc>
      </w:tr>
      <w:tr w:rsidR="00C261B9" w:rsidRPr="008D2DA9" w14:paraId="43F03995" w14:textId="77777777" w:rsidTr="00565949">
        <w:trPr>
          <w:trHeight w:val="341"/>
        </w:trPr>
        <w:tc>
          <w:tcPr>
            <w:tcW w:w="502" w:type="dxa"/>
            <w:tcBorders>
              <w:top w:val="nil"/>
              <w:left w:val="nil"/>
              <w:bottom w:val="nil"/>
              <w:right w:val="nil"/>
            </w:tcBorders>
            <w:shd w:val="clear" w:color="auto" w:fill="auto"/>
            <w:vAlign w:val="bottom"/>
          </w:tcPr>
          <w:p w14:paraId="59CAE77A"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lastRenderedPageBreak/>
              <w:t>8.1</w:t>
            </w:r>
          </w:p>
        </w:tc>
        <w:tc>
          <w:tcPr>
            <w:tcW w:w="8591" w:type="dxa"/>
            <w:tcBorders>
              <w:top w:val="nil"/>
              <w:left w:val="nil"/>
              <w:bottom w:val="nil"/>
              <w:right w:val="nil"/>
            </w:tcBorders>
            <w:shd w:val="clear" w:color="auto" w:fill="auto"/>
            <w:vAlign w:val="bottom"/>
          </w:tcPr>
          <w:p w14:paraId="581F2C54"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Testing Variables to be recorded. . . . . . . . . . . . . . . . . . . . . . . . . . . . . . .</w:t>
            </w:r>
          </w:p>
        </w:tc>
        <w:tc>
          <w:tcPr>
            <w:tcW w:w="218" w:type="dxa"/>
            <w:tcBorders>
              <w:top w:val="nil"/>
              <w:left w:val="nil"/>
              <w:bottom w:val="nil"/>
              <w:right w:val="nil"/>
            </w:tcBorders>
            <w:shd w:val="clear" w:color="auto" w:fill="auto"/>
            <w:vAlign w:val="bottom"/>
          </w:tcPr>
          <w:p w14:paraId="3EF479C4" w14:textId="77777777" w:rsidR="00C261B9" w:rsidRPr="008D2DA9" w:rsidRDefault="007D0309" w:rsidP="00385ECB">
            <w:pPr>
              <w:spacing w:after="0" w:line="259" w:lineRule="auto"/>
              <w:ind w:left="0" w:firstLine="0"/>
              <w:rPr>
                <w:rFonts w:ascii="Arial" w:hAnsi="Arial" w:cs="Arial"/>
                <w:sz w:val="24"/>
                <w:szCs w:val="24"/>
                <w:lang w:val="en-GB"/>
              </w:rPr>
            </w:pPr>
            <w:r w:rsidRPr="008D2DA9">
              <w:rPr>
                <w:rFonts w:ascii="Arial" w:hAnsi="Arial" w:cs="Arial"/>
                <w:sz w:val="24"/>
                <w:szCs w:val="24"/>
                <w:lang w:val="en-GB"/>
              </w:rPr>
              <w:t>44</w:t>
            </w:r>
          </w:p>
        </w:tc>
      </w:tr>
    </w:tbl>
    <w:p w14:paraId="71DDD9C0" w14:textId="77777777" w:rsidR="00C261B9" w:rsidRPr="00385ECB" w:rsidDel="006B3E5C" w:rsidRDefault="007D0309" w:rsidP="006B3E5C">
      <w:pPr>
        <w:pStyle w:val="Heading1"/>
        <w:rPr>
          <w:del w:id="1274" w:author="Admin" w:date="2016-10-18T16:45:00Z"/>
          <w:lang w:val="en-GB"/>
        </w:rPr>
        <w:pPrChange w:id="1275" w:author="Admin" w:date="2016-10-18T16:45:00Z">
          <w:pPr/>
        </w:pPrChange>
      </w:pPr>
      <w:r w:rsidRPr="00385ECB">
        <w:rPr>
          <w:lang w:val="en-GB"/>
        </w:rPr>
        <w:br w:type="page"/>
      </w:r>
    </w:p>
    <w:p w14:paraId="66F785AC" w14:textId="77777777" w:rsidR="00C261B9" w:rsidRPr="00385ECB" w:rsidRDefault="006B3E5C" w:rsidP="006B3E5C">
      <w:pPr>
        <w:pStyle w:val="Heading1"/>
        <w:rPr>
          <w:ins w:id="1276" w:author="Admin" w:date="2016-10-18T16:05:00Z"/>
          <w:lang w:val="en-GB"/>
          <w:rPrChange w:id="1277" w:author="Admin" w:date="2016-10-18T16:05:00Z">
            <w:rPr>
              <w:ins w:id="1278" w:author="Admin" w:date="2016-10-18T16:05:00Z"/>
              <w:b/>
              <w:sz w:val="50"/>
              <w:lang w:val="en-GB"/>
            </w:rPr>
          </w:rPrChange>
        </w:rPr>
        <w:pPrChange w:id="1279" w:author="Admin" w:date="2016-10-18T16:45:00Z">
          <w:pPr>
            <w:spacing w:after="0" w:line="259" w:lineRule="auto"/>
            <w:ind w:left="847" w:right="837"/>
            <w:jc w:val="center"/>
          </w:pPr>
        </w:pPrChange>
      </w:pPr>
      <w:r w:rsidRPr="00385ECB">
        <w:rPr>
          <w:lang w:val="en-GB"/>
        </w:rPr>
        <w:t>NOMENCLATURE</w:t>
      </w:r>
    </w:p>
    <w:p w14:paraId="40CFF91E" w14:textId="77777777" w:rsidR="004B20EA" w:rsidRPr="00385ECB" w:rsidRDefault="004B20EA" w:rsidP="00754AB6">
      <w:pPr>
        <w:spacing w:after="0" w:line="360" w:lineRule="auto"/>
        <w:ind w:left="0" w:firstLine="0"/>
        <w:rPr>
          <w:rFonts w:ascii="Arial" w:hAnsi="Arial" w:cs="Arial"/>
          <w:sz w:val="24"/>
          <w:szCs w:val="24"/>
          <w:lang w:val="en-GB"/>
          <w:rPrChange w:id="1280" w:author="Admin" w:date="2016-10-18T16:05:00Z">
            <w:rPr>
              <w:lang w:val="en-GB"/>
            </w:rPr>
          </w:rPrChange>
        </w:rPr>
        <w:pPrChange w:id="1281" w:author="Admin" w:date="2016-10-18T16:11:00Z">
          <w:pPr>
            <w:spacing w:after="0" w:line="259" w:lineRule="auto"/>
            <w:ind w:left="847" w:right="837"/>
            <w:jc w:val="center"/>
          </w:pPr>
        </w:pPrChange>
      </w:pPr>
    </w:p>
    <w:tbl>
      <w:tblPr>
        <w:tblW w:w="9638" w:type="dxa"/>
        <w:tblCellMar>
          <w:left w:w="0" w:type="dxa"/>
          <w:right w:w="0" w:type="dxa"/>
        </w:tblCellMar>
        <w:tblLook w:val="04A0" w:firstRow="1" w:lastRow="0" w:firstColumn="1" w:lastColumn="0" w:noHBand="0" w:noVBand="1"/>
      </w:tblPr>
      <w:tblGrid>
        <w:gridCol w:w="1243"/>
        <w:gridCol w:w="8395"/>
      </w:tblGrid>
      <w:tr w:rsidR="00C261B9" w:rsidRPr="008D2DA9" w14:paraId="312F5F4F" w14:textId="77777777" w:rsidTr="00565949">
        <w:trPr>
          <w:trHeight w:val="322"/>
        </w:trPr>
        <w:tc>
          <w:tcPr>
            <w:tcW w:w="1243" w:type="dxa"/>
            <w:tcBorders>
              <w:top w:val="nil"/>
              <w:left w:val="nil"/>
              <w:bottom w:val="nil"/>
              <w:right w:val="nil"/>
            </w:tcBorders>
            <w:shd w:val="clear" w:color="auto" w:fill="auto"/>
          </w:tcPr>
          <w:p w14:paraId="0594C161"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ABS</w:t>
            </w:r>
          </w:p>
        </w:tc>
        <w:tc>
          <w:tcPr>
            <w:tcW w:w="8395" w:type="dxa"/>
            <w:tcBorders>
              <w:top w:val="nil"/>
              <w:left w:val="nil"/>
              <w:bottom w:val="nil"/>
              <w:right w:val="nil"/>
            </w:tcBorders>
            <w:shd w:val="clear" w:color="auto" w:fill="auto"/>
          </w:tcPr>
          <w:p w14:paraId="36CB52AC"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Acrylonitrile Butadiene Styrene - A common plastic used in 3D printing</w:t>
            </w:r>
          </w:p>
        </w:tc>
      </w:tr>
      <w:tr w:rsidR="00C261B9" w:rsidRPr="008D2DA9" w14:paraId="78C2196A" w14:textId="77777777" w:rsidTr="00565949">
        <w:trPr>
          <w:trHeight w:val="721"/>
        </w:trPr>
        <w:tc>
          <w:tcPr>
            <w:tcW w:w="1243" w:type="dxa"/>
            <w:tcBorders>
              <w:top w:val="nil"/>
              <w:left w:val="nil"/>
              <w:bottom w:val="nil"/>
              <w:right w:val="nil"/>
            </w:tcBorders>
            <w:shd w:val="clear" w:color="auto" w:fill="auto"/>
          </w:tcPr>
          <w:p w14:paraId="016836D7"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ADC</w:t>
            </w:r>
          </w:p>
        </w:tc>
        <w:tc>
          <w:tcPr>
            <w:tcW w:w="8395" w:type="dxa"/>
            <w:tcBorders>
              <w:top w:val="nil"/>
              <w:left w:val="nil"/>
              <w:bottom w:val="nil"/>
              <w:right w:val="nil"/>
            </w:tcBorders>
            <w:shd w:val="clear" w:color="auto" w:fill="auto"/>
            <w:vAlign w:val="center"/>
          </w:tcPr>
          <w:p w14:paraId="160C811E" w14:textId="77777777" w:rsidR="00C261B9" w:rsidRPr="008D2DA9" w:rsidRDefault="007D0309" w:rsidP="00532120">
            <w:pPr>
              <w:spacing w:after="0" w:line="259" w:lineRule="auto"/>
              <w:ind w:left="0" w:firstLine="0"/>
              <w:rPr>
                <w:rFonts w:ascii="Arial" w:hAnsi="Arial" w:cs="Arial"/>
                <w:sz w:val="24"/>
                <w:szCs w:val="24"/>
                <w:lang w:val="en-GB"/>
              </w:rPr>
            </w:pPr>
            <w:r w:rsidRPr="008D2DA9">
              <w:rPr>
                <w:rFonts w:ascii="Arial" w:hAnsi="Arial" w:cs="Arial"/>
                <w:sz w:val="24"/>
                <w:szCs w:val="24"/>
                <w:lang w:val="en-GB"/>
              </w:rPr>
              <w:t>Analog to Digital Converter - A hardware component that enables a digital device to be able to sample analog signals</w:t>
            </w:r>
          </w:p>
        </w:tc>
      </w:tr>
      <w:tr w:rsidR="00C261B9" w:rsidRPr="008D2DA9" w14:paraId="534671CC" w14:textId="77777777" w:rsidTr="00565949">
        <w:trPr>
          <w:trHeight w:val="721"/>
        </w:trPr>
        <w:tc>
          <w:tcPr>
            <w:tcW w:w="1243" w:type="dxa"/>
            <w:tcBorders>
              <w:top w:val="nil"/>
              <w:left w:val="nil"/>
              <w:bottom w:val="nil"/>
              <w:right w:val="nil"/>
            </w:tcBorders>
            <w:shd w:val="clear" w:color="auto" w:fill="auto"/>
          </w:tcPr>
          <w:p w14:paraId="4955E1B8"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API</w:t>
            </w:r>
          </w:p>
        </w:tc>
        <w:tc>
          <w:tcPr>
            <w:tcW w:w="8395" w:type="dxa"/>
            <w:tcBorders>
              <w:top w:val="nil"/>
              <w:left w:val="nil"/>
              <w:bottom w:val="nil"/>
              <w:right w:val="nil"/>
            </w:tcBorders>
            <w:shd w:val="clear" w:color="auto" w:fill="auto"/>
            <w:vAlign w:val="center"/>
          </w:tcPr>
          <w:p w14:paraId="7EC128C8"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Application Programming Interface - A method used to great a system specific communications specification</w:t>
            </w:r>
          </w:p>
        </w:tc>
      </w:tr>
      <w:tr w:rsidR="00C261B9" w:rsidRPr="008D2DA9" w14:paraId="562F7AEC" w14:textId="77777777" w:rsidTr="00565949">
        <w:trPr>
          <w:trHeight w:val="721"/>
        </w:trPr>
        <w:tc>
          <w:tcPr>
            <w:tcW w:w="1243" w:type="dxa"/>
            <w:tcBorders>
              <w:top w:val="nil"/>
              <w:left w:val="nil"/>
              <w:bottom w:val="nil"/>
              <w:right w:val="nil"/>
            </w:tcBorders>
            <w:shd w:val="clear" w:color="auto" w:fill="auto"/>
          </w:tcPr>
          <w:p w14:paraId="508883BD"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ASCII</w:t>
            </w:r>
          </w:p>
        </w:tc>
        <w:tc>
          <w:tcPr>
            <w:tcW w:w="8395" w:type="dxa"/>
            <w:tcBorders>
              <w:top w:val="nil"/>
              <w:left w:val="nil"/>
              <w:bottom w:val="nil"/>
              <w:right w:val="nil"/>
            </w:tcBorders>
            <w:shd w:val="clear" w:color="auto" w:fill="auto"/>
            <w:vAlign w:val="center"/>
          </w:tcPr>
          <w:p w14:paraId="2032C154" w14:textId="77777777" w:rsidR="00C261B9" w:rsidRPr="008D2DA9" w:rsidRDefault="007D0309" w:rsidP="00532120">
            <w:pPr>
              <w:spacing w:after="0" w:line="259" w:lineRule="auto"/>
              <w:ind w:left="0" w:firstLine="0"/>
              <w:rPr>
                <w:rFonts w:ascii="Arial" w:hAnsi="Arial" w:cs="Arial"/>
                <w:sz w:val="24"/>
                <w:szCs w:val="24"/>
                <w:lang w:val="en-GB"/>
              </w:rPr>
            </w:pPr>
            <w:r w:rsidRPr="008D2DA9">
              <w:rPr>
                <w:rFonts w:ascii="Arial" w:hAnsi="Arial" w:cs="Arial"/>
                <w:sz w:val="24"/>
                <w:szCs w:val="24"/>
                <w:lang w:val="en-GB"/>
              </w:rPr>
              <w:t>American Standard Code for Information Interchange - A standard set out to relate numbers to symbols and letters for using in computer science and engineering</w:t>
            </w:r>
          </w:p>
        </w:tc>
      </w:tr>
      <w:tr w:rsidR="00C261B9" w:rsidRPr="008D2DA9" w14:paraId="46360492" w14:textId="77777777" w:rsidTr="00565949">
        <w:trPr>
          <w:trHeight w:val="721"/>
        </w:trPr>
        <w:tc>
          <w:tcPr>
            <w:tcW w:w="1243" w:type="dxa"/>
            <w:tcBorders>
              <w:top w:val="nil"/>
              <w:left w:val="nil"/>
              <w:bottom w:val="nil"/>
              <w:right w:val="nil"/>
            </w:tcBorders>
            <w:shd w:val="clear" w:color="auto" w:fill="auto"/>
          </w:tcPr>
          <w:p w14:paraId="768B8D8B"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DNS</w:t>
            </w:r>
          </w:p>
        </w:tc>
        <w:tc>
          <w:tcPr>
            <w:tcW w:w="8395" w:type="dxa"/>
            <w:tcBorders>
              <w:top w:val="nil"/>
              <w:left w:val="nil"/>
              <w:bottom w:val="nil"/>
              <w:right w:val="nil"/>
            </w:tcBorders>
            <w:shd w:val="clear" w:color="auto" w:fill="auto"/>
            <w:vAlign w:val="center"/>
          </w:tcPr>
          <w:p w14:paraId="62C1F738"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Domain Name System - A server type that enables a network to assign URL names to a specific IP</w:t>
            </w:r>
          </w:p>
        </w:tc>
      </w:tr>
      <w:tr w:rsidR="00C261B9" w:rsidRPr="008D2DA9" w14:paraId="6AF47056" w14:textId="77777777" w:rsidTr="00565949">
        <w:trPr>
          <w:trHeight w:val="450"/>
        </w:trPr>
        <w:tc>
          <w:tcPr>
            <w:tcW w:w="1243" w:type="dxa"/>
            <w:tcBorders>
              <w:top w:val="nil"/>
              <w:left w:val="nil"/>
              <w:bottom w:val="nil"/>
              <w:right w:val="nil"/>
            </w:tcBorders>
            <w:shd w:val="clear" w:color="auto" w:fill="auto"/>
            <w:vAlign w:val="center"/>
          </w:tcPr>
          <w:p w14:paraId="215A3E17"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ECE</w:t>
            </w:r>
          </w:p>
        </w:tc>
        <w:tc>
          <w:tcPr>
            <w:tcW w:w="8395" w:type="dxa"/>
            <w:tcBorders>
              <w:top w:val="nil"/>
              <w:left w:val="nil"/>
              <w:bottom w:val="nil"/>
              <w:right w:val="nil"/>
            </w:tcBorders>
            <w:shd w:val="clear" w:color="auto" w:fill="auto"/>
            <w:vAlign w:val="center"/>
          </w:tcPr>
          <w:p w14:paraId="1E0CC529"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Electrical &amp; Computer Engineering - A type of engineering</w:t>
            </w:r>
          </w:p>
        </w:tc>
      </w:tr>
      <w:tr w:rsidR="00C261B9" w:rsidRPr="008D2DA9" w14:paraId="5F4E852F" w14:textId="77777777" w:rsidTr="00565949">
        <w:trPr>
          <w:trHeight w:val="721"/>
        </w:trPr>
        <w:tc>
          <w:tcPr>
            <w:tcW w:w="1243" w:type="dxa"/>
            <w:tcBorders>
              <w:top w:val="nil"/>
              <w:left w:val="nil"/>
              <w:bottom w:val="nil"/>
              <w:right w:val="nil"/>
            </w:tcBorders>
            <w:shd w:val="clear" w:color="auto" w:fill="auto"/>
          </w:tcPr>
          <w:p w14:paraId="3E868728"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HAT</w:t>
            </w:r>
          </w:p>
        </w:tc>
        <w:tc>
          <w:tcPr>
            <w:tcW w:w="8395" w:type="dxa"/>
            <w:tcBorders>
              <w:top w:val="nil"/>
              <w:left w:val="nil"/>
              <w:bottom w:val="nil"/>
              <w:right w:val="nil"/>
            </w:tcBorders>
            <w:shd w:val="clear" w:color="auto" w:fill="auto"/>
            <w:vAlign w:val="center"/>
          </w:tcPr>
          <w:p w14:paraId="49FBE35F" w14:textId="77777777" w:rsidR="00C261B9" w:rsidRPr="008D2DA9" w:rsidRDefault="007D0309" w:rsidP="00532120">
            <w:pPr>
              <w:spacing w:after="0" w:line="259" w:lineRule="auto"/>
              <w:ind w:left="0" w:firstLine="0"/>
              <w:rPr>
                <w:rFonts w:ascii="Arial" w:hAnsi="Arial" w:cs="Arial"/>
                <w:sz w:val="24"/>
                <w:szCs w:val="24"/>
                <w:lang w:val="en-GB"/>
              </w:rPr>
            </w:pPr>
            <w:r w:rsidRPr="008D2DA9">
              <w:rPr>
                <w:rFonts w:ascii="Arial" w:hAnsi="Arial" w:cs="Arial"/>
                <w:sz w:val="24"/>
                <w:szCs w:val="24"/>
                <w:lang w:val="en-GB"/>
              </w:rPr>
              <w:t>Hardware Attached onTop - A common name given to a piece of hardware that interfaces with a Raspberry Pi</w:t>
            </w:r>
          </w:p>
        </w:tc>
      </w:tr>
      <w:tr w:rsidR="00C261B9" w:rsidRPr="008D2DA9" w14:paraId="62D42841" w14:textId="77777777" w:rsidTr="00565949">
        <w:trPr>
          <w:trHeight w:val="450"/>
        </w:trPr>
        <w:tc>
          <w:tcPr>
            <w:tcW w:w="1243" w:type="dxa"/>
            <w:tcBorders>
              <w:top w:val="nil"/>
              <w:left w:val="nil"/>
              <w:bottom w:val="nil"/>
              <w:right w:val="nil"/>
            </w:tcBorders>
            <w:shd w:val="clear" w:color="auto" w:fill="auto"/>
            <w:vAlign w:val="center"/>
          </w:tcPr>
          <w:p w14:paraId="62583576"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HTML</w:t>
            </w:r>
          </w:p>
        </w:tc>
        <w:tc>
          <w:tcPr>
            <w:tcW w:w="8395" w:type="dxa"/>
            <w:tcBorders>
              <w:top w:val="nil"/>
              <w:left w:val="nil"/>
              <w:bottom w:val="nil"/>
              <w:right w:val="nil"/>
            </w:tcBorders>
            <w:shd w:val="clear" w:color="auto" w:fill="auto"/>
            <w:vAlign w:val="center"/>
          </w:tcPr>
          <w:p w14:paraId="6D07E474" w14:textId="77777777" w:rsidR="00C261B9" w:rsidRPr="008D2DA9" w:rsidRDefault="007D0309" w:rsidP="00532120">
            <w:pPr>
              <w:spacing w:after="0" w:line="259" w:lineRule="auto"/>
              <w:ind w:left="0" w:firstLine="0"/>
              <w:rPr>
                <w:rFonts w:ascii="Arial" w:hAnsi="Arial" w:cs="Arial"/>
                <w:sz w:val="24"/>
                <w:szCs w:val="24"/>
                <w:lang w:val="en-GB"/>
              </w:rPr>
            </w:pPr>
            <w:r w:rsidRPr="008D2DA9">
              <w:rPr>
                <w:rFonts w:ascii="Arial" w:hAnsi="Arial" w:cs="Arial"/>
                <w:sz w:val="24"/>
                <w:szCs w:val="24"/>
                <w:lang w:val="en-GB"/>
              </w:rPr>
              <w:t>Hypertext Markup Language - The language used to generate static content on a website</w:t>
            </w:r>
          </w:p>
        </w:tc>
      </w:tr>
      <w:tr w:rsidR="00C261B9" w:rsidRPr="008D2DA9" w14:paraId="7B8A8F16" w14:textId="77777777" w:rsidTr="00565949">
        <w:trPr>
          <w:trHeight w:val="721"/>
        </w:trPr>
        <w:tc>
          <w:tcPr>
            <w:tcW w:w="1243" w:type="dxa"/>
            <w:tcBorders>
              <w:top w:val="nil"/>
              <w:left w:val="nil"/>
              <w:bottom w:val="nil"/>
              <w:right w:val="nil"/>
            </w:tcBorders>
            <w:shd w:val="clear" w:color="auto" w:fill="auto"/>
          </w:tcPr>
          <w:p w14:paraId="00193808"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HTTP</w:t>
            </w:r>
          </w:p>
        </w:tc>
        <w:tc>
          <w:tcPr>
            <w:tcW w:w="8395" w:type="dxa"/>
            <w:tcBorders>
              <w:top w:val="nil"/>
              <w:left w:val="nil"/>
              <w:bottom w:val="nil"/>
              <w:right w:val="nil"/>
            </w:tcBorders>
            <w:shd w:val="clear" w:color="auto" w:fill="auto"/>
            <w:vAlign w:val="center"/>
          </w:tcPr>
          <w:p w14:paraId="62874C64" w14:textId="77777777" w:rsidR="00C261B9" w:rsidRPr="008D2DA9" w:rsidRDefault="007D0309" w:rsidP="00532120">
            <w:pPr>
              <w:spacing w:after="0" w:line="259" w:lineRule="auto"/>
              <w:ind w:left="0" w:firstLine="0"/>
              <w:rPr>
                <w:rFonts w:ascii="Arial" w:hAnsi="Arial" w:cs="Arial"/>
                <w:sz w:val="24"/>
                <w:szCs w:val="24"/>
                <w:lang w:val="en-GB"/>
              </w:rPr>
            </w:pPr>
            <w:r w:rsidRPr="008D2DA9">
              <w:rPr>
                <w:rFonts w:ascii="Arial" w:hAnsi="Arial" w:cs="Arial"/>
                <w:sz w:val="24"/>
                <w:szCs w:val="24"/>
                <w:lang w:val="en-GB"/>
              </w:rPr>
              <w:t>Hypertext Transfer Protocol - The protocol used to communicate over the internet and make and receive requests</w:t>
            </w:r>
          </w:p>
        </w:tc>
      </w:tr>
      <w:tr w:rsidR="00C261B9" w:rsidRPr="008D2DA9" w14:paraId="65AA048C" w14:textId="77777777" w:rsidTr="00565949">
        <w:trPr>
          <w:trHeight w:val="450"/>
        </w:trPr>
        <w:tc>
          <w:tcPr>
            <w:tcW w:w="1243" w:type="dxa"/>
            <w:tcBorders>
              <w:top w:val="nil"/>
              <w:left w:val="nil"/>
              <w:bottom w:val="nil"/>
              <w:right w:val="nil"/>
            </w:tcBorders>
            <w:shd w:val="clear" w:color="auto" w:fill="auto"/>
            <w:vAlign w:val="center"/>
          </w:tcPr>
          <w:p w14:paraId="0DA04903"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I2C</w:t>
            </w:r>
          </w:p>
        </w:tc>
        <w:tc>
          <w:tcPr>
            <w:tcW w:w="8395" w:type="dxa"/>
            <w:tcBorders>
              <w:top w:val="nil"/>
              <w:left w:val="nil"/>
              <w:bottom w:val="nil"/>
              <w:right w:val="nil"/>
            </w:tcBorders>
            <w:shd w:val="clear" w:color="auto" w:fill="auto"/>
            <w:vAlign w:val="center"/>
          </w:tcPr>
          <w:p w14:paraId="591DC20B"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Inter-integrated Circuit - A hardware level communications protocol using a clock</w:t>
            </w:r>
          </w:p>
        </w:tc>
      </w:tr>
      <w:tr w:rsidR="00C261B9" w:rsidRPr="008D2DA9" w14:paraId="68B119C6" w14:textId="77777777" w:rsidTr="00565949">
        <w:trPr>
          <w:trHeight w:val="721"/>
        </w:trPr>
        <w:tc>
          <w:tcPr>
            <w:tcW w:w="1243" w:type="dxa"/>
            <w:tcBorders>
              <w:top w:val="nil"/>
              <w:left w:val="nil"/>
              <w:bottom w:val="nil"/>
              <w:right w:val="nil"/>
            </w:tcBorders>
            <w:shd w:val="clear" w:color="auto" w:fill="auto"/>
          </w:tcPr>
          <w:p w14:paraId="467D65EC"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IC</w:t>
            </w:r>
          </w:p>
        </w:tc>
        <w:tc>
          <w:tcPr>
            <w:tcW w:w="8395" w:type="dxa"/>
            <w:tcBorders>
              <w:top w:val="nil"/>
              <w:left w:val="nil"/>
              <w:bottom w:val="nil"/>
              <w:right w:val="nil"/>
            </w:tcBorders>
            <w:shd w:val="clear" w:color="auto" w:fill="auto"/>
            <w:vAlign w:val="center"/>
          </w:tcPr>
          <w:p w14:paraId="53BBDA43"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Integrated Circuit - A circuit that was integrated into a small package, like the DIP package</w:t>
            </w:r>
          </w:p>
        </w:tc>
      </w:tr>
      <w:tr w:rsidR="00C261B9" w:rsidRPr="008D2DA9" w14:paraId="492FA44E" w14:textId="77777777" w:rsidTr="00565949">
        <w:trPr>
          <w:trHeight w:val="450"/>
        </w:trPr>
        <w:tc>
          <w:tcPr>
            <w:tcW w:w="1243" w:type="dxa"/>
            <w:tcBorders>
              <w:top w:val="nil"/>
              <w:left w:val="nil"/>
              <w:bottom w:val="nil"/>
              <w:right w:val="nil"/>
            </w:tcBorders>
            <w:shd w:val="clear" w:color="auto" w:fill="auto"/>
            <w:vAlign w:val="center"/>
          </w:tcPr>
          <w:p w14:paraId="6D36AE2C"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IP</w:t>
            </w:r>
          </w:p>
        </w:tc>
        <w:tc>
          <w:tcPr>
            <w:tcW w:w="8395" w:type="dxa"/>
            <w:tcBorders>
              <w:top w:val="nil"/>
              <w:left w:val="nil"/>
              <w:bottom w:val="nil"/>
              <w:right w:val="nil"/>
            </w:tcBorders>
            <w:shd w:val="clear" w:color="auto" w:fill="auto"/>
            <w:vAlign w:val="center"/>
          </w:tcPr>
          <w:p w14:paraId="65C4C7BE"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Internet Protocol - The protocol used to identify servers on the internet</w:t>
            </w:r>
          </w:p>
        </w:tc>
      </w:tr>
      <w:tr w:rsidR="00C261B9" w:rsidRPr="008D2DA9" w14:paraId="0C39EA5C" w14:textId="77777777" w:rsidTr="00565949">
        <w:trPr>
          <w:trHeight w:val="450"/>
        </w:trPr>
        <w:tc>
          <w:tcPr>
            <w:tcW w:w="1243" w:type="dxa"/>
            <w:tcBorders>
              <w:top w:val="nil"/>
              <w:left w:val="nil"/>
              <w:bottom w:val="nil"/>
              <w:right w:val="nil"/>
            </w:tcBorders>
            <w:shd w:val="clear" w:color="auto" w:fill="auto"/>
            <w:vAlign w:val="center"/>
          </w:tcPr>
          <w:p w14:paraId="43BF2DD6"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MCU</w:t>
            </w:r>
          </w:p>
        </w:tc>
        <w:tc>
          <w:tcPr>
            <w:tcW w:w="8395" w:type="dxa"/>
            <w:tcBorders>
              <w:top w:val="nil"/>
              <w:left w:val="nil"/>
              <w:bottom w:val="nil"/>
              <w:right w:val="nil"/>
            </w:tcBorders>
            <w:shd w:val="clear" w:color="auto" w:fill="auto"/>
            <w:vAlign w:val="center"/>
          </w:tcPr>
          <w:p w14:paraId="184E3AFE"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Microntroller Unit - A digital logic device that is programmable</w:t>
            </w:r>
          </w:p>
        </w:tc>
      </w:tr>
      <w:tr w:rsidR="00C261B9" w:rsidRPr="008D2DA9" w14:paraId="7A86901C" w14:textId="77777777" w:rsidTr="00565949">
        <w:trPr>
          <w:trHeight w:val="721"/>
        </w:trPr>
        <w:tc>
          <w:tcPr>
            <w:tcW w:w="1243" w:type="dxa"/>
            <w:tcBorders>
              <w:top w:val="nil"/>
              <w:left w:val="nil"/>
              <w:bottom w:val="nil"/>
              <w:right w:val="nil"/>
            </w:tcBorders>
            <w:shd w:val="clear" w:color="auto" w:fill="auto"/>
          </w:tcPr>
          <w:p w14:paraId="24E074DC"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PCB</w:t>
            </w:r>
          </w:p>
        </w:tc>
        <w:tc>
          <w:tcPr>
            <w:tcW w:w="8395" w:type="dxa"/>
            <w:tcBorders>
              <w:top w:val="nil"/>
              <w:left w:val="nil"/>
              <w:bottom w:val="nil"/>
              <w:right w:val="nil"/>
            </w:tcBorders>
            <w:shd w:val="clear" w:color="auto" w:fill="auto"/>
            <w:vAlign w:val="center"/>
          </w:tcPr>
          <w:p w14:paraId="51EFE08E" w14:textId="77777777" w:rsidR="00C261B9" w:rsidRPr="008D2DA9" w:rsidRDefault="007D0309" w:rsidP="00532120">
            <w:pPr>
              <w:spacing w:after="0" w:line="259" w:lineRule="auto"/>
              <w:ind w:left="0" w:firstLine="0"/>
              <w:rPr>
                <w:rFonts w:ascii="Arial" w:hAnsi="Arial" w:cs="Arial"/>
                <w:sz w:val="24"/>
                <w:szCs w:val="24"/>
                <w:lang w:val="en-GB"/>
              </w:rPr>
            </w:pPr>
            <w:r w:rsidRPr="008D2DA9">
              <w:rPr>
                <w:rFonts w:ascii="Arial" w:hAnsi="Arial" w:cs="Arial"/>
                <w:sz w:val="24"/>
                <w:szCs w:val="24"/>
                <w:lang w:val="en-GB"/>
              </w:rPr>
              <w:t>Printed Circuit Board - A board that has a conductive metal printed on it to make electronic products</w:t>
            </w:r>
          </w:p>
        </w:tc>
      </w:tr>
      <w:tr w:rsidR="00C261B9" w:rsidRPr="008D2DA9" w14:paraId="1F351237" w14:textId="77777777" w:rsidTr="00565949">
        <w:trPr>
          <w:trHeight w:val="450"/>
        </w:trPr>
        <w:tc>
          <w:tcPr>
            <w:tcW w:w="1243" w:type="dxa"/>
            <w:tcBorders>
              <w:top w:val="nil"/>
              <w:left w:val="nil"/>
              <w:bottom w:val="nil"/>
              <w:right w:val="nil"/>
            </w:tcBorders>
            <w:shd w:val="clear" w:color="auto" w:fill="auto"/>
            <w:vAlign w:val="center"/>
          </w:tcPr>
          <w:p w14:paraId="17536AED"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PHP</w:t>
            </w:r>
          </w:p>
        </w:tc>
        <w:tc>
          <w:tcPr>
            <w:tcW w:w="8395" w:type="dxa"/>
            <w:tcBorders>
              <w:top w:val="nil"/>
              <w:left w:val="nil"/>
              <w:bottom w:val="nil"/>
              <w:right w:val="nil"/>
            </w:tcBorders>
            <w:shd w:val="clear" w:color="auto" w:fill="auto"/>
            <w:vAlign w:val="center"/>
          </w:tcPr>
          <w:p w14:paraId="7639B72C"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Hypertext Preprocessor - A language used to help make dynamic content on websites</w:t>
            </w:r>
          </w:p>
        </w:tc>
      </w:tr>
      <w:tr w:rsidR="00C261B9" w:rsidRPr="008D2DA9" w14:paraId="2B70DCAF" w14:textId="77777777" w:rsidTr="00565949">
        <w:trPr>
          <w:trHeight w:val="450"/>
        </w:trPr>
        <w:tc>
          <w:tcPr>
            <w:tcW w:w="1243" w:type="dxa"/>
            <w:tcBorders>
              <w:top w:val="nil"/>
              <w:left w:val="nil"/>
              <w:bottom w:val="nil"/>
              <w:right w:val="nil"/>
            </w:tcBorders>
            <w:shd w:val="clear" w:color="auto" w:fill="auto"/>
            <w:vAlign w:val="center"/>
          </w:tcPr>
          <w:p w14:paraId="52088BF1"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PLA</w:t>
            </w:r>
          </w:p>
        </w:tc>
        <w:tc>
          <w:tcPr>
            <w:tcW w:w="8395" w:type="dxa"/>
            <w:tcBorders>
              <w:top w:val="nil"/>
              <w:left w:val="nil"/>
              <w:bottom w:val="nil"/>
              <w:right w:val="nil"/>
            </w:tcBorders>
            <w:shd w:val="clear" w:color="auto" w:fill="auto"/>
            <w:vAlign w:val="center"/>
          </w:tcPr>
          <w:p w14:paraId="2CED6CBA"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Polylactic Acid - A common plastic used in 3D printing</w:t>
            </w:r>
          </w:p>
        </w:tc>
      </w:tr>
      <w:tr w:rsidR="00C261B9" w:rsidRPr="008D2DA9" w14:paraId="6047ABBD" w14:textId="77777777" w:rsidTr="00565949">
        <w:trPr>
          <w:trHeight w:val="450"/>
        </w:trPr>
        <w:tc>
          <w:tcPr>
            <w:tcW w:w="1243" w:type="dxa"/>
            <w:tcBorders>
              <w:top w:val="nil"/>
              <w:left w:val="nil"/>
              <w:bottom w:val="nil"/>
              <w:right w:val="nil"/>
            </w:tcBorders>
            <w:shd w:val="clear" w:color="auto" w:fill="auto"/>
            <w:vAlign w:val="center"/>
          </w:tcPr>
          <w:p w14:paraId="23CEF97F"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RFID</w:t>
            </w:r>
          </w:p>
        </w:tc>
        <w:tc>
          <w:tcPr>
            <w:tcW w:w="8395" w:type="dxa"/>
            <w:tcBorders>
              <w:top w:val="nil"/>
              <w:left w:val="nil"/>
              <w:bottom w:val="nil"/>
              <w:right w:val="nil"/>
            </w:tcBorders>
            <w:shd w:val="clear" w:color="auto" w:fill="auto"/>
            <w:vAlign w:val="center"/>
          </w:tcPr>
          <w:p w14:paraId="56464165" w14:textId="77777777" w:rsidR="00C261B9" w:rsidRPr="008D2DA9" w:rsidRDefault="007D0309" w:rsidP="00532120">
            <w:pPr>
              <w:spacing w:after="0" w:line="259" w:lineRule="auto"/>
              <w:ind w:left="0" w:firstLine="0"/>
              <w:rPr>
                <w:rFonts w:ascii="Arial" w:hAnsi="Arial" w:cs="Arial"/>
                <w:sz w:val="24"/>
                <w:szCs w:val="24"/>
                <w:lang w:val="en-GB"/>
              </w:rPr>
            </w:pPr>
            <w:r w:rsidRPr="008D2DA9">
              <w:rPr>
                <w:rFonts w:ascii="Arial" w:hAnsi="Arial" w:cs="Arial"/>
                <w:sz w:val="24"/>
                <w:szCs w:val="24"/>
                <w:lang w:val="en-GB"/>
              </w:rPr>
              <w:t>Radio Frequency Identification - A protocol using near field communications technology</w:t>
            </w:r>
          </w:p>
        </w:tc>
      </w:tr>
      <w:tr w:rsidR="00C261B9" w:rsidRPr="008D2DA9" w14:paraId="093ACD66" w14:textId="77777777" w:rsidTr="00565949">
        <w:trPr>
          <w:trHeight w:val="721"/>
        </w:trPr>
        <w:tc>
          <w:tcPr>
            <w:tcW w:w="1243" w:type="dxa"/>
            <w:tcBorders>
              <w:top w:val="nil"/>
              <w:left w:val="nil"/>
              <w:bottom w:val="nil"/>
              <w:right w:val="nil"/>
            </w:tcBorders>
            <w:shd w:val="clear" w:color="auto" w:fill="auto"/>
          </w:tcPr>
          <w:p w14:paraId="389448A7"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RX</w:t>
            </w:r>
          </w:p>
        </w:tc>
        <w:tc>
          <w:tcPr>
            <w:tcW w:w="8395" w:type="dxa"/>
            <w:tcBorders>
              <w:top w:val="nil"/>
              <w:left w:val="nil"/>
              <w:bottom w:val="nil"/>
              <w:right w:val="nil"/>
            </w:tcBorders>
            <w:shd w:val="clear" w:color="auto" w:fill="auto"/>
            <w:vAlign w:val="center"/>
          </w:tcPr>
          <w:p w14:paraId="2BB40416" w14:textId="77777777" w:rsidR="00C261B9" w:rsidRPr="008D2DA9" w:rsidDel="00763AE6" w:rsidRDefault="007D0309" w:rsidP="00532120">
            <w:pPr>
              <w:spacing w:after="0" w:line="259" w:lineRule="auto"/>
              <w:ind w:left="0" w:firstLine="0"/>
              <w:rPr>
                <w:del w:id="1282" w:author="Admin" w:date="2016-10-18T17:00:00Z"/>
                <w:rFonts w:ascii="Arial" w:hAnsi="Arial" w:cs="Arial"/>
                <w:sz w:val="24"/>
                <w:szCs w:val="24"/>
                <w:lang w:val="en-GB"/>
              </w:rPr>
            </w:pPr>
            <w:r w:rsidRPr="008D2DA9">
              <w:rPr>
                <w:rFonts w:ascii="Arial" w:hAnsi="Arial" w:cs="Arial"/>
                <w:sz w:val="24"/>
                <w:szCs w:val="24"/>
                <w:lang w:val="en-GB"/>
              </w:rPr>
              <w:t>Receiver Number x - Relates to the receive pin of a communications protocol, typically</w:t>
            </w:r>
            <w:ins w:id="1283" w:author="Admin" w:date="2016-10-18T17:00:00Z">
              <w:r w:rsidR="00763AE6" w:rsidRPr="008D2DA9">
                <w:rPr>
                  <w:rFonts w:ascii="Arial" w:hAnsi="Arial" w:cs="Arial"/>
                  <w:sz w:val="24"/>
                  <w:szCs w:val="24"/>
                  <w:lang w:val="en-GB"/>
                </w:rPr>
                <w:t xml:space="preserve"> </w:t>
              </w:r>
            </w:ins>
          </w:p>
          <w:p w14:paraId="340D9C88" w14:textId="77777777" w:rsidR="00C261B9" w:rsidRPr="008D2DA9" w:rsidRDefault="007D0309" w:rsidP="00385ECB">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UART</w:t>
            </w:r>
          </w:p>
        </w:tc>
      </w:tr>
      <w:tr w:rsidR="00C261B9" w:rsidRPr="008D2DA9" w14:paraId="2411E1E1" w14:textId="77777777" w:rsidTr="00565949">
        <w:trPr>
          <w:trHeight w:val="721"/>
        </w:trPr>
        <w:tc>
          <w:tcPr>
            <w:tcW w:w="1243" w:type="dxa"/>
            <w:tcBorders>
              <w:top w:val="nil"/>
              <w:left w:val="nil"/>
              <w:bottom w:val="nil"/>
              <w:right w:val="nil"/>
            </w:tcBorders>
            <w:shd w:val="clear" w:color="auto" w:fill="auto"/>
          </w:tcPr>
          <w:p w14:paraId="2FE67A2D"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TX</w:t>
            </w:r>
          </w:p>
        </w:tc>
        <w:tc>
          <w:tcPr>
            <w:tcW w:w="8395" w:type="dxa"/>
            <w:tcBorders>
              <w:top w:val="nil"/>
              <w:left w:val="nil"/>
              <w:bottom w:val="nil"/>
              <w:right w:val="nil"/>
            </w:tcBorders>
            <w:shd w:val="clear" w:color="auto" w:fill="auto"/>
            <w:vAlign w:val="center"/>
          </w:tcPr>
          <w:p w14:paraId="37E9EC10"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Transmitter number x - Relates to the transmit pin of a communications protocol, typically UART</w:t>
            </w:r>
          </w:p>
        </w:tc>
      </w:tr>
      <w:tr w:rsidR="00C261B9" w:rsidRPr="008D2DA9" w14:paraId="673AD81C" w14:textId="77777777" w:rsidTr="00565949">
        <w:trPr>
          <w:trHeight w:val="721"/>
        </w:trPr>
        <w:tc>
          <w:tcPr>
            <w:tcW w:w="1243" w:type="dxa"/>
            <w:tcBorders>
              <w:top w:val="nil"/>
              <w:left w:val="nil"/>
              <w:bottom w:val="nil"/>
              <w:right w:val="nil"/>
            </w:tcBorders>
            <w:shd w:val="clear" w:color="auto" w:fill="auto"/>
          </w:tcPr>
          <w:p w14:paraId="5D1333D4"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UART</w:t>
            </w:r>
          </w:p>
        </w:tc>
        <w:tc>
          <w:tcPr>
            <w:tcW w:w="8395" w:type="dxa"/>
            <w:tcBorders>
              <w:top w:val="nil"/>
              <w:left w:val="nil"/>
              <w:bottom w:val="nil"/>
              <w:right w:val="nil"/>
            </w:tcBorders>
            <w:shd w:val="clear" w:color="auto" w:fill="auto"/>
            <w:vAlign w:val="center"/>
          </w:tcPr>
          <w:p w14:paraId="44B8239B"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Universal Asynchronous Receiver/Transmitter - A hardware level communication protocol without a clock</w:t>
            </w:r>
          </w:p>
        </w:tc>
      </w:tr>
      <w:tr w:rsidR="00C261B9" w:rsidRPr="008D2DA9" w14:paraId="3BED166C" w14:textId="77777777" w:rsidTr="00565949">
        <w:trPr>
          <w:trHeight w:val="322"/>
        </w:trPr>
        <w:tc>
          <w:tcPr>
            <w:tcW w:w="1243" w:type="dxa"/>
            <w:tcBorders>
              <w:top w:val="nil"/>
              <w:left w:val="nil"/>
              <w:bottom w:val="nil"/>
              <w:right w:val="nil"/>
            </w:tcBorders>
            <w:shd w:val="clear" w:color="auto" w:fill="auto"/>
            <w:vAlign w:val="bottom"/>
          </w:tcPr>
          <w:p w14:paraId="57818C1A" w14:textId="77777777" w:rsidR="00C261B9" w:rsidRPr="008D2DA9" w:rsidRDefault="007D0309" w:rsidP="00532120">
            <w:pPr>
              <w:spacing w:after="0" w:line="259" w:lineRule="auto"/>
              <w:ind w:left="0" w:firstLine="0"/>
              <w:jc w:val="left"/>
              <w:rPr>
                <w:rFonts w:ascii="Arial" w:hAnsi="Arial" w:cs="Arial"/>
                <w:sz w:val="24"/>
                <w:szCs w:val="24"/>
                <w:lang w:val="en-GB"/>
              </w:rPr>
            </w:pPr>
            <w:r w:rsidRPr="008D2DA9">
              <w:rPr>
                <w:rFonts w:ascii="Arial" w:hAnsi="Arial" w:cs="Arial"/>
                <w:sz w:val="24"/>
                <w:szCs w:val="24"/>
                <w:lang w:val="en-GB"/>
              </w:rPr>
              <w:t>URL</w:t>
            </w:r>
          </w:p>
        </w:tc>
        <w:tc>
          <w:tcPr>
            <w:tcW w:w="8395" w:type="dxa"/>
            <w:tcBorders>
              <w:top w:val="nil"/>
              <w:left w:val="nil"/>
              <w:bottom w:val="nil"/>
              <w:right w:val="nil"/>
            </w:tcBorders>
            <w:shd w:val="clear" w:color="auto" w:fill="auto"/>
            <w:vAlign w:val="bottom"/>
          </w:tcPr>
          <w:p w14:paraId="1FE8AACC" w14:textId="77777777" w:rsidR="00C261B9" w:rsidRPr="008D2DA9" w:rsidRDefault="007D0309" w:rsidP="00532120">
            <w:pPr>
              <w:spacing w:after="0" w:line="259" w:lineRule="auto"/>
              <w:ind w:left="0" w:firstLine="0"/>
              <w:rPr>
                <w:rFonts w:ascii="Arial" w:hAnsi="Arial" w:cs="Arial"/>
                <w:sz w:val="24"/>
                <w:szCs w:val="24"/>
                <w:lang w:val="en-GB"/>
              </w:rPr>
            </w:pPr>
            <w:r w:rsidRPr="008D2DA9">
              <w:rPr>
                <w:rFonts w:ascii="Arial" w:hAnsi="Arial" w:cs="Arial"/>
                <w:sz w:val="24"/>
                <w:szCs w:val="24"/>
                <w:lang w:val="en-GB"/>
              </w:rPr>
              <w:t>Uniform Resource Locator - A name relating to a address on the internet given by a DNS</w:t>
            </w:r>
          </w:p>
        </w:tc>
      </w:tr>
    </w:tbl>
    <w:p w14:paraId="1181FD90" w14:textId="77777777" w:rsidR="00C261B9" w:rsidRPr="00385ECB" w:rsidRDefault="00C261B9" w:rsidP="00754AB6">
      <w:pPr>
        <w:spacing w:after="0" w:line="360" w:lineRule="auto"/>
        <w:ind w:left="0" w:firstLine="0"/>
        <w:rPr>
          <w:rFonts w:ascii="Arial" w:hAnsi="Arial" w:cs="Arial"/>
          <w:sz w:val="24"/>
          <w:szCs w:val="24"/>
          <w:lang w:val="en-GB"/>
          <w:rPrChange w:id="1284" w:author="Admin" w:date="2016-10-18T16:05:00Z">
            <w:rPr>
              <w:lang w:val="en-GB"/>
            </w:rPr>
          </w:rPrChange>
        </w:rPr>
        <w:sectPr w:rsidR="00C261B9" w:rsidRPr="00385ECB">
          <w:footerReference w:type="even" r:id="rId14"/>
          <w:footerReference w:type="default" r:id="rId15"/>
          <w:footerReference w:type="first" r:id="rId16"/>
          <w:pgSz w:w="11906" w:h="16838"/>
          <w:pgMar w:top="1134" w:right="1134" w:bottom="1092" w:left="1134" w:header="720" w:footer="494" w:gutter="0"/>
          <w:pgNumType w:fmt="lowerRoman" w:start="1"/>
          <w:cols w:space="720"/>
        </w:sectPr>
        <w:pPrChange w:id="1285" w:author="Admin" w:date="2016-10-18T16:11:00Z">
          <w:pPr/>
        </w:pPrChange>
      </w:pPr>
    </w:p>
    <w:p w14:paraId="42E92600" w14:textId="77777777" w:rsidR="00C261B9" w:rsidRPr="00385ECB" w:rsidRDefault="001234AE" w:rsidP="001234AE">
      <w:pPr>
        <w:pStyle w:val="Heading1"/>
        <w:rPr>
          <w:ins w:id="1286" w:author="Admin" w:date="2016-10-18T16:45:00Z"/>
          <w:lang w:val="en-GB"/>
        </w:rPr>
        <w:pPrChange w:id="1287" w:author="Admin" w:date="2016-10-18T16:32:00Z">
          <w:pPr/>
        </w:pPrChange>
      </w:pPr>
      <w:bookmarkStart w:id="1288" w:name="_Toc43999"/>
      <w:ins w:id="1289" w:author="Admin" w:date="2016-10-18T16:32:00Z">
        <w:r w:rsidRPr="00385ECB">
          <w:rPr>
            <w:lang w:val="en-GB"/>
          </w:rPr>
          <w:lastRenderedPageBreak/>
          <w:t>1</w:t>
        </w:r>
        <w:r w:rsidRPr="00385ECB">
          <w:rPr>
            <w:lang w:val="en-GB"/>
          </w:rPr>
          <w:tab/>
        </w:r>
      </w:ins>
      <w:del w:id="1290" w:author="Admin" w:date="2016-10-18T16:06:00Z">
        <w:r w:rsidR="007D0309" w:rsidRPr="00385ECB" w:rsidDel="004B20EA">
          <w:rPr>
            <w:lang w:val="en-GB"/>
            <w:rPrChange w:id="1291" w:author="Admin" w:date="2016-10-18T16:32:00Z">
              <w:rPr>
                <w:rFonts w:ascii="Calibri" w:eastAsia="Calibri" w:hAnsi="Calibri" w:cs="Calibri"/>
                <w:b/>
                <w:lang w:val="en-GB"/>
              </w:rPr>
            </w:rPrChange>
          </w:rPr>
          <w:tab/>
        </w:r>
        <w:r w:rsidR="007D0309" w:rsidRPr="00385ECB" w:rsidDel="004B20EA">
          <w:rPr>
            <w:lang w:val="en-GB"/>
          </w:rPr>
          <w:delText>1</w:delText>
        </w:r>
        <w:r w:rsidR="007D0309" w:rsidRPr="00385ECB" w:rsidDel="004B20EA">
          <w:rPr>
            <w:lang w:val="en-GB"/>
          </w:rPr>
          <w:tab/>
        </w:r>
      </w:del>
      <w:r w:rsidRPr="00385ECB">
        <w:rPr>
          <w:lang w:val="en-GB"/>
        </w:rPr>
        <w:t>INTRODUCTION</w:t>
      </w:r>
      <w:bookmarkEnd w:id="1288"/>
    </w:p>
    <w:p w14:paraId="056399AE" w14:textId="77777777" w:rsidR="006B3E5C" w:rsidRPr="00385ECB" w:rsidRDefault="006B3E5C" w:rsidP="00471E68">
      <w:pPr>
        <w:rPr>
          <w:lang w:val="en-GB"/>
        </w:rPr>
      </w:pPr>
    </w:p>
    <w:p w14:paraId="590B6D38" w14:textId="77777777" w:rsidR="00C261B9" w:rsidRPr="00385ECB" w:rsidRDefault="007D0309" w:rsidP="00471E68">
      <w:pPr>
        <w:pStyle w:val="Heading2"/>
        <w:numPr>
          <w:ilvl w:val="1"/>
          <w:numId w:val="9"/>
        </w:numPr>
        <w:spacing w:after="0" w:line="360" w:lineRule="auto"/>
        <w:ind w:left="0" w:firstLine="0"/>
        <w:jc w:val="both"/>
        <w:rPr>
          <w:lang w:val="en-GB"/>
        </w:rPr>
      </w:pPr>
      <w:bookmarkStart w:id="1292" w:name="_Toc44000"/>
      <w:del w:id="1293" w:author="Admin" w:date="2016-10-18T16:06:00Z">
        <w:r w:rsidRPr="00385ECB" w:rsidDel="004B20EA">
          <w:rPr>
            <w:rFonts w:eastAsia="Calibri"/>
            <w:lang w:val="en-GB"/>
            <w:rPrChange w:id="1294" w:author="Admin" w:date="2016-10-18T16:05:00Z">
              <w:rPr>
                <w:rFonts w:ascii="Calibri" w:eastAsia="Calibri" w:hAnsi="Calibri" w:cs="Calibri"/>
                <w:lang w:val="en-GB"/>
              </w:rPr>
            </w:rPrChange>
          </w:rPr>
          <w:tab/>
        </w:r>
        <w:r w:rsidRPr="00385ECB" w:rsidDel="004B20EA">
          <w:rPr>
            <w:lang w:val="en-GB"/>
          </w:rPr>
          <w:delText>1.1</w:delText>
        </w:r>
        <w:r w:rsidRPr="00385ECB" w:rsidDel="004B20EA">
          <w:rPr>
            <w:lang w:val="en-GB"/>
          </w:rPr>
          <w:tab/>
        </w:r>
      </w:del>
      <w:r w:rsidRPr="00385ECB">
        <w:rPr>
          <w:lang w:val="en-GB"/>
        </w:rPr>
        <w:t>Subject and motivation for the Research</w:t>
      </w:r>
      <w:bookmarkEnd w:id="1292"/>
    </w:p>
    <w:p w14:paraId="2669E259" w14:textId="77777777" w:rsidR="00C261B9" w:rsidRPr="00385ECB" w:rsidRDefault="007D0309" w:rsidP="00471E68">
      <w:pPr>
        <w:pStyle w:val="Heading2"/>
        <w:numPr>
          <w:ilvl w:val="1"/>
          <w:numId w:val="9"/>
        </w:numPr>
        <w:spacing w:after="0" w:line="360" w:lineRule="auto"/>
        <w:ind w:left="0" w:firstLine="0"/>
        <w:jc w:val="both"/>
        <w:rPr>
          <w:lang w:val="en-GB"/>
        </w:rPr>
      </w:pPr>
      <w:bookmarkStart w:id="1295" w:name="_Toc44001"/>
      <w:del w:id="1296" w:author="Admin" w:date="2016-10-18T16:06:00Z">
        <w:r w:rsidRPr="00385ECB" w:rsidDel="004B20EA">
          <w:rPr>
            <w:rFonts w:eastAsia="Calibri"/>
            <w:lang w:val="en-GB"/>
            <w:rPrChange w:id="1297" w:author="Admin" w:date="2016-10-18T16:05:00Z">
              <w:rPr>
                <w:rFonts w:ascii="Calibri" w:eastAsia="Calibri" w:hAnsi="Calibri" w:cs="Calibri"/>
                <w:lang w:val="en-GB"/>
              </w:rPr>
            </w:rPrChange>
          </w:rPr>
          <w:tab/>
        </w:r>
        <w:r w:rsidRPr="00385ECB" w:rsidDel="004B20EA">
          <w:rPr>
            <w:lang w:val="en-GB"/>
          </w:rPr>
          <w:delText>1.2</w:delText>
        </w:r>
        <w:r w:rsidRPr="00385ECB" w:rsidDel="004B20EA">
          <w:rPr>
            <w:lang w:val="en-GB"/>
          </w:rPr>
          <w:tab/>
        </w:r>
      </w:del>
      <w:r w:rsidRPr="00385ECB">
        <w:rPr>
          <w:lang w:val="en-GB"/>
        </w:rPr>
        <w:t>Background to the Research</w:t>
      </w:r>
      <w:bookmarkEnd w:id="1295"/>
    </w:p>
    <w:p w14:paraId="471D447A" w14:textId="77777777" w:rsidR="00C261B9" w:rsidRPr="00385ECB" w:rsidRDefault="007D0309" w:rsidP="00471E68">
      <w:pPr>
        <w:pStyle w:val="Heading2"/>
        <w:numPr>
          <w:ilvl w:val="1"/>
          <w:numId w:val="9"/>
        </w:numPr>
        <w:spacing w:after="0" w:line="360" w:lineRule="auto"/>
        <w:ind w:left="0" w:firstLine="0"/>
        <w:jc w:val="both"/>
        <w:rPr>
          <w:lang w:val="en-GB"/>
        </w:rPr>
      </w:pPr>
      <w:bookmarkStart w:id="1298" w:name="_Toc44002"/>
      <w:del w:id="1299" w:author="Admin" w:date="2016-10-18T16:06:00Z">
        <w:r w:rsidRPr="00385ECB" w:rsidDel="004B20EA">
          <w:rPr>
            <w:rFonts w:eastAsia="Calibri"/>
            <w:lang w:val="en-GB"/>
            <w:rPrChange w:id="1300" w:author="Admin" w:date="2016-10-18T16:05:00Z">
              <w:rPr>
                <w:rFonts w:ascii="Calibri" w:eastAsia="Calibri" w:hAnsi="Calibri" w:cs="Calibri"/>
                <w:lang w:val="en-GB"/>
              </w:rPr>
            </w:rPrChange>
          </w:rPr>
          <w:tab/>
        </w:r>
        <w:r w:rsidRPr="00385ECB" w:rsidDel="004B20EA">
          <w:rPr>
            <w:lang w:val="en-GB"/>
          </w:rPr>
          <w:delText>1.3</w:delText>
        </w:r>
        <w:r w:rsidRPr="00385ECB" w:rsidDel="004B20EA">
          <w:rPr>
            <w:lang w:val="en-GB"/>
          </w:rPr>
          <w:tab/>
        </w:r>
      </w:del>
      <w:r w:rsidRPr="00385ECB">
        <w:rPr>
          <w:lang w:val="en-GB"/>
        </w:rPr>
        <w:t>Objectives of this Research</w:t>
      </w:r>
      <w:bookmarkEnd w:id="1298"/>
    </w:p>
    <w:p w14:paraId="48D8D57C" w14:textId="77777777" w:rsidR="00C261B9" w:rsidRPr="00385ECB" w:rsidRDefault="007D0309" w:rsidP="00471E68">
      <w:pPr>
        <w:pStyle w:val="Heading3"/>
        <w:numPr>
          <w:ilvl w:val="2"/>
          <w:numId w:val="9"/>
        </w:numPr>
        <w:tabs>
          <w:tab w:val="clear" w:pos="977"/>
          <w:tab w:val="center" w:pos="720"/>
        </w:tabs>
        <w:ind w:left="0" w:firstLine="0"/>
      </w:pPr>
      <w:bookmarkStart w:id="1301" w:name="_Toc44003"/>
      <w:del w:id="1302" w:author="Admin" w:date="2016-10-18T16:06:00Z">
        <w:r w:rsidRPr="00385ECB" w:rsidDel="004B20EA">
          <w:rPr>
            <w:rPrChange w:id="1303" w:author="Admin" w:date="2016-10-18T16:05:00Z">
              <w:rPr>
                <w:rFonts w:ascii="Calibri" w:hAnsi="Calibri" w:cs="Calibri"/>
              </w:rPr>
            </w:rPrChange>
          </w:rPr>
          <w:tab/>
        </w:r>
        <w:r w:rsidRPr="00385ECB" w:rsidDel="004B20EA">
          <w:delText>1.3.1</w:delText>
        </w:r>
        <w:r w:rsidRPr="00385ECB" w:rsidDel="004B20EA">
          <w:tab/>
        </w:r>
      </w:del>
      <w:r w:rsidRPr="00385ECB">
        <w:t>Problems to be investigated</w:t>
      </w:r>
      <w:bookmarkEnd w:id="1301"/>
    </w:p>
    <w:p w14:paraId="4182D5BB" w14:textId="77777777" w:rsidR="00C261B9" w:rsidRPr="00385ECB" w:rsidRDefault="007D0309" w:rsidP="00471E68">
      <w:pPr>
        <w:pStyle w:val="Heading3"/>
        <w:numPr>
          <w:ilvl w:val="2"/>
          <w:numId w:val="9"/>
        </w:numPr>
        <w:tabs>
          <w:tab w:val="clear" w:pos="977"/>
          <w:tab w:val="center" w:pos="720"/>
        </w:tabs>
        <w:ind w:left="0" w:firstLine="0"/>
      </w:pPr>
      <w:bookmarkStart w:id="1304" w:name="_Toc44004"/>
      <w:del w:id="1305" w:author="Admin" w:date="2016-10-18T16:06:00Z">
        <w:r w:rsidRPr="00385ECB" w:rsidDel="004B20EA">
          <w:rPr>
            <w:rPrChange w:id="1306" w:author="Admin" w:date="2016-10-18T16:05:00Z">
              <w:rPr>
                <w:rFonts w:ascii="Calibri" w:hAnsi="Calibri" w:cs="Calibri"/>
              </w:rPr>
            </w:rPrChange>
          </w:rPr>
          <w:tab/>
        </w:r>
        <w:r w:rsidRPr="00385ECB" w:rsidDel="004B20EA">
          <w:delText>1.3.2</w:delText>
        </w:r>
        <w:r w:rsidRPr="00385ECB" w:rsidDel="004B20EA">
          <w:tab/>
        </w:r>
      </w:del>
      <w:r w:rsidRPr="00385ECB">
        <w:t>Purpose of this study</w:t>
      </w:r>
      <w:bookmarkEnd w:id="1304"/>
    </w:p>
    <w:p w14:paraId="534E3F0C" w14:textId="77777777" w:rsidR="00C261B9" w:rsidRPr="00385ECB" w:rsidRDefault="007D0309" w:rsidP="00471E68">
      <w:pPr>
        <w:pStyle w:val="Heading2"/>
        <w:numPr>
          <w:ilvl w:val="1"/>
          <w:numId w:val="9"/>
        </w:numPr>
        <w:spacing w:after="0" w:line="360" w:lineRule="auto"/>
        <w:ind w:left="0" w:firstLine="0"/>
        <w:jc w:val="both"/>
        <w:rPr>
          <w:lang w:val="en-GB"/>
        </w:rPr>
      </w:pPr>
      <w:bookmarkStart w:id="1307" w:name="_Toc44005"/>
      <w:del w:id="1308" w:author="Admin" w:date="2016-10-18T16:06:00Z">
        <w:r w:rsidRPr="00385ECB" w:rsidDel="004B20EA">
          <w:rPr>
            <w:rFonts w:eastAsia="Calibri"/>
            <w:lang w:val="en-GB"/>
            <w:rPrChange w:id="1309" w:author="Admin" w:date="2016-10-18T16:05:00Z">
              <w:rPr>
                <w:rFonts w:ascii="Calibri" w:eastAsia="Calibri" w:hAnsi="Calibri" w:cs="Calibri"/>
                <w:lang w:val="en-GB"/>
              </w:rPr>
            </w:rPrChange>
          </w:rPr>
          <w:tab/>
        </w:r>
        <w:r w:rsidRPr="00385ECB" w:rsidDel="004B20EA">
          <w:rPr>
            <w:lang w:val="en-GB"/>
          </w:rPr>
          <w:delText>1.4</w:delText>
        </w:r>
        <w:r w:rsidRPr="00385ECB" w:rsidDel="004B20EA">
          <w:rPr>
            <w:lang w:val="en-GB"/>
          </w:rPr>
          <w:tab/>
        </w:r>
      </w:del>
      <w:r w:rsidRPr="00385ECB">
        <w:rPr>
          <w:lang w:val="en-GB"/>
        </w:rPr>
        <w:t>Scope and Limitations of the Research</w:t>
      </w:r>
      <w:bookmarkEnd w:id="1307"/>
    </w:p>
    <w:p w14:paraId="7BD5A093" w14:textId="77777777" w:rsidR="00C261B9" w:rsidRPr="00385ECB" w:rsidRDefault="007D0309" w:rsidP="00471E68">
      <w:pPr>
        <w:pStyle w:val="Heading2"/>
        <w:numPr>
          <w:ilvl w:val="1"/>
          <w:numId w:val="9"/>
        </w:numPr>
        <w:spacing w:after="0" w:line="360" w:lineRule="auto"/>
        <w:ind w:left="0" w:firstLine="0"/>
        <w:jc w:val="both"/>
        <w:rPr>
          <w:lang w:val="en-GB"/>
        </w:rPr>
      </w:pPr>
      <w:bookmarkStart w:id="1310" w:name="_Toc44006"/>
      <w:del w:id="1311" w:author="Admin" w:date="2016-10-18T16:06:00Z">
        <w:r w:rsidRPr="00385ECB" w:rsidDel="004B20EA">
          <w:rPr>
            <w:rFonts w:eastAsia="Calibri"/>
            <w:lang w:val="en-GB"/>
            <w:rPrChange w:id="1312" w:author="Admin" w:date="2016-10-18T16:05:00Z">
              <w:rPr>
                <w:rFonts w:ascii="Calibri" w:eastAsia="Calibri" w:hAnsi="Calibri" w:cs="Calibri"/>
                <w:lang w:val="en-GB"/>
              </w:rPr>
            </w:rPrChange>
          </w:rPr>
          <w:tab/>
        </w:r>
        <w:r w:rsidRPr="00385ECB" w:rsidDel="004B20EA">
          <w:rPr>
            <w:lang w:val="en-GB"/>
          </w:rPr>
          <w:delText>1.5</w:delText>
        </w:r>
        <w:r w:rsidRPr="00385ECB" w:rsidDel="004B20EA">
          <w:rPr>
            <w:lang w:val="en-GB"/>
          </w:rPr>
          <w:tab/>
        </w:r>
      </w:del>
      <w:r w:rsidRPr="00385ECB">
        <w:rPr>
          <w:lang w:val="en-GB"/>
        </w:rPr>
        <w:t>Plan of Development</w:t>
      </w:r>
      <w:bookmarkEnd w:id="1310"/>
    </w:p>
    <w:p w14:paraId="4D7E12D9" w14:textId="77777777" w:rsidR="00C261B9" w:rsidRPr="00385ECB" w:rsidRDefault="007D0309" w:rsidP="00471E68">
      <w:pPr>
        <w:pStyle w:val="Heading3"/>
        <w:numPr>
          <w:ilvl w:val="2"/>
          <w:numId w:val="9"/>
        </w:numPr>
        <w:tabs>
          <w:tab w:val="clear" w:pos="977"/>
          <w:tab w:val="center" w:pos="720"/>
        </w:tabs>
        <w:ind w:left="0" w:firstLine="0"/>
        <w:rPr>
          <w:ins w:id="1313" w:author="Admin" w:date="2016-10-18T16:08:00Z"/>
        </w:rPr>
      </w:pPr>
      <w:bookmarkStart w:id="1314" w:name="_Toc44007"/>
      <w:del w:id="1315" w:author="Admin" w:date="2016-10-18T16:06:00Z">
        <w:r w:rsidRPr="00385ECB" w:rsidDel="004B20EA">
          <w:rPr>
            <w:rPrChange w:id="1316" w:author="Admin" w:date="2016-10-18T16:05:00Z">
              <w:rPr>
                <w:rFonts w:ascii="Calibri" w:hAnsi="Calibri" w:cs="Calibri"/>
              </w:rPr>
            </w:rPrChange>
          </w:rPr>
          <w:tab/>
        </w:r>
        <w:r w:rsidRPr="00385ECB" w:rsidDel="004B20EA">
          <w:delText>1.5.1</w:delText>
        </w:r>
        <w:r w:rsidRPr="00385ECB" w:rsidDel="004B20EA">
          <w:tab/>
        </w:r>
      </w:del>
      <w:r w:rsidRPr="00385ECB">
        <w:t xml:space="preserve">Note </w:t>
      </w:r>
      <w:ins w:id="1317" w:author="Admin" w:date="2016-10-18T16:07:00Z">
        <w:r w:rsidR="004B20EA" w:rsidRPr="00385ECB">
          <w:t>f</w:t>
        </w:r>
      </w:ins>
      <w:del w:id="1318" w:author="Admin" w:date="2016-10-18T16:07:00Z">
        <w:r w:rsidRPr="00385ECB" w:rsidDel="004B20EA">
          <w:delText>F</w:delText>
        </w:r>
      </w:del>
      <w:r w:rsidRPr="00385ECB">
        <w:t>or Reader</w:t>
      </w:r>
      <w:bookmarkEnd w:id="1314"/>
    </w:p>
    <w:p w14:paraId="78A5FAF3" w14:textId="77777777" w:rsidR="004B20EA" w:rsidRPr="00385ECB" w:rsidRDefault="004B20EA" w:rsidP="00471E68">
      <w:pPr>
        <w:spacing w:after="0" w:line="360" w:lineRule="auto"/>
        <w:ind w:left="0" w:firstLine="0"/>
        <w:rPr>
          <w:lang w:val="en-GB"/>
        </w:rPr>
      </w:pPr>
    </w:p>
    <w:p w14:paraId="1299409B" w14:textId="77777777" w:rsidR="00C261B9" w:rsidRPr="00385ECB" w:rsidRDefault="007D0309" w:rsidP="00754AB6">
      <w:pPr>
        <w:spacing w:after="0" w:line="360" w:lineRule="auto"/>
        <w:ind w:left="0" w:firstLine="0"/>
        <w:rPr>
          <w:rFonts w:ascii="Arial" w:hAnsi="Arial" w:cs="Arial"/>
          <w:sz w:val="24"/>
          <w:szCs w:val="24"/>
          <w:lang w:val="en-GB"/>
          <w:rPrChange w:id="1319" w:author="Admin" w:date="2016-10-18T16:05:00Z">
            <w:rPr>
              <w:lang w:val="en-GB"/>
            </w:rPr>
          </w:rPrChange>
        </w:rPr>
        <w:pPrChange w:id="1320" w:author="Admin" w:date="2016-10-18T16:11:00Z">
          <w:pPr>
            <w:ind w:left="1"/>
          </w:pPr>
        </w:pPrChange>
      </w:pPr>
      <w:r w:rsidRPr="00385ECB">
        <w:rPr>
          <w:rFonts w:ascii="Arial" w:hAnsi="Arial" w:cs="Arial"/>
          <w:sz w:val="24"/>
          <w:szCs w:val="24"/>
          <w:lang w:val="en-GB"/>
          <w:rPrChange w:id="1321" w:author="Admin" w:date="2016-10-18T16:05:00Z">
            <w:rPr>
              <w:lang w:val="en-GB"/>
            </w:rPr>
          </w:rPrChange>
        </w:rPr>
        <w:t>For convenience to the reader, if this document is being read on a computer or digital devi</w:t>
      </w:r>
      <w:r w:rsidR="00317398">
        <w:rPr>
          <w:rFonts w:ascii="Arial" w:hAnsi="Arial" w:cs="Arial"/>
          <w:sz w:val="24"/>
          <w:szCs w:val="24"/>
          <w:lang w:val="en-GB"/>
        </w:rPr>
        <w:t>ce that support the pdf format, t</w:t>
      </w:r>
      <w:r w:rsidRPr="00385ECB">
        <w:rPr>
          <w:rFonts w:ascii="Arial" w:hAnsi="Arial" w:cs="Arial"/>
          <w:sz w:val="24"/>
          <w:szCs w:val="24"/>
          <w:lang w:val="en-GB"/>
          <w:rPrChange w:id="1322" w:author="Admin" w:date="2016-10-18T16:05:00Z">
            <w:rPr>
              <w:lang w:val="en-GB"/>
            </w:rPr>
          </w:rPrChange>
        </w:rPr>
        <w:t>ake note that citations, cross-references and links are all clickable. This is to make navigating this report easier and more enjoyable to read on electronic devices. Also</w:t>
      </w:r>
      <w:r w:rsidR="00317398">
        <w:rPr>
          <w:rFonts w:ascii="Arial" w:hAnsi="Arial" w:cs="Arial"/>
          <w:sz w:val="24"/>
          <w:szCs w:val="24"/>
          <w:lang w:val="en-GB"/>
        </w:rPr>
        <w:t>,</w:t>
      </w:r>
      <w:r w:rsidRPr="00385ECB">
        <w:rPr>
          <w:rFonts w:ascii="Arial" w:hAnsi="Arial" w:cs="Arial"/>
          <w:sz w:val="24"/>
          <w:szCs w:val="24"/>
          <w:lang w:val="en-GB"/>
          <w:rPrChange w:id="1323" w:author="Admin" w:date="2016-10-18T16:05:00Z">
            <w:rPr>
              <w:lang w:val="en-GB"/>
            </w:rPr>
          </w:rPrChange>
        </w:rPr>
        <w:t xml:space="preserve"> the author would like to thank you personally for taking the time to read this report and hopes you will enjoy it.</w:t>
      </w:r>
    </w:p>
    <w:p w14:paraId="1C502565" w14:textId="77777777" w:rsidR="004B20EA" w:rsidRPr="00385ECB" w:rsidRDefault="007D0309" w:rsidP="001C1ABF">
      <w:pPr>
        <w:spacing w:after="0" w:line="360" w:lineRule="auto"/>
        <w:ind w:left="0" w:firstLine="0"/>
        <w:rPr>
          <w:ins w:id="1324" w:author="Admin" w:date="2016-10-18T16:05:00Z"/>
          <w:rFonts w:ascii="Arial" w:hAnsi="Arial" w:cs="Arial"/>
          <w:sz w:val="24"/>
          <w:szCs w:val="24"/>
          <w:lang w:val="en-GB"/>
          <w:rPrChange w:id="1325" w:author="Admin" w:date="2016-10-18T16:05:00Z">
            <w:rPr>
              <w:ins w:id="1326" w:author="Admin" w:date="2016-10-18T16:05:00Z"/>
              <w:lang w:val="en-GB"/>
            </w:rPr>
          </w:rPrChange>
        </w:rPr>
      </w:pPr>
      <w:bookmarkStart w:id="1327" w:name="_Toc44008"/>
      <w:r w:rsidRPr="00385ECB">
        <w:rPr>
          <w:rFonts w:ascii="Arial" w:hAnsi="Arial" w:cs="Arial"/>
          <w:sz w:val="24"/>
          <w:szCs w:val="24"/>
          <w:lang w:val="en-GB"/>
          <w:rPrChange w:id="1328" w:author="Admin" w:date="2016-10-18T16:05:00Z">
            <w:rPr>
              <w:lang w:val="en-GB"/>
            </w:rPr>
          </w:rPrChange>
        </w:rPr>
        <w:tab/>
      </w:r>
    </w:p>
    <w:p w14:paraId="49B7582D" w14:textId="77777777" w:rsidR="00C261B9" w:rsidRPr="00385ECB" w:rsidRDefault="004B20EA" w:rsidP="00471E68">
      <w:pPr>
        <w:pStyle w:val="Heading1"/>
        <w:rPr>
          <w:ins w:id="1329" w:author="Admin" w:date="2016-10-18T16:08:00Z"/>
          <w:lang w:val="en-GB"/>
        </w:rPr>
      </w:pPr>
      <w:ins w:id="1330" w:author="Admin" w:date="2016-10-18T16:05:00Z">
        <w:r w:rsidRPr="00385ECB">
          <w:rPr>
            <w:rFonts w:eastAsia="Calibri"/>
            <w:lang w:val="en-GB"/>
            <w:rPrChange w:id="1331" w:author="Admin" w:date="2016-10-18T16:05:00Z">
              <w:rPr>
                <w:rFonts w:ascii="Calibri" w:eastAsia="Calibri" w:hAnsi="Calibri" w:cs="Calibri"/>
                <w:lang w:val="en-GB"/>
              </w:rPr>
            </w:rPrChange>
          </w:rPr>
          <w:br w:type="page"/>
        </w:r>
      </w:ins>
      <w:r w:rsidRPr="00385ECB">
        <w:rPr>
          <w:lang w:val="en-GB"/>
          <w:rPrChange w:id="1332" w:author="Admin" w:date="2016-10-18T16:32:00Z">
            <w:rPr>
              <w:sz w:val="30"/>
              <w:szCs w:val="30"/>
            </w:rPr>
          </w:rPrChange>
        </w:rPr>
        <w:lastRenderedPageBreak/>
        <w:t>2</w:t>
      </w:r>
      <w:ins w:id="1333" w:author="Admin" w:date="2016-10-18T16:05:00Z">
        <w:r w:rsidRPr="00385ECB">
          <w:rPr>
            <w:lang w:val="en-GB"/>
            <w:rPrChange w:id="1334" w:author="Admin" w:date="2016-10-18T16:32:00Z">
              <w:rPr>
                <w:sz w:val="30"/>
                <w:szCs w:val="30"/>
              </w:rPr>
            </w:rPrChange>
          </w:rPr>
          <w:tab/>
        </w:r>
      </w:ins>
      <w:del w:id="1335" w:author="Admin" w:date="2016-10-18T16:08:00Z">
        <w:r w:rsidR="007D0309" w:rsidRPr="00385ECB" w:rsidDel="004B20EA">
          <w:rPr>
            <w:lang w:val="en-GB"/>
          </w:rPr>
          <w:tab/>
        </w:r>
      </w:del>
      <w:r w:rsidRPr="00385ECB">
        <w:rPr>
          <w:lang w:val="en-GB"/>
          <w:rPrChange w:id="1336" w:author="Admin" w:date="2016-10-18T16:32:00Z">
            <w:rPr>
              <w:sz w:val="30"/>
              <w:szCs w:val="30"/>
            </w:rPr>
          </w:rPrChange>
        </w:rPr>
        <w:t>LITERATURE REVIEW</w:t>
      </w:r>
      <w:bookmarkEnd w:id="1327"/>
    </w:p>
    <w:p w14:paraId="19BE90F0" w14:textId="77777777" w:rsidR="004B20EA" w:rsidRPr="00385ECB" w:rsidRDefault="004B20EA" w:rsidP="00471E68">
      <w:pPr>
        <w:spacing w:after="0" w:line="360" w:lineRule="auto"/>
        <w:ind w:left="0" w:firstLine="0"/>
        <w:rPr>
          <w:lang w:val="en-GB"/>
        </w:rPr>
      </w:pPr>
    </w:p>
    <w:p w14:paraId="3ECB11D1" w14:textId="77777777" w:rsidR="00C261B9" w:rsidRPr="00385ECB" w:rsidRDefault="007D0309" w:rsidP="00754AB6">
      <w:pPr>
        <w:spacing w:after="0" w:line="360" w:lineRule="auto"/>
        <w:ind w:left="0" w:firstLine="0"/>
        <w:rPr>
          <w:ins w:id="1337" w:author="Admin" w:date="2016-10-18T16:08:00Z"/>
          <w:rFonts w:ascii="Arial" w:hAnsi="Arial" w:cs="Arial"/>
          <w:sz w:val="24"/>
          <w:szCs w:val="24"/>
          <w:lang w:val="en-GB"/>
        </w:rPr>
        <w:pPrChange w:id="1338" w:author="Admin" w:date="2016-10-18T16:11:00Z">
          <w:pPr>
            <w:spacing w:after="723"/>
            <w:ind w:left="1"/>
          </w:pPr>
        </w:pPrChange>
      </w:pPr>
      <w:del w:id="1339" w:author="Admin" w:date="2016-10-18T16:46:00Z">
        <w:r w:rsidRPr="00385ECB" w:rsidDel="00686EE4">
          <w:rPr>
            <w:rFonts w:ascii="Arial" w:hAnsi="Arial" w:cs="Arial"/>
            <w:sz w:val="24"/>
            <w:szCs w:val="24"/>
            <w:lang w:val="en-GB"/>
            <w:rPrChange w:id="1340" w:author="Admin" w:date="2016-10-18T16:05:00Z">
              <w:rPr>
                <w:lang w:val="en-GB"/>
              </w:rPr>
            </w:rPrChange>
          </w:rPr>
          <w:delText>Investigations into similar work to the topic of this project, dispensers of small objects, was</w:delText>
        </w:r>
      </w:del>
      <w:ins w:id="1341" w:author="Admin" w:date="2016-10-18T16:46:00Z">
        <w:r w:rsidR="00686EE4" w:rsidRPr="00385ECB">
          <w:rPr>
            <w:rFonts w:ascii="Arial" w:hAnsi="Arial" w:cs="Arial"/>
            <w:sz w:val="24"/>
            <w:szCs w:val="24"/>
            <w:lang w:val="en-GB"/>
          </w:rPr>
          <w:t>Investigations into similar work to the topic of this project, dispensers of small objects, were</w:t>
        </w:r>
      </w:ins>
      <w:r w:rsidRPr="00385ECB">
        <w:rPr>
          <w:rFonts w:ascii="Arial" w:hAnsi="Arial" w:cs="Arial"/>
          <w:sz w:val="24"/>
          <w:szCs w:val="24"/>
          <w:lang w:val="en-GB"/>
          <w:rPrChange w:id="1342" w:author="Admin" w:date="2016-10-18T16:05:00Z">
            <w:rPr>
              <w:lang w:val="en-GB"/>
            </w:rPr>
          </w:rPrChange>
        </w:rPr>
        <w:t xml:space="preserve"> done in order to gain more insight into the project and better understand how a design of this </w:t>
      </w:r>
      <w:del w:id="1343" w:author="Admin" w:date="2016-10-18T16:46:00Z">
        <w:r w:rsidRPr="00385ECB" w:rsidDel="00686EE4">
          <w:rPr>
            <w:rFonts w:ascii="Arial" w:hAnsi="Arial" w:cs="Arial"/>
            <w:sz w:val="24"/>
            <w:szCs w:val="24"/>
            <w:lang w:val="en-GB"/>
            <w:rPrChange w:id="1344" w:author="Admin" w:date="2016-10-18T16:05:00Z">
              <w:rPr>
                <w:lang w:val="en-GB"/>
              </w:rPr>
            </w:rPrChange>
          </w:rPr>
          <w:delText>caliber</w:delText>
        </w:r>
      </w:del>
      <w:ins w:id="1345" w:author="Admin" w:date="2016-10-18T16:46:00Z">
        <w:r w:rsidR="00686EE4" w:rsidRPr="00385ECB">
          <w:rPr>
            <w:rFonts w:ascii="Arial" w:hAnsi="Arial" w:cs="Arial"/>
            <w:sz w:val="24"/>
            <w:szCs w:val="24"/>
            <w:lang w:val="en-GB"/>
          </w:rPr>
          <w:t>calibre</w:t>
        </w:r>
      </w:ins>
      <w:r w:rsidRPr="00385ECB">
        <w:rPr>
          <w:rFonts w:ascii="Arial" w:hAnsi="Arial" w:cs="Arial"/>
          <w:sz w:val="24"/>
          <w:szCs w:val="24"/>
          <w:lang w:val="en-GB"/>
          <w:rPrChange w:id="1346" w:author="Admin" w:date="2016-10-18T16:05:00Z">
            <w:rPr>
              <w:lang w:val="en-GB"/>
            </w:rPr>
          </w:rPrChange>
        </w:rPr>
        <w:t xml:space="preserve"> should operate. The reviews were done so that similar mistakes could be mitigated and </w:t>
      </w:r>
      <w:r w:rsidR="00317398">
        <w:rPr>
          <w:rFonts w:ascii="Arial" w:hAnsi="Arial" w:cs="Arial"/>
          <w:sz w:val="24"/>
          <w:szCs w:val="24"/>
          <w:lang w:val="en-GB"/>
        </w:rPr>
        <w:t xml:space="preserve">to </w:t>
      </w:r>
      <w:r w:rsidRPr="00385ECB">
        <w:rPr>
          <w:rFonts w:ascii="Arial" w:hAnsi="Arial" w:cs="Arial"/>
          <w:sz w:val="24"/>
          <w:szCs w:val="24"/>
          <w:lang w:val="en-GB"/>
          <w:rPrChange w:id="1347" w:author="Admin" w:date="2016-10-18T16:05:00Z">
            <w:rPr>
              <w:lang w:val="en-GB"/>
            </w:rPr>
          </w:rPrChange>
        </w:rPr>
        <w:t>possibly improve on existing ideas. A literature review of various works will be presented in this section. It will start with work and designs similar to that of this project. After similar work has been reviewed and presented, documentation and literature on fundamental aspects of the project will be reviewed. This is in order to gain specific insight into how to customize the design in order to adhere to the needs of this project effectively.</w:t>
      </w:r>
    </w:p>
    <w:p w14:paraId="0F775579" w14:textId="77777777" w:rsidR="004B20EA" w:rsidRPr="00385ECB" w:rsidRDefault="004B20EA" w:rsidP="00754AB6">
      <w:pPr>
        <w:spacing w:after="0" w:line="360" w:lineRule="auto"/>
        <w:ind w:left="0" w:firstLine="0"/>
        <w:rPr>
          <w:rFonts w:ascii="Arial" w:hAnsi="Arial" w:cs="Arial"/>
          <w:sz w:val="24"/>
          <w:szCs w:val="24"/>
          <w:lang w:val="en-GB"/>
          <w:rPrChange w:id="1348" w:author="Admin" w:date="2016-10-18T16:05:00Z">
            <w:rPr>
              <w:lang w:val="en-GB"/>
            </w:rPr>
          </w:rPrChange>
        </w:rPr>
        <w:pPrChange w:id="1349" w:author="Admin" w:date="2016-10-18T16:11:00Z">
          <w:pPr>
            <w:spacing w:after="723"/>
            <w:ind w:left="1"/>
          </w:pPr>
        </w:pPrChange>
      </w:pPr>
    </w:p>
    <w:p w14:paraId="7016AE90" w14:textId="77777777" w:rsidR="00C261B9" w:rsidRPr="00385ECB" w:rsidRDefault="007D0309" w:rsidP="001234AE">
      <w:pPr>
        <w:pStyle w:val="Heading2"/>
        <w:rPr>
          <w:ins w:id="1350" w:author="Admin" w:date="2016-10-18T16:11:00Z"/>
          <w:lang w:val="en-GB"/>
        </w:rPr>
        <w:pPrChange w:id="1351" w:author="Admin" w:date="2016-10-18T16:32:00Z">
          <w:pPr>
            <w:spacing w:after="723"/>
            <w:ind w:left="1"/>
          </w:pPr>
        </w:pPrChange>
      </w:pPr>
      <w:bookmarkStart w:id="1352" w:name="_Toc44009"/>
      <w:del w:id="1353" w:author="Admin" w:date="2016-10-18T16:11:00Z">
        <w:r w:rsidRPr="00385ECB" w:rsidDel="00754AB6">
          <w:rPr>
            <w:lang w:val="en-GB"/>
            <w:rPrChange w:id="1354" w:author="Admin" w:date="2016-10-18T16:32:00Z">
              <w:rPr>
                <w:rFonts w:ascii="Calibri" w:eastAsia="Calibri" w:hAnsi="Calibri" w:cs="Calibri"/>
                <w:b/>
                <w:lang w:val="en-GB"/>
              </w:rPr>
            </w:rPrChange>
          </w:rPr>
          <w:tab/>
        </w:r>
      </w:del>
      <w:r w:rsidR="00754AB6" w:rsidRPr="00385ECB">
        <w:rPr>
          <w:lang w:val="en-GB"/>
          <w:rPrChange w:id="1355" w:author="Admin" w:date="2016-10-18T16:32:00Z">
            <w:rPr>
              <w:sz w:val="28"/>
              <w:szCs w:val="28"/>
            </w:rPr>
          </w:rPrChange>
        </w:rPr>
        <w:t>2.1</w:t>
      </w:r>
      <w:r w:rsidR="00754AB6" w:rsidRPr="00385ECB">
        <w:rPr>
          <w:lang w:val="en-GB"/>
          <w:rPrChange w:id="1356" w:author="Admin" w:date="2016-10-18T16:32:00Z">
            <w:rPr>
              <w:sz w:val="28"/>
              <w:szCs w:val="28"/>
            </w:rPr>
          </w:rPrChange>
        </w:rPr>
        <w:tab/>
        <w:t>SIMILAR WORK</w:t>
      </w:r>
      <w:bookmarkEnd w:id="1352"/>
    </w:p>
    <w:p w14:paraId="3133BF94" w14:textId="77777777" w:rsidR="00754AB6" w:rsidRPr="00385ECB" w:rsidRDefault="00754AB6" w:rsidP="00D12910">
      <w:pPr>
        <w:spacing w:after="0" w:line="360" w:lineRule="auto"/>
        <w:ind w:left="0" w:firstLine="0"/>
        <w:rPr>
          <w:lang w:val="en-GB"/>
        </w:rPr>
        <w:pPrChange w:id="1357" w:author="Admin" w:date="2016-10-18T16:33:00Z">
          <w:pPr/>
        </w:pPrChange>
      </w:pPr>
    </w:p>
    <w:p w14:paraId="29494E95" w14:textId="77777777" w:rsidR="00C261B9" w:rsidRPr="00385ECB" w:rsidRDefault="007D0309" w:rsidP="00754AB6">
      <w:pPr>
        <w:spacing w:after="0" w:line="360" w:lineRule="auto"/>
        <w:ind w:left="0" w:firstLine="0"/>
        <w:rPr>
          <w:ins w:id="1358" w:author="Admin" w:date="2016-10-18T16:10:00Z"/>
          <w:rFonts w:ascii="Arial" w:hAnsi="Arial" w:cs="Arial"/>
          <w:sz w:val="24"/>
          <w:szCs w:val="24"/>
          <w:lang w:val="en-GB"/>
        </w:rPr>
        <w:pPrChange w:id="1359" w:author="Admin" w:date="2016-10-18T16:11:00Z">
          <w:pPr>
            <w:spacing w:after="636"/>
            <w:ind w:left="1"/>
          </w:pPr>
        </w:pPrChange>
      </w:pPr>
      <w:r w:rsidRPr="00385ECB">
        <w:rPr>
          <w:rFonts w:ascii="Arial" w:hAnsi="Arial" w:cs="Arial"/>
          <w:sz w:val="24"/>
          <w:szCs w:val="24"/>
          <w:lang w:val="en-GB"/>
          <w:rPrChange w:id="1360" w:author="Admin" w:date="2016-10-18T16:05:00Z">
            <w:rPr>
              <w:lang w:val="en-GB"/>
            </w:rPr>
          </w:rPrChange>
        </w:rPr>
        <w:t>Similar work to the topic of this report will be presented in this section. It was difficult to find work specifically related</w:t>
      </w:r>
      <w:ins w:id="1361" w:author="Admin" w:date="2016-10-19T17:13:00Z">
        <w:r w:rsidR="00471E68" w:rsidRPr="00385ECB">
          <w:rPr>
            <w:rFonts w:ascii="Arial" w:hAnsi="Arial" w:cs="Arial"/>
            <w:sz w:val="24"/>
            <w:szCs w:val="24"/>
            <w:lang w:val="en-GB"/>
          </w:rPr>
          <w:t>,</w:t>
        </w:r>
      </w:ins>
      <w:r w:rsidRPr="00385ECB">
        <w:rPr>
          <w:rFonts w:ascii="Arial" w:hAnsi="Arial" w:cs="Arial"/>
          <w:sz w:val="24"/>
          <w:szCs w:val="24"/>
          <w:lang w:val="en-GB"/>
          <w:rPrChange w:id="1362" w:author="Admin" w:date="2016-10-18T16:05:00Z">
            <w:rPr>
              <w:lang w:val="en-GB"/>
            </w:rPr>
          </w:rPrChange>
        </w:rPr>
        <w:t xml:space="preserve"> </w:t>
      </w:r>
      <w:r w:rsidRPr="00385ECB">
        <w:rPr>
          <w:rFonts w:ascii="Arial" w:hAnsi="Arial" w:cs="Arial"/>
          <w:sz w:val="24"/>
          <w:szCs w:val="24"/>
          <w:highlight w:val="yellow"/>
          <w:lang w:val="en-GB"/>
          <w:rPrChange w:id="1363" w:author="Admin" w:date="2016-10-18T16:05:00Z">
            <w:rPr>
              <w:lang w:val="en-GB"/>
            </w:rPr>
          </w:rPrChange>
        </w:rPr>
        <w:t>so for the most</w:t>
      </w:r>
      <w:del w:id="1364" w:author="Admin" w:date="2016-10-19T17:13:00Z">
        <w:r w:rsidRPr="00385ECB" w:rsidDel="00471E68">
          <w:rPr>
            <w:rFonts w:ascii="Arial" w:hAnsi="Arial" w:cs="Arial"/>
            <w:sz w:val="24"/>
            <w:szCs w:val="24"/>
            <w:highlight w:val="yellow"/>
            <w:lang w:val="en-GB"/>
            <w:rPrChange w:id="1365" w:author="Admin" w:date="2016-10-18T16:05:00Z">
              <w:rPr>
                <w:lang w:val="en-GB"/>
              </w:rPr>
            </w:rPrChange>
          </w:rPr>
          <w:delText>,</w:delText>
        </w:r>
      </w:del>
      <w:r w:rsidRPr="00385ECB">
        <w:rPr>
          <w:rFonts w:ascii="Arial" w:hAnsi="Arial" w:cs="Arial"/>
          <w:sz w:val="24"/>
          <w:szCs w:val="24"/>
          <w:highlight w:val="yellow"/>
          <w:lang w:val="en-GB"/>
          <w:rPrChange w:id="1366" w:author="Admin" w:date="2016-10-18T16:05:00Z">
            <w:rPr>
              <w:lang w:val="en-GB"/>
            </w:rPr>
          </w:rPrChange>
        </w:rPr>
        <w:t xml:space="preserve"> part</w:t>
      </w:r>
      <w:ins w:id="1367" w:author="Admin" w:date="2016-10-19T17:13:00Z">
        <w:r w:rsidR="00471E68" w:rsidRPr="00385ECB">
          <w:rPr>
            <w:rFonts w:ascii="Arial" w:hAnsi="Arial" w:cs="Arial"/>
            <w:sz w:val="24"/>
            <w:szCs w:val="24"/>
            <w:lang w:val="en-GB"/>
          </w:rPr>
          <w:t>,</w:t>
        </w:r>
      </w:ins>
      <w:r w:rsidRPr="00385ECB">
        <w:rPr>
          <w:rFonts w:ascii="Arial" w:hAnsi="Arial" w:cs="Arial"/>
          <w:sz w:val="24"/>
          <w:szCs w:val="24"/>
          <w:lang w:val="en-GB"/>
          <w:rPrChange w:id="1368" w:author="Admin" w:date="2016-10-18T16:05:00Z">
            <w:rPr>
              <w:lang w:val="en-GB"/>
            </w:rPr>
          </w:rPrChange>
        </w:rPr>
        <w:t xml:space="preserve"> medical dispensers were considered a close comparison. This comparison was chosen as medication comes in a small package and </w:t>
      </w:r>
      <w:r w:rsidR="00385ECB" w:rsidRPr="00385ECB">
        <w:rPr>
          <w:rFonts w:ascii="Arial" w:hAnsi="Arial" w:cs="Arial"/>
          <w:sz w:val="24"/>
          <w:szCs w:val="24"/>
          <w:lang w:val="en-GB"/>
        </w:rPr>
        <w:t>can</w:t>
      </w:r>
      <w:r w:rsidRPr="00385ECB">
        <w:rPr>
          <w:rFonts w:ascii="Arial" w:hAnsi="Arial" w:cs="Arial"/>
          <w:sz w:val="24"/>
          <w:szCs w:val="24"/>
          <w:lang w:val="en-GB"/>
          <w:rPrChange w:id="1369" w:author="Admin" w:date="2016-10-18T16:05:00Z">
            <w:rPr>
              <w:lang w:val="en-GB"/>
            </w:rPr>
          </w:rPrChange>
        </w:rPr>
        <w:t xml:space="preserve"> be specific to each package, where one unit of medication is dispensed at a time. This drew parallels to the White Lab Vending Machine requirements and so work in this field was reviewed</w:t>
      </w:r>
      <w:ins w:id="1370" w:author="Admin" w:date="2016-10-19T17:14:00Z">
        <w:r w:rsidR="00471E68" w:rsidRPr="00385ECB">
          <w:rPr>
            <w:rFonts w:ascii="Arial" w:hAnsi="Arial" w:cs="Arial"/>
            <w:sz w:val="24"/>
            <w:szCs w:val="24"/>
            <w:lang w:val="en-GB"/>
          </w:rPr>
          <w:t>,</w:t>
        </w:r>
      </w:ins>
      <w:r w:rsidRPr="00385ECB">
        <w:rPr>
          <w:rFonts w:ascii="Arial" w:hAnsi="Arial" w:cs="Arial"/>
          <w:sz w:val="24"/>
          <w:szCs w:val="24"/>
          <w:lang w:val="en-GB"/>
          <w:rPrChange w:id="1371" w:author="Admin" w:date="2016-10-18T16:05:00Z">
            <w:rPr>
              <w:lang w:val="en-GB"/>
            </w:rPr>
          </w:rPrChange>
        </w:rPr>
        <w:t xml:space="preserve"> but only the design aspects of these works.</w:t>
      </w:r>
    </w:p>
    <w:p w14:paraId="7C587E58" w14:textId="77777777" w:rsidR="00754AB6" w:rsidRPr="00385ECB" w:rsidRDefault="00754AB6" w:rsidP="00754AB6">
      <w:pPr>
        <w:spacing w:after="0" w:line="360" w:lineRule="auto"/>
        <w:ind w:left="0" w:firstLine="0"/>
        <w:rPr>
          <w:rFonts w:ascii="Arial" w:hAnsi="Arial" w:cs="Arial"/>
          <w:sz w:val="24"/>
          <w:szCs w:val="24"/>
          <w:lang w:val="en-GB"/>
          <w:rPrChange w:id="1372" w:author="Admin" w:date="2016-10-18T16:05:00Z">
            <w:rPr>
              <w:lang w:val="en-GB"/>
            </w:rPr>
          </w:rPrChange>
        </w:rPr>
        <w:pPrChange w:id="1373" w:author="Admin" w:date="2016-10-18T16:11:00Z">
          <w:pPr>
            <w:spacing w:after="636"/>
            <w:ind w:left="1"/>
          </w:pPr>
        </w:pPrChange>
      </w:pPr>
    </w:p>
    <w:p w14:paraId="69F3FC76" w14:textId="77777777" w:rsidR="00C261B9" w:rsidRPr="00385ECB" w:rsidRDefault="007D0309" w:rsidP="00D12910">
      <w:pPr>
        <w:pStyle w:val="Heading3"/>
        <w:tabs>
          <w:tab w:val="clear" w:pos="977"/>
          <w:tab w:val="left" w:pos="810"/>
        </w:tabs>
        <w:rPr>
          <w:ins w:id="1374" w:author="Admin" w:date="2016-10-18T16:10:00Z"/>
        </w:rPr>
        <w:pPrChange w:id="1375" w:author="Admin" w:date="2016-10-18T16:34:00Z">
          <w:pPr>
            <w:spacing w:after="636"/>
            <w:ind w:left="1"/>
          </w:pPr>
        </w:pPrChange>
      </w:pPr>
      <w:bookmarkStart w:id="1376" w:name="_Toc44010"/>
      <w:del w:id="1377" w:author="Admin" w:date="2016-10-18T16:10:00Z">
        <w:r w:rsidRPr="00385ECB" w:rsidDel="00754AB6">
          <w:rPr>
            <w:rPrChange w:id="1378" w:author="Admin" w:date="2016-10-18T16:10:00Z">
              <w:rPr>
                <w:rFonts w:ascii="Calibri" w:eastAsia="Calibri" w:hAnsi="Calibri" w:cs="Calibri"/>
                <w:b/>
                <w:lang w:val="en-GB"/>
              </w:rPr>
            </w:rPrChange>
          </w:rPr>
          <w:tab/>
        </w:r>
      </w:del>
      <w:r w:rsidRPr="00385ECB">
        <w:t>2.1.1</w:t>
      </w:r>
      <w:r w:rsidRPr="00385ECB">
        <w:tab/>
        <w:t>Portland State University Vending Machine</w:t>
      </w:r>
      <w:bookmarkEnd w:id="1376"/>
    </w:p>
    <w:p w14:paraId="50293CDE" w14:textId="77777777" w:rsidR="00754AB6" w:rsidRPr="00385ECB" w:rsidRDefault="00754AB6" w:rsidP="001C1ABF">
      <w:pPr>
        <w:spacing w:after="0" w:line="360" w:lineRule="auto"/>
        <w:ind w:left="0" w:firstLine="0"/>
        <w:rPr>
          <w:lang w:val="en-GB"/>
        </w:rPr>
      </w:pPr>
    </w:p>
    <w:p w14:paraId="5910F01B" w14:textId="77777777" w:rsidR="00C261B9" w:rsidRPr="00385ECB" w:rsidRDefault="007D0309" w:rsidP="00754AB6">
      <w:pPr>
        <w:spacing w:after="0" w:line="360" w:lineRule="auto"/>
        <w:ind w:left="0" w:firstLine="0"/>
        <w:rPr>
          <w:rFonts w:ascii="Arial" w:hAnsi="Arial" w:cs="Arial"/>
          <w:sz w:val="24"/>
          <w:szCs w:val="24"/>
          <w:lang w:val="en-GB"/>
          <w:rPrChange w:id="1379" w:author="Admin" w:date="2016-10-18T16:05:00Z">
            <w:rPr>
              <w:lang w:val="en-GB"/>
            </w:rPr>
          </w:rPrChange>
        </w:rPr>
        <w:pPrChange w:id="1380" w:author="Admin" w:date="2016-10-18T16:11:00Z">
          <w:pPr>
            <w:spacing w:after="0"/>
            <w:ind w:left="1"/>
          </w:pPr>
        </w:pPrChange>
      </w:pPr>
      <w:r w:rsidRPr="00385ECB">
        <w:rPr>
          <w:rFonts w:ascii="Arial" w:hAnsi="Arial" w:cs="Arial"/>
          <w:sz w:val="24"/>
          <w:szCs w:val="24"/>
          <w:lang w:val="en-GB"/>
          <w:rPrChange w:id="1381" w:author="Admin" w:date="2016-10-18T16:05:00Z">
            <w:rPr>
              <w:lang w:val="en-GB"/>
            </w:rPr>
          </w:rPrChange>
        </w:rPr>
        <w:t>At Portland State University under the ECE department</w:t>
      </w:r>
      <w:ins w:id="1382" w:author="Admin" w:date="2016-10-19T17:14:00Z">
        <w:r w:rsidR="00471E68" w:rsidRPr="00385ECB">
          <w:rPr>
            <w:rFonts w:ascii="Arial" w:hAnsi="Arial" w:cs="Arial"/>
            <w:sz w:val="24"/>
            <w:szCs w:val="24"/>
            <w:lang w:val="en-GB"/>
          </w:rPr>
          <w:t>,</w:t>
        </w:r>
      </w:ins>
      <w:r w:rsidRPr="00385ECB">
        <w:rPr>
          <w:rFonts w:ascii="Arial" w:hAnsi="Arial" w:cs="Arial"/>
          <w:sz w:val="24"/>
          <w:szCs w:val="24"/>
          <w:lang w:val="en-GB"/>
          <w:rPrChange w:id="1383" w:author="Admin" w:date="2016-10-18T16:05:00Z">
            <w:rPr>
              <w:lang w:val="en-GB"/>
            </w:rPr>
          </w:rPrChange>
        </w:rPr>
        <w:t xml:space="preserve"> a Vending Machine was </w:t>
      </w:r>
      <w:r w:rsidR="00385ECB" w:rsidRPr="00385ECB">
        <w:rPr>
          <w:rFonts w:ascii="Arial" w:hAnsi="Arial" w:cs="Arial"/>
          <w:sz w:val="24"/>
          <w:szCs w:val="24"/>
          <w:lang w:val="en-GB"/>
        </w:rPr>
        <w:t>retrofitted</w:t>
      </w:r>
      <w:r w:rsidRPr="00385ECB">
        <w:rPr>
          <w:rFonts w:ascii="Arial" w:hAnsi="Arial" w:cs="Arial"/>
          <w:sz w:val="24"/>
          <w:szCs w:val="24"/>
          <w:lang w:val="en-GB"/>
          <w:rPrChange w:id="1384" w:author="Admin" w:date="2016-10-18T16:05:00Z">
            <w:rPr>
              <w:lang w:val="en-GB"/>
            </w:rPr>
          </w:rPrChange>
        </w:rPr>
        <w:t xml:space="preserve"> to provide a wide range of components, 24/7. They employed a method of using zip lock bags and placing a package of components in each bag. These bags were then put in a standard snack vending machine like the ones commonly seen at stores and on campuses, like UCT. In order to restock the machine, volunteers package these bags with </w:t>
      </w:r>
      <w:del w:id="1385" w:author="Admin" w:date="2016-10-18T16:46:00Z">
        <w:r w:rsidRPr="00385ECB" w:rsidDel="00686EE4">
          <w:rPr>
            <w:rFonts w:ascii="Arial" w:hAnsi="Arial" w:cs="Arial"/>
            <w:sz w:val="24"/>
            <w:szCs w:val="24"/>
            <w:lang w:val="en-GB"/>
            <w:rPrChange w:id="1386" w:author="Admin" w:date="2016-10-18T16:05:00Z">
              <w:rPr>
                <w:lang w:val="en-GB"/>
              </w:rPr>
            </w:rPrChange>
          </w:rPr>
          <w:delText>varous</w:delText>
        </w:r>
      </w:del>
      <w:ins w:id="1387" w:author="Admin" w:date="2016-10-18T16:46:00Z">
        <w:r w:rsidR="00686EE4" w:rsidRPr="00385ECB">
          <w:rPr>
            <w:rFonts w:ascii="Arial" w:hAnsi="Arial" w:cs="Arial"/>
            <w:sz w:val="24"/>
            <w:szCs w:val="24"/>
            <w:lang w:val="en-GB"/>
          </w:rPr>
          <w:t>various</w:t>
        </w:r>
      </w:ins>
      <w:r w:rsidRPr="00385ECB">
        <w:rPr>
          <w:rFonts w:ascii="Arial" w:hAnsi="Arial" w:cs="Arial"/>
          <w:sz w:val="24"/>
          <w:szCs w:val="24"/>
          <w:lang w:val="en-GB"/>
          <w:rPrChange w:id="1388" w:author="Admin" w:date="2016-10-18T16:05:00Z">
            <w:rPr>
              <w:lang w:val="en-GB"/>
            </w:rPr>
          </w:rPrChange>
        </w:rPr>
        <w:t xml:space="preserve"> components. Below is a picture of what is inside the vending machine </w:t>
      </w:r>
      <w:r w:rsidRPr="00385ECB">
        <w:rPr>
          <w:rFonts w:ascii="Arial" w:hAnsi="Arial" w:cs="Arial"/>
          <w:sz w:val="24"/>
          <w:szCs w:val="24"/>
          <w:vertAlign w:val="superscript"/>
          <w:lang w:val="en-GB"/>
          <w:rPrChange w:id="1389" w:author="Admin" w:date="2016-10-18T17:01:00Z">
            <w:rPr>
              <w:lang w:val="en-GB"/>
            </w:rPr>
          </w:rPrChange>
        </w:rPr>
        <w:t>[1, 2].</w:t>
      </w:r>
    </w:p>
    <w:p w14:paraId="79D82561" w14:textId="4A681F9C" w:rsidR="00C261B9" w:rsidRPr="00385ECB" w:rsidRDefault="009F5C60" w:rsidP="00D12910">
      <w:pPr>
        <w:spacing w:after="0" w:line="360" w:lineRule="auto"/>
        <w:ind w:left="0" w:firstLine="0"/>
        <w:jc w:val="center"/>
        <w:rPr>
          <w:rFonts w:ascii="Arial" w:hAnsi="Arial" w:cs="Arial"/>
          <w:sz w:val="24"/>
          <w:szCs w:val="24"/>
          <w:lang w:val="en-GB"/>
          <w:rPrChange w:id="1390" w:author="Admin" w:date="2016-10-18T16:05:00Z">
            <w:rPr>
              <w:lang w:val="en-GB"/>
            </w:rPr>
          </w:rPrChange>
        </w:rPr>
        <w:pPrChange w:id="1391" w:author="Admin" w:date="2016-10-18T16:34:00Z">
          <w:pPr>
            <w:spacing w:after="319" w:line="259" w:lineRule="auto"/>
            <w:ind w:left="1619" w:firstLine="0"/>
            <w:jc w:val="left"/>
          </w:pPr>
        </w:pPrChange>
      </w:pPr>
      <w:r w:rsidRPr="00385ECB">
        <w:rPr>
          <w:rFonts w:ascii="Arial" w:hAnsi="Arial" w:cs="Arial"/>
          <w:noProof/>
          <w:sz w:val="24"/>
          <w:szCs w:val="24"/>
          <w:rPrChange w:id="1392" w:author="Admin" w:date="2016-10-18T16:05:00Z">
            <w:rPr>
              <w:rFonts w:ascii="Arial" w:hAnsi="Arial" w:cs="Arial"/>
              <w:noProof/>
              <w:sz w:val="24"/>
              <w:szCs w:val="24"/>
            </w:rPr>
          </w:rPrChange>
        </w:rPr>
        <w:lastRenderedPageBreak/>
        <w:drawing>
          <wp:inline distT="0" distB="0" distL="0" distR="0" wp14:anchorId="129B7E56" wp14:editId="1BBD5B66">
            <wp:extent cx="4067175" cy="2286000"/>
            <wp:effectExtent l="0" t="0" r="9525" b="0"/>
            <wp:docPr id="7"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7175" cy="2286000"/>
                    </a:xfrm>
                    <a:prstGeom prst="rect">
                      <a:avLst/>
                    </a:prstGeom>
                    <a:noFill/>
                    <a:ln>
                      <a:noFill/>
                    </a:ln>
                  </pic:spPr>
                </pic:pic>
              </a:graphicData>
            </a:graphic>
          </wp:inline>
        </w:drawing>
      </w:r>
    </w:p>
    <w:p w14:paraId="741EF7D1" w14:textId="77777777" w:rsidR="00754AB6" w:rsidRPr="00385ECB" w:rsidRDefault="00754AB6" w:rsidP="00754AB6">
      <w:pPr>
        <w:spacing w:after="0" w:line="360" w:lineRule="auto"/>
        <w:ind w:left="0" w:firstLine="0"/>
        <w:rPr>
          <w:ins w:id="1393" w:author="Admin" w:date="2016-10-18T16:11:00Z"/>
          <w:rFonts w:ascii="Arial" w:hAnsi="Arial" w:cs="Arial"/>
          <w:sz w:val="24"/>
          <w:szCs w:val="24"/>
          <w:lang w:val="en-GB"/>
        </w:rPr>
        <w:pPrChange w:id="1394" w:author="Admin" w:date="2016-10-18T16:11:00Z">
          <w:pPr>
            <w:spacing w:after="229"/>
            <w:ind w:left="1"/>
          </w:pPr>
        </w:pPrChange>
      </w:pPr>
    </w:p>
    <w:p w14:paraId="6315F73F" w14:textId="77777777" w:rsidR="00C261B9" w:rsidRPr="00385ECB" w:rsidRDefault="007D0309" w:rsidP="002C148F">
      <w:pPr>
        <w:pStyle w:val="Caption"/>
        <w:rPr>
          <w:ins w:id="1395" w:author="Admin" w:date="2016-10-18T16:11:00Z"/>
          <w:lang w:val="en-GB"/>
          <w:rPrChange w:id="1396" w:author="Admin" w:date="2016-11-01T19:29:00Z">
            <w:rPr>
              <w:ins w:id="1397" w:author="Admin" w:date="2016-10-18T16:11:00Z"/>
              <w:rFonts w:ascii="Arial" w:hAnsi="Arial" w:cs="Arial"/>
              <w:sz w:val="24"/>
              <w:szCs w:val="24"/>
              <w:lang w:val="en-GB"/>
            </w:rPr>
          </w:rPrChange>
        </w:rPr>
        <w:pPrChange w:id="1398" w:author="Admin" w:date="2016-11-01T19:29:00Z">
          <w:pPr>
            <w:spacing w:after="229"/>
            <w:ind w:left="1"/>
          </w:pPr>
        </w:pPrChange>
      </w:pPr>
      <w:del w:id="1399" w:author="Admin" w:date="2016-11-01T19:29:00Z">
        <w:r w:rsidRPr="00385ECB" w:rsidDel="002C148F">
          <w:rPr>
            <w:sz w:val="24"/>
            <w:szCs w:val="24"/>
            <w:lang w:val="en-GB"/>
            <w:rPrChange w:id="1400" w:author="Admin" w:date="2016-10-18T16:05:00Z">
              <w:rPr>
                <w:lang w:val="en-GB"/>
              </w:rPr>
            </w:rPrChange>
          </w:rPr>
          <w:delText xml:space="preserve">Figure 2.1: The Portlands State </w:delText>
        </w:r>
      </w:del>
      <w:del w:id="1401" w:author="Admin" w:date="2016-10-18T16:46:00Z">
        <w:r w:rsidRPr="00385ECB" w:rsidDel="00686EE4">
          <w:rPr>
            <w:sz w:val="24"/>
            <w:szCs w:val="24"/>
            <w:lang w:val="en-GB"/>
            <w:rPrChange w:id="1402" w:author="Admin" w:date="2016-10-18T16:05:00Z">
              <w:rPr>
                <w:lang w:val="en-GB"/>
              </w:rPr>
            </w:rPrChange>
          </w:rPr>
          <w:delText>Universitys</w:delText>
        </w:r>
      </w:del>
      <w:del w:id="1403" w:author="Admin" w:date="2016-11-01T19:29:00Z">
        <w:r w:rsidRPr="00385ECB" w:rsidDel="002C148F">
          <w:rPr>
            <w:sz w:val="24"/>
            <w:szCs w:val="24"/>
            <w:lang w:val="en-GB"/>
            <w:rPrChange w:id="1404" w:author="Admin" w:date="2016-10-18T16:05:00Z">
              <w:rPr>
                <w:lang w:val="en-GB"/>
              </w:rPr>
            </w:rPrChange>
          </w:rPr>
          <w:delText>’ component Vending Machine and how components are presented</w:delText>
        </w:r>
      </w:del>
      <w:del w:id="1405" w:author="Admin" w:date="2016-10-19T17:15:00Z">
        <w:r w:rsidRPr="00385ECB" w:rsidDel="00471E68">
          <w:rPr>
            <w:sz w:val="24"/>
            <w:szCs w:val="24"/>
            <w:lang w:val="en-GB"/>
            <w:rPrChange w:id="1406" w:author="Admin" w:date="2016-10-18T16:05:00Z">
              <w:rPr>
                <w:lang w:val="en-GB"/>
              </w:rPr>
            </w:rPrChange>
          </w:rPr>
          <w:delText xml:space="preserve"> </w:delText>
        </w:r>
      </w:del>
      <w:del w:id="1407" w:author="Admin" w:date="2016-11-01T19:29:00Z">
        <w:r w:rsidRPr="00385ECB" w:rsidDel="002C148F">
          <w:rPr>
            <w:sz w:val="24"/>
            <w:szCs w:val="24"/>
            <w:vertAlign w:val="superscript"/>
            <w:lang w:val="en-GB"/>
            <w:rPrChange w:id="1408" w:author="Admin" w:date="2016-10-19T17:15:00Z">
              <w:rPr>
                <w:lang w:val="en-GB"/>
              </w:rPr>
            </w:rPrChange>
          </w:rPr>
          <w:delText>[2]</w:delText>
        </w:r>
      </w:del>
      <w:ins w:id="1409" w:author="Admin" w:date="2016-11-01T19:28:00Z">
        <w:r w:rsidR="00166ABA" w:rsidRPr="00385ECB">
          <w:rPr>
            <w:lang w:val="en-GB"/>
          </w:rPr>
          <w:t xml:space="preserve">Figure 2.1: </w:t>
        </w:r>
      </w:ins>
      <w:ins w:id="1410" w:author="Admin" w:date="2016-11-01T19:29:00Z">
        <w:r w:rsidR="00166ABA" w:rsidRPr="00385ECB">
          <w:rPr>
            <w:lang w:val="en-GB"/>
          </w:rPr>
          <w:t>The Portlands State University’s’ component Vending Machine and how components are presented.</w:t>
        </w:r>
        <w:r w:rsidR="00166ABA" w:rsidRPr="00385ECB">
          <w:rPr>
            <w:vertAlign w:val="superscript"/>
            <w:lang w:val="en-GB"/>
            <w:rPrChange w:id="1411" w:author="Admin" w:date="2016-11-01T19:29:00Z">
              <w:rPr/>
            </w:rPrChange>
          </w:rPr>
          <w:t>[2]</w:t>
        </w:r>
      </w:ins>
      <w:del w:id="1412" w:author="Admin" w:date="2016-10-19T17:15:00Z">
        <w:r w:rsidRPr="00385ECB" w:rsidDel="00471E68">
          <w:rPr>
            <w:lang w:val="en-GB"/>
          </w:rPr>
          <w:delText>.</w:delText>
        </w:r>
      </w:del>
    </w:p>
    <w:p w14:paraId="5CBB227F" w14:textId="77777777" w:rsidR="00754AB6" w:rsidRPr="00385ECB" w:rsidRDefault="00754AB6" w:rsidP="00754AB6">
      <w:pPr>
        <w:spacing w:after="0" w:line="360" w:lineRule="auto"/>
        <w:ind w:left="0" w:firstLine="0"/>
        <w:rPr>
          <w:rFonts w:ascii="Arial" w:hAnsi="Arial" w:cs="Arial"/>
          <w:sz w:val="24"/>
          <w:szCs w:val="24"/>
          <w:lang w:val="en-GB"/>
          <w:rPrChange w:id="1413" w:author="Admin" w:date="2016-10-18T16:05:00Z">
            <w:rPr>
              <w:lang w:val="en-GB"/>
            </w:rPr>
          </w:rPrChange>
        </w:rPr>
        <w:pPrChange w:id="1414" w:author="Admin" w:date="2016-10-18T16:11:00Z">
          <w:pPr>
            <w:spacing w:after="229"/>
            <w:ind w:left="1"/>
          </w:pPr>
        </w:pPrChange>
      </w:pPr>
    </w:p>
    <w:p w14:paraId="12275096" w14:textId="77777777" w:rsidR="00C261B9" w:rsidRPr="00385ECB" w:rsidRDefault="007D0309" w:rsidP="00754AB6">
      <w:pPr>
        <w:spacing w:after="0" w:line="360" w:lineRule="auto"/>
        <w:ind w:left="0" w:firstLine="0"/>
        <w:rPr>
          <w:ins w:id="1415" w:author="Admin" w:date="2016-10-18T16:11:00Z"/>
          <w:rFonts w:ascii="Arial" w:hAnsi="Arial" w:cs="Arial"/>
          <w:sz w:val="24"/>
          <w:szCs w:val="24"/>
          <w:lang w:val="en-GB"/>
        </w:rPr>
        <w:pPrChange w:id="1416" w:author="Admin" w:date="2016-10-18T16:11:00Z">
          <w:pPr>
            <w:ind w:left="1"/>
          </w:pPr>
        </w:pPrChange>
      </w:pPr>
      <w:r w:rsidRPr="00385ECB">
        <w:rPr>
          <w:rFonts w:ascii="Arial" w:hAnsi="Arial" w:cs="Arial"/>
          <w:sz w:val="24"/>
          <w:szCs w:val="24"/>
          <w:lang w:val="en-GB"/>
          <w:rPrChange w:id="1417" w:author="Admin" w:date="2016-10-18T16:05:00Z">
            <w:rPr>
              <w:lang w:val="en-GB"/>
            </w:rPr>
          </w:rPrChange>
        </w:rPr>
        <w:t xml:space="preserve">A major advantage of Portland State University’s solution is that it is not component specific. Since a vending machine can have multiple racks with multiple rails on each rack, the capacity of components can be very large. Although this is a good solution to the problem and up scaling an old </w:t>
      </w:r>
      <w:commentRangeStart w:id="1418"/>
      <w:ins w:id="1419" w:author="Admin" w:date="2016-10-19T17:16:00Z">
        <w:r w:rsidR="00471E68" w:rsidRPr="00385ECB">
          <w:rPr>
            <w:rFonts w:ascii="Arial" w:hAnsi="Arial" w:cs="Arial"/>
            <w:sz w:val="24"/>
            <w:szCs w:val="24"/>
            <w:lang w:val="en-GB"/>
          </w:rPr>
          <w:t>v</w:t>
        </w:r>
      </w:ins>
      <w:del w:id="1420" w:author="Admin" w:date="2016-10-19T17:16:00Z">
        <w:r w:rsidRPr="00385ECB" w:rsidDel="00471E68">
          <w:rPr>
            <w:rFonts w:ascii="Arial" w:hAnsi="Arial" w:cs="Arial"/>
            <w:sz w:val="24"/>
            <w:szCs w:val="24"/>
            <w:lang w:val="en-GB"/>
            <w:rPrChange w:id="1421" w:author="Admin" w:date="2016-10-18T16:05:00Z">
              <w:rPr>
                <w:lang w:val="en-GB"/>
              </w:rPr>
            </w:rPrChange>
          </w:rPr>
          <w:delText>V</w:delText>
        </w:r>
      </w:del>
      <w:r w:rsidRPr="00385ECB">
        <w:rPr>
          <w:rFonts w:ascii="Arial" w:hAnsi="Arial" w:cs="Arial"/>
          <w:sz w:val="24"/>
          <w:szCs w:val="24"/>
          <w:lang w:val="en-GB"/>
          <w:rPrChange w:id="1422" w:author="Admin" w:date="2016-10-18T16:05:00Z">
            <w:rPr>
              <w:lang w:val="en-GB"/>
            </w:rPr>
          </w:rPrChange>
        </w:rPr>
        <w:t xml:space="preserve">ending </w:t>
      </w:r>
      <w:ins w:id="1423" w:author="Admin" w:date="2016-10-19T17:16:00Z">
        <w:r w:rsidR="00471E68" w:rsidRPr="00385ECB">
          <w:rPr>
            <w:rFonts w:ascii="Arial" w:hAnsi="Arial" w:cs="Arial"/>
            <w:sz w:val="24"/>
            <w:szCs w:val="24"/>
            <w:lang w:val="en-GB"/>
          </w:rPr>
          <w:t>m</w:t>
        </w:r>
      </w:ins>
      <w:del w:id="1424" w:author="Admin" w:date="2016-10-19T17:16:00Z">
        <w:r w:rsidRPr="00385ECB" w:rsidDel="00471E68">
          <w:rPr>
            <w:rFonts w:ascii="Arial" w:hAnsi="Arial" w:cs="Arial"/>
            <w:sz w:val="24"/>
            <w:szCs w:val="24"/>
            <w:lang w:val="en-GB"/>
            <w:rPrChange w:id="1425" w:author="Admin" w:date="2016-10-18T16:05:00Z">
              <w:rPr>
                <w:lang w:val="en-GB"/>
              </w:rPr>
            </w:rPrChange>
          </w:rPr>
          <w:delText>M</w:delText>
        </w:r>
      </w:del>
      <w:r w:rsidRPr="00385ECB">
        <w:rPr>
          <w:rFonts w:ascii="Arial" w:hAnsi="Arial" w:cs="Arial"/>
          <w:sz w:val="24"/>
          <w:szCs w:val="24"/>
          <w:lang w:val="en-GB"/>
          <w:rPrChange w:id="1426" w:author="Admin" w:date="2016-10-18T16:05:00Z">
            <w:rPr>
              <w:lang w:val="en-GB"/>
            </w:rPr>
          </w:rPrChange>
        </w:rPr>
        <w:t xml:space="preserve">achine </w:t>
      </w:r>
      <w:commentRangeEnd w:id="1418"/>
      <w:r w:rsidR="00471E68" w:rsidRPr="00385ECB">
        <w:rPr>
          <w:rStyle w:val="CommentReference"/>
          <w:lang w:val="en-GB"/>
        </w:rPr>
        <w:commentReference w:id="1418"/>
      </w:r>
      <w:r w:rsidRPr="00385ECB">
        <w:rPr>
          <w:rFonts w:ascii="Arial" w:hAnsi="Arial" w:cs="Arial"/>
          <w:sz w:val="24"/>
          <w:szCs w:val="24"/>
          <w:lang w:val="en-GB"/>
          <w:rPrChange w:id="1427" w:author="Admin" w:date="2016-10-18T16:05:00Z">
            <w:rPr>
              <w:lang w:val="en-GB"/>
            </w:rPr>
          </w:rPrChange>
        </w:rPr>
        <w:t>is a good use of resources, this solution has many drawbacks.</w:t>
      </w:r>
    </w:p>
    <w:p w14:paraId="094B33EE" w14:textId="77777777" w:rsidR="00754AB6" w:rsidRPr="00385ECB" w:rsidRDefault="00754AB6" w:rsidP="00754AB6">
      <w:pPr>
        <w:spacing w:after="0" w:line="360" w:lineRule="auto"/>
        <w:ind w:left="0" w:firstLine="0"/>
        <w:rPr>
          <w:rFonts w:ascii="Arial" w:hAnsi="Arial" w:cs="Arial"/>
          <w:sz w:val="24"/>
          <w:szCs w:val="24"/>
          <w:lang w:val="en-GB"/>
          <w:rPrChange w:id="1428" w:author="Admin" w:date="2016-10-18T16:05:00Z">
            <w:rPr>
              <w:lang w:val="en-GB"/>
            </w:rPr>
          </w:rPrChange>
        </w:rPr>
        <w:pPrChange w:id="1429" w:author="Admin" w:date="2016-10-18T16:11:00Z">
          <w:pPr>
            <w:ind w:left="1"/>
          </w:pPr>
        </w:pPrChange>
      </w:pPr>
    </w:p>
    <w:p w14:paraId="2513F619" w14:textId="77777777" w:rsidR="00C261B9" w:rsidRPr="00385ECB" w:rsidRDefault="007D0309" w:rsidP="00754AB6">
      <w:pPr>
        <w:spacing w:after="0" w:line="360" w:lineRule="auto"/>
        <w:ind w:left="0" w:firstLine="0"/>
        <w:rPr>
          <w:ins w:id="1430" w:author="Admin" w:date="2016-10-18T16:11:00Z"/>
          <w:rFonts w:ascii="Arial" w:hAnsi="Arial" w:cs="Arial"/>
          <w:sz w:val="24"/>
          <w:szCs w:val="24"/>
          <w:lang w:val="en-GB"/>
        </w:rPr>
        <w:pPrChange w:id="1431" w:author="Admin" w:date="2016-10-18T16:11:00Z">
          <w:pPr>
            <w:spacing w:after="636"/>
            <w:ind w:left="1"/>
          </w:pPr>
        </w:pPrChange>
      </w:pPr>
      <w:r w:rsidRPr="00385ECB">
        <w:rPr>
          <w:rFonts w:ascii="Arial" w:hAnsi="Arial" w:cs="Arial"/>
          <w:sz w:val="24"/>
          <w:szCs w:val="24"/>
          <w:lang w:val="en-GB"/>
          <w:rPrChange w:id="1432" w:author="Admin" w:date="2016-10-18T16:05:00Z">
            <w:rPr>
              <w:lang w:val="en-GB"/>
            </w:rPr>
          </w:rPrChange>
        </w:rPr>
        <w:t>The loading solution is to have multiple volunteers put packages together and manually load each rail of the vending machine. This requires multiple individuals</w:t>
      </w:r>
      <w:ins w:id="1433" w:author="Admin" w:date="2016-10-19T17:33:00Z">
        <w:r w:rsidR="00B33137" w:rsidRPr="00385ECB">
          <w:rPr>
            <w:rFonts w:ascii="Arial" w:hAnsi="Arial" w:cs="Arial"/>
            <w:sz w:val="24"/>
            <w:szCs w:val="24"/>
            <w:lang w:val="en-GB"/>
          </w:rPr>
          <w:t>’</w:t>
        </w:r>
      </w:ins>
      <w:r w:rsidRPr="00385ECB">
        <w:rPr>
          <w:rFonts w:ascii="Arial" w:hAnsi="Arial" w:cs="Arial"/>
          <w:sz w:val="24"/>
          <w:szCs w:val="24"/>
          <w:lang w:val="en-GB"/>
          <w:rPrChange w:id="1434" w:author="Admin" w:date="2016-10-18T16:05:00Z">
            <w:rPr>
              <w:lang w:val="en-GB"/>
            </w:rPr>
          </w:rPrChange>
        </w:rPr>
        <w:t xml:space="preserve"> input to reload a </w:t>
      </w:r>
      <w:r w:rsidR="00385ECB" w:rsidRPr="00385ECB">
        <w:rPr>
          <w:rFonts w:ascii="Arial" w:hAnsi="Arial" w:cs="Arial"/>
          <w:sz w:val="24"/>
          <w:szCs w:val="24"/>
          <w:lang w:val="en-GB"/>
        </w:rPr>
        <w:t>rail, which</w:t>
      </w:r>
      <w:r w:rsidRPr="00385ECB">
        <w:rPr>
          <w:rFonts w:ascii="Arial" w:hAnsi="Arial" w:cs="Arial"/>
          <w:sz w:val="24"/>
          <w:szCs w:val="24"/>
          <w:lang w:val="en-GB"/>
          <w:rPrChange w:id="1435" w:author="Admin" w:date="2016-10-18T16:05:00Z">
            <w:rPr>
              <w:lang w:val="en-GB"/>
            </w:rPr>
          </w:rPrChange>
        </w:rPr>
        <w:t xml:space="preserve"> could delay restocking the machine. Since packages are pre-packed</w:t>
      </w:r>
      <w:r w:rsidR="00913E1E">
        <w:rPr>
          <w:rFonts w:ascii="Arial" w:hAnsi="Arial" w:cs="Arial"/>
          <w:sz w:val="24"/>
          <w:szCs w:val="24"/>
          <w:lang w:val="en-GB"/>
        </w:rPr>
        <w:t>,</w:t>
      </w:r>
      <w:r w:rsidRPr="00385ECB">
        <w:rPr>
          <w:rFonts w:ascii="Arial" w:hAnsi="Arial" w:cs="Arial"/>
          <w:sz w:val="24"/>
          <w:szCs w:val="24"/>
          <w:lang w:val="en-GB"/>
          <w:rPrChange w:id="1436" w:author="Admin" w:date="2016-10-18T16:05:00Z">
            <w:rPr>
              <w:lang w:val="en-GB"/>
            </w:rPr>
          </w:rPrChange>
        </w:rPr>
        <w:t xml:space="preserve"> students don’t have a choice </w:t>
      </w:r>
      <w:r w:rsidR="00913E1E">
        <w:rPr>
          <w:rFonts w:ascii="Arial" w:hAnsi="Arial" w:cs="Arial"/>
          <w:sz w:val="24"/>
          <w:szCs w:val="24"/>
          <w:lang w:val="en-GB"/>
        </w:rPr>
        <w:t>of</w:t>
      </w:r>
      <w:r w:rsidRPr="00385ECB">
        <w:rPr>
          <w:rFonts w:ascii="Arial" w:hAnsi="Arial" w:cs="Arial"/>
          <w:sz w:val="24"/>
          <w:szCs w:val="24"/>
          <w:lang w:val="en-GB"/>
          <w:rPrChange w:id="1437" w:author="Admin" w:date="2016-10-18T16:05:00Z">
            <w:rPr>
              <w:lang w:val="en-GB"/>
            </w:rPr>
          </w:rPrChange>
        </w:rPr>
        <w:t xml:space="preserve"> smaller quantities and it being a vending machine</w:t>
      </w:r>
      <w:r w:rsidR="00913E1E">
        <w:rPr>
          <w:rFonts w:ascii="Arial" w:hAnsi="Arial" w:cs="Arial"/>
          <w:sz w:val="24"/>
          <w:szCs w:val="24"/>
          <w:lang w:val="en-GB"/>
        </w:rPr>
        <w:t>, although it is based on a pai</w:t>
      </w:r>
      <w:r w:rsidRPr="00385ECB">
        <w:rPr>
          <w:rFonts w:ascii="Arial" w:hAnsi="Arial" w:cs="Arial"/>
          <w:sz w:val="24"/>
          <w:szCs w:val="24"/>
          <w:lang w:val="en-GB"/>
          <w:rPrChange w:id="1438" w:author="Admin" w:date="2016-10-18T16:05:00Z">
            <w:rPr>
              <w:lang w:val="en-GB"/>
            </w:rPr>
          </w:rPrChange>
        </w:rPr>
        <w:t>d model, the access is not regulated so one person could empty a rail in one day if they choose. Overall</w:t>
      </w:r>
      <w:r w:rsidR="00913E1E">
        <w:rPr>
          <w:rFonts w:ascii="Arial" w:hAnsi="Arial" w:cs="Arial"/>
          <w:sz w:val="24"/>
          <w:szCs w:val="24"/>
          <w:lang w:val="en-GB"/>
        </w:rPr>
        <w:t>,</w:t>
      </w:r>
      <w:r w:rsidRPr="00385ECB">
        <w:rPr>
          <w:rFonts w:ascii="Arial" w:hAnsi="Arial" w:cs="Arial"/>
          <w:sz w:val="24"/>
          <w:szCs w:val="24"/>
          <w:lang w:val="en-GB"/>
          <w:rPrChange w:id="1439" w:author="Admin" w:date="2016-10-18T16:05:00Z">
            <w:rPr>
              <w:lang w:val="en-GB"/>
            </w:rPr>
          </w:rPrChange>
        </w:rPr>
        <w:t xml:space="preserve"> </w:t>
      </w:r>
      <w:del w:id="1440" w:author="Admin" w:date="2016-10-18T16:46:00Z">
        <w:r w:rsidRPr="00385ECB" w:rsidDel="00686EE4">
          <w:rPr>
            <w:rFonts w:ascii="Arial" w:hAnsi="Arial" w:cs="Arial"/>
            <w:sz w:val="24"/>
            <w:szCs w:val="24"/>
            <w:lang w:val="en-GB"/>
            <w:rPrChange w:id="1441" w:author="Admin" w:date="2016-10-18T16:05:00Z">
              <w:rPr>
                <w:lang w:val="en-GB"/>
              </w:rPr>
            </w:rPrChange>
          </w:rPr>
          <w:delText>This</w:delText>
        </w:r>
      </w:del>
      <w:ins w:id="1442" w:author="Admin" w:date="2016-10-18T16:46:00Z">
        <w:r w:rsidR="00686EE4" w:rsidRPr="00385ECB">
          <w:rPr>
            <w:rFonts w:ascii="Arial" w:hAnsi="Arial" w:cs="Arial"/>
            <w:sz w:val="24"/>
            <w:szCs w:val="24"/>
            <w:lang w:val="en-GB"/>
          </w:rPr>
          <w:t>this</w:t>
        </w:r>
      </w:ins>
      <w:r w:rsidRPr="00385ECB">
        <w:rPr>
          <w:rFonts w:ascii="Arial" w:hAnsi="Arial" w:cs="Arial"/>
          <w:sz w:val="24"/>
          <w:szCs w:val="24"/>
          <w:lang w:val="en-GB"/>
          <w:rPrChange w:id="1443" w:author="Admin" w:date="2016-10-18T16:05:00Z">
            <w:rPr>
              <w:lang w:val="en-GB"/>
            </w:rPr>
          </w:rPrChange>
        </w:rPr>
        <w:t xml:space="preserve"> is a good solution but a more targeted solution is needed for the UCT Vending Machine.</w:t>
      </w:r>
    </w:p>
    <w:p w14:paraId="09D4DF3F" w14:textId="77777777" w:rsidR="00754AB6" w:rsidRPr="00385ECB" w:rsidRDefault="00754AB6" w:rsidP="00754AB6">
      <w:pPr>
        <w:spacing w:after="0" w:line="360" w:lineRule="auto"/>
        <w:ind w:left="0" w:firstLine="0"/>
        <w:rPr>
          <w:rFonts w:ascii="Arial" w:hAnsi="Arial" w:cs="Arial"/>
          <w:sz w:val="24"/>
          <w:szCs w:val="24"/>
          <w:lang w:val="en-GB"/>
          <w:rPrChange w:id="1444" w:author="Admin" w:date="2016-10-18T16:05:00Z">
            <w:rPr>
              <w:lang w:val="en-GB"/>
            </w:rPr>
          </w:rPrChange>
        </w:rPr>
        <w:pPrChange w:id="1445" w:author="Admin" w:date="2016-10-18T16:11:00Z">
          <w:pPr>
            <w:spacing w:after="636"/>
            <w:ind w:left="1"/>
          </w:pPr>
        </w:pPrChange>
      </w:pPr>
    </w:p>
    <w:p w14:paraId="46853646" w14:textId="77777777" w:rsidR="00C261B9" w:rsidRPr="00385ECB" w:rsidRDefault="007D0309" w:rsidP="00D12910">
      <w:pPr>
        <w:pStyle w:val="Heading3"/>
        <w:tabs>
          <w:tab w:val="clear" w:pos="977"/>
          <w:tab w:val="left" w:pos="990"/>
        </w:tabs>
        <w:rPr>
          <w:ins w:id="1446" w:author="Admin" w:date="2016-10-18T16:11:00Z"/>
        </w:rPr>
        <w:pPrChange w:id="1447" w:author="Admin" w:date="2016-10-18T16:34:00Z">
          <w:pPr>
            <w:spacing w:after="636"/>
            <w:ind w:left="1"/>
          </w:pPr>
        </w:pPrChange>
      </w:pPr>
      <w:bookmarkStart w:id="1448" w:name="_Toc44011"/>
      <w:del w:id="1449" w:author="Admin" w:date="2016-10-18T16:11:00Z">
        <w:r w:rsidRPr="00385ECB" w:rsidDel="00754AB6">
          <w:rPr>
            <w:rPrChange w:id="1450" w:author="Admin" w:date="2016-10-18T16:05:00Z">
              <w:rPr>
                <w:rFonts w:ascii="Calibri" w:eastAsia="Calibri" w:hAnsi="Calibri" w:cs="Calibri"/>
                <w:b/>
                <w:lang w:val="en-GB"/>
              </w:rPr>
            </w:rPrChange>
          </w:rPr>
          <w:tab/>
        </w:r>
      </w:del>
      <w:r w:rsidRPr="00385ECB">
        <w:t>2.1.2</w:t>
      </w:r>
      <w:r w:rsidRPr="00385ECB">
        <w:tab/>
        <w:t>Medication Dispenser, University of Tasmania</w:t>
      </w:r>
      <w:bookmarkEnd w:id="1448"/>
    </w:p>
    <w:p w14:paraId="7F7FF2B8" w14:textId="77777777" w:rsidR="00754AB6" w:rsidRPr="00385ECB" w:rsidRDefault="00754AB6" w:rsidP="001C1ABF">
      <w:pPr>
        <w:rPr>
          <w:lang w:val="en-GB"/>
        </w:rPr>
      </w:pPr>
    </w:p>
    <w:p w14:paraId="6A8F6E22" w14:textId="77777777" w:rsidR="00C261B9" w:rsidRPr="00385ECB" w:rsidRDefault="007D0309" w:rsidP="00754AB6">
      <w:pPr>
        <w:spacing w:after="0" w:line="360" w:lineRule="auto"/>
        <w:ind w:left="0" w:firstLine="0"/>
        <w:rPr>
          <w:rFonts w:ascii="Arial" w:hAnsi="Arial" w:cs="Arial"/>
          <w:sz w:val="24"/>
          <w:szCs w:val="24"/>
          <w:lang w:val="en-GB"/>
          <w:rPrChange w:id="1451" w:author="Admin" w:date="2016-10-18T16:05:00Z">
            <w:rPr>
              <w:lang w:val="en-GB"/>
            </w:rPr>
          </w:rPrChange>
        </w:rPr>
        <w:pPrChange w:id="1452" w:author="Admin" w:date="2016-10-18T16:11:00Z">
          <w:pPr>
            <w:spacing w:after="0"/>
            <w:ind w:left="1"/>
          </w:pPr>
        </w:pPrChange>
      </w:pPr>
      <w:r w:rsidRPr="00385ECB">
        <w:rPr>
          <w:rFonts w:ascii="Arial" w:hAnsi="Arial" w:cs="Arial"/>
          <w:sz w:val="24"/>
          <w:szCs w:val="24"/>
          <w:lang w:val="en-GB"/>
          <w:rPrChange w:id="1453" w:author="Admin" w:date="2016-10-18T16:05:00Z">
            <w:rPr>
              <w:lang w:val="en-GB"/>
            </w:rPr>
          </w:rPrChange>
        </w:rPr>
        <w:t xml:space="preserve">A group from University of Tasmania </w:t>
      </w:r>
      <w:r w:rsidRPr="00385ECB">
        <w:rPr>
          <w:rFonts w:ascii="Arial" w:hAnsi="Arial" w:cs="Arial"/>
          <w:sz w:val="24"/>
          <w:szCs w:val="24"/>
          <w:vertAlign w:val="superscript"/>
          <w:lang w:val="en-GB"/>
          <w:rPrChange w:id="1454" w:author="Admin" w:date="2016-10-18T17:02:00Z">
            <w:rPr>
              <w:lang w:val="en-GB"/>
            </w:rPr>
          </w:rPrChange>
        </w:rPr>
        <w:t>[3]</w:t>
      </w:r>
      <w:r w:rsidRPr="00385ECB">
        <w:rPr>
          <w:rFonts w:ascii="Arial" w:hAnsi="Arial" w:cs="Arial"/>
          <w:sz w:val="24"/>
          <w:szCs w:val="24"/>
          <w:lang w:val="en-GB"/>
          <w:rPrChange w:id="1455" w:author="Admin" w:date="2016-10-18T16:05:00Z">
            <w:rPr>
              <w:lang w:val="en-GB"/>
            </w:rPr>
          </w:rPrChange>
        </w:rPr>
        <w:t xml:space="preserve"> proposed a solution for medication dispensers that would be installed at a </w:t>
      </w:r>
      <w:del w:id="1456" w:author="Admin" w:date="2016-10-18T16:46:00Z">
        <w:r w:rsidRPr="00385ECB" w:rsidDel="00686EE4">
          <w:rPr>
            <w:rFonts w:ascii="Arial" w:hAnsi="Arial" w:cs="Arial"/>
            <w:sz w:val="24"/>
            <w:szCs w:val="24"/>
            <w:lang w:val="en-GB"/>
            <w:rPrChange w:id="1457" w:author="Admin" w:date="2016-10-18T16:05:00Z">
              <w:rPr>
                <w:lang w:val="en-GB"/>
              </w:rPr>
            </w:rPrChange>
          </w:rPr>
          <w:delText>patients</w:delText>
        </w:r>
      </w:del>
      <w:ins w:id="1458" w:author="Admin" w:date="2016-10-18T16:46:00Z">
        <w:r w:rsidR="00686EE4" w:rsidRPr="00385ECB">
          <w:rPr>
            <w:rFonts w:ascii="Arial" w:hAnsi="Arial" w:cs="Arial"/>
            <w:sz w:val="24"/>
            <w:szCs w:val="24"/>
            <w:lang w:val="en-GB"/>
          </w:rPr>
          <w:t>patient’s</w:t>
        </w:r>
      </w:ins>
      <w:r w:rsidR="00913E1E">
        <w:rPr>
          <w:rFonts w:ascii="Arial" w:hAnsi="Arial" w:cs="Arial"/>
          <w:sz w:val="24"/>
          <w:szCs w:val="24"/>
          <w:lang w:val="en-GB"/>
        </w:rPr>
        <w:t xml:space="preserve"> house. The device was</w:t>
      </w:r>
      <w:r w:rsidRPr="00385ECB">
        <w:rPr>
          <w:rFonts w:ascii="Arial" w:hAnsi="Arial" w:cs="Arial"/>
          <w:sz w:val="24"/>
          <w:szCs w:val="24"/>
          <w:lang w:val="en-GB"/>
          <w:rPrChange w:id="1459" w:author="Admin" w:date="2016-10-18T16:05:00Z">
            <w:rPr>
              <w:lang w:val="en-GB"/>
            </w:rPr>
          </w:rPrChange>
        </w:rPr>
        <w:t xml:space="preserve"> to be connected to the internet and the dispensing action would be initiated by the physician overseeing the patient whose home the device is in. Below is a</w:t>
      </w:r>
      <w:r w:rsidR="00913E1E">
        <w:rPr>
          <w:rFonts w:ascii="Arial" w:hAnsi="Arial" w:cs="Arial"/>
          <w:sz w:val="24"/>
          <w:szCs w:val="24"/>
          <w:lang w:val="en-GB"/>
        </w:rPr>
        <w:t xml:space="preserve"> picture of how the device were to</w:t>
      </w:r>
      <w:r w:rsidRPr="00385ECB">
        <w:rPr>
          <w:rFonts w:ascii="Arial" w:hAnsi="Arial" w:cs="Arial"/>
          <w:sz w:val="24"/>
          <w:szCs w:val="24"/>
          <w:lang w:val="en-GB"/>
          <w:rPrChange w:id="1460" w:author="Admin" w:date="2016-10-18T16:05:00Z">
            <w:rPr>
              <w:lang w:val="en-GB"/>
            </w:rPr>
          </w:rPrChange>
        </w:rPr>
        <w:t xml:space="preserve"> operate mechanically.</w:t>
      </w:r>
    </w:p>
    <w:p w14:paraId="1B8100C5" w14:textId="5A9A2C16" w:rsidR="00C261B9" w:rsidRPr="00385ECB" w:rsidRDefault="009F5C60" w:rsidP="00D12910">
      <w:pPr>
        <w:spacing w:after="0" w:line="360" w:lineRule="auto"/>
        <w:ind w:left="0" w:firstLine="0"/>
        <w:jc w:val="center"/>
        <w:rPr>
          <w:rFonts w:ascii="Arial" w:hAnsi="Arial" w:cs="Arial"/>
          <w:sz w:val="24"/>
          <w:szCs w:val="24"/>
          <w:lang w:val="en-GB"/>
          <w:rPrChange w:id="1461" w:author="Admin" w:date="2016-10-18T16:05:00Z">
            <w:rPr>
              <w:lang w:val="en-GB"/>
            </w:rPr>
          </w:rPrChange>
        </w:rPr>
        <w:pPrChange w:id="1462" w:author="Admin" w:date="2016-10-18T16:34:00Z">
          <w:pPr>
            <w:spacing w:after="319" w:line="259" w:lineRule="auto"/>
            <w:ind w:left="2993" w:firstLine="0"/>
            <w:jc w:val="left"/>
          </w:pPr>
        </w:pPrChange>
      </w:pPr>
      <w:r w:rsidRPr="00385ECB">
        <w:rPr>
          <w:rFonts w:ascii="Arial" w:hAnsi="Arial" w:cs="Arial"/>
          <w:noProof/>
          <w:sz w:val="24"/>
          <w:szCs w:val="24"/>
          <w:rPrChange w:id="1463" w:author="Admin" w:date="2016-10-18T16:05:00Z">
            <w:rPr>
              <w:rFonts w:ascii="Arial" w:hAnsi="Arial" w:cs="Arial"/>
              <w:noProof/>
              <w:sz w:val="24"/>
              <w:szCs w:val="24"/>
            </w:rPr>
          </w:rPrChange>
        </w:rPr>
        <w:lastRenderedPageBreak/>
        <w:drawing>
          <wp:inline distT="0" distB="0" distL="0" distR="0" wp14:anchorId="724A7105" wp14:editId="75FF34D1">
            <wp:extent cx="2314575" cy="1895475"/>
            <wp:effectExtent l="0" t="0" r="9525" b="9525"/>
            <wp:docPr id="8"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14575" cy="1895475"/>
                    </a:xfrm>
                    <a:prstGeom prst="rect">
                      <a:avLst/>
                    </a:prstGeom>
                    <a:noFill/>
                    <a:ln>
                      <a:noFill/>
                    </a:ln>
                  </pic:spPr>
                </pic:pic>
              </a:graphicData>
            </a:graphic>
          </wp:inline>
        </w:drawing>
      </w:r>
    </w:p>
    <w:p w14:paraId="3F07470E" w14:textId="77777777" w:rsidR="002C148F" w:rsidRPr="00385ECB" w:rsidRDefault="007D0309" w:rsidP="002C148F">
      <w:pPr>
        <w:pStyle w:val="Caption"/>
        <w:rPr>
          <w:ins w:id="1464" w:author="Admin" w:date="2016-11-01T19:30:00Z"/>
          <w:sz w:val="24"/>
          <w:szCs w:val="24"/>
          <w:lang w:val="en-GB"/>
        </w:rPr>
        <w:pPrChange w:id="1465" w:author="Admin" w:date="2016-11-01T19:30:00Z">
          <w:pPr>
            <w:spacing w:after="228" w:line="262" w:lineRule="auto"/>
            <w:ind w:right="97"/>
            <w:jc w:val="center"/>
          </w:pPr>
        </w:pPrChange>
      </w:pPr>
      <w:del w:id="1466" w:author="Admin" w:date="2016-11-01T19:30:00Z">
        <w:r w:rsidRPr="00385ECB" w:rsidDel="002C148F">
          <w:rPr>
            <w:sz w:val="24"/>
            <w:szCs w:val="24"/>
            <w:lang w:val="en-GB"/>
            <w:rPrChange w:id="1467" w:author="Admin" w:date="2016-10-18T16:05:00Z">
              <w:rPr>
                <w:lang w:val="en-GB"/>
              </w:rPr>
            </w:rPrChange>
          </w:rPr>
          <w:delText>Figure 2.2: Proposed design of medication dispenser from the group at UT [3].</w:delText>
        </w:r>
      </w:del>
    </w:p>
    <w:p w14:paraId="153DB47D" w14:textId="77777777" w:rsidR="002C148F" w:rsidRPr="00385ECB" w:rsidRDefault="002C148F" w:rsidP="002C148F">
      <w:pPr>
        <w:pStyle w:val="Caption"/>
        <w:rPr>
          <w:sz w:val="24"/>
          <w:szCs w:val="24"/>
          <w:lang w:val="en-GB"/>
          <w:rPrChange w:id="1468" w:author="Admin" w:date="2016-10-18T16:05:00Z">
            <w:rPr>
              <w:lang w:val="en-GB"/>
            </w:rPr>
          </w:rPrChange>
        </w:rPr>
        <w:pPrChange w:id="1469" w:author="Admin" w:date="2016-11-01T19:30:00Z">
          <w:pPr>
            <w:spacing w:after="228" w:line="262" w:lineRule="auto"/>
            <w:ind w:right="97"/>
            <w:jc w:val="center"/>
          </w:pPr>
        </w:pPrChange>
      </w:pPr>
      <w:ins w:id="1470" w:author="Admin" w:date="2016-11-01T19:30:00Z">
        <w:r w:rsidRPr="00385ECB">
          <w:rPr>
            <w:lang w:val="en-GB"/>
          </w:rPr>
          <w:t xml:space="preserve">Figure 2.2:  Proposed design of medication dispenser from the group at UT. </w:t>
        </w:r>
        <w:r w:rsidRPr="00385ECB">
          <w:rPr>
            <w:vertAlign w:val="superscript"/>
            <w:lang w:val="en-GB"/>
            <w:rPrChange w:id="1471" w:author="Admin" w:date="2016-11-01T19:30:00Z">
              <w:rPr/>
            </w:rPrChange>
          </w:rPr>
          <w:t>[3]</w:t>
        </w:r>
      </w:ins>
    </w:p>
    <w:p w14:paraId="7B41CF10" w14:textId="77777777" w:rsidR="00754AB6" w:rsidRPr="00385ECB" w:rsidRDefault="00754AB6" w:rsidP="00754AB6">
      <w:pPr>
        <w:spacing w:after="0" w:line="360" w:lineRule="auto"/>
        <w:ind w:left="0" w:firstLine="0"/>
        <w:rPr>
          <w:ins w:id="1472" w:author="Admin" w:date="2016-10-18T16:11:00Z"/>
          <w:rFonts w:ascii="Arial" w:hAnsi="Arial" w:cs="Arial"/>
          <w:sz w:val="24"/>
          <w:szCs w:val="24"/>
          <w:lang w:val="en-GB"/>
        </w:rPr>
        <w:pPrChange w:id="1473" w:author="Admin" w:date="2016-10-18T16:11:00Z">
          <w:pPr>
            <w:ind w:left="1"/>
          </w:pPr>
        </w:pPrChange>
      </w:pPr>
    </w:p>
    <w:p w14:paraId="26B186BC" w14:textId="77777777" w:rsidR="00C261B9" w:rsidRPr="00385ECB" w:rsidRDefault="00686EE4" w:rsidP="00754AB6">
      <w:pPr>
        <w:spacing w:after="0" w:line="360" w:lineRule="auto"/>
        <w:ind w:left="0" w:firstLine="0"/>
        <w:rPr>
          <w:ins w:id="1474" w:author="Admin" w:date="2016-10-18T16:11:00Z"/>
          <w:rFonts w:ascii="Arial" w:hAnsi="Arial" w:cs="Arial"/>
          <w:sz w:val="24"/>
          <w:szCs w:val="24"/>
          <w:lang w:val="en-GB"/>
        </w:rPr>
        <w:pPrChange w:id="1475" w:author="Admin" w:date="2016-10-18T16:11:00Z">
          <w:pPr>
            <w:ind w:left="1"/>
          </w:pPr>
        </w:pPrChange>
      </w:pPr>
      <w:r w:rsidRPr="00385ECB">
        <w:rPr>
          <w:rFonts w:ascii="Arial" w:hAnsi="Arial" w:cs="Arial"/>
          <w:sz w:val="24"/>
          <w:szCs w:val="24"/>
          <w:lang w:val="en-GB"/>
          <w:rPrChange w:id="1476" w:author="Admin" w:date="2016-10-18T16:05:00Z">
            <w:rPr>
              <w:lang w:val="en-GB"/>
            </w:rPr>
          </w:rPrChange>
        </w:rPr>
        <w:t xml:space="preserve">The dispenser is fed by a gravity, spring assisted, magazine of medication, which is </w:t>
      </w:r>
      <w:del w:id="1477" w:author="Admin" w:date="2016-10-18T16:46:00Z">
        <w:r w:rsidRPr="00385ECB" w:rsidDel="00686EE4">
          <w:rPr>
            <w:rFonts w:ascii="Arial" w:hAnsi="Arial" w:cs="Arial"/>
            <w:sz w:val="24"/>
            <w:szCs w:val="24"/>
            <w:lang w:val="en-GB"/>
            <w:rPrChange w:id="1478" w:author="Admin" w:date="2016-10-18T16:05:00Z">
              <w:rPr>
                <w:lang w:val="en-GB"/>
              </w:rPr>
            </w:rPrChange>
          </w:rPr>
          <w:delText>labeled</w:delText>
        </w:r>
      </w:del>
      <w:ins w:id="1479" w:author="Admin" w:date="2016-10-18T16:46:00Z">
        <w:r w:rsidRPr="00385ECB">
          <w:rPr>
            <w:rFonts w:ascii="Arial" w:hAnsi="Arial" w:cs="Arial"/>
            <w:sz w:val="24"/>
            <w:szCs w:val="24"/>
            <w:lang w:val="en-GB"/>
          </w:rPr>
          <w:t>labelled</w:t>
        </w:r>
      </w:ins>
      <w:r w:rsidRPr="00385ECB">
        <w:rPr>
          <w:rFonts w:ascii="Arial" w:hAnsi="Arial" w:cs="Arial"/>
          <w:sz w:val="24"/>
          <w:szCs w:val="24"/>
          <w:lang w:val="en-GB"/>
          <w:rPrChange w:id="1480" w:author="Admin" w:date="2016-10-18T16:05:00Z">
            <w:rPr>
              <w:lang w:val="en-GB"/>
            </w:rPr>
          </w:rPrChange>
        </w:rPr>
        <w:t xml:space="preserve"> </w:t>
      </w:r>
      <w:ins w:id="1481" w:author="Admin" w:date="2016-10-18T16:46:00Z">
        <w:r w:rsidRPr="00385ECB">
          <w:rPr>
            <w:rFonts w:ascii="Arial" w:hAnsi="Arial" w:cs="Arial"/>
            <w:sz w:val="24"/>
            <w:szCs w:val="24"/>
            <w:lang w:val="en-GB"/>
          </w:rPr>
          <w:t>"</w:t>
        </w:r>
      </w:ins>
      <w:del w:id="1482" w:author="Admin" w:date="2016-10-18T16:46:00Z">
        <w:r w:rsidRPr="00385ECB" w:rsidDel="001E7EE9">
          <w:rPr>
            <w:rFonts w:ascii="Arial" w:hAnsi="Arial" w:cs="Arial"/>
            <w:sz w:val="24"/>
            <w:szCs w:val="24"/>
            <w:lang w:val="en-GB"/>
            <w:rPrChange w:id="1483" w:author="Admin" w:date="2016-10-18T16:05:00Z">
              <w:rPr>
                <w:lang w:val="en-GB"/>
              </w:rPr>
            </w:rPrChange>
          </w:rPr>
          <w:delText>”</w:delText>
        </w:r>
      </w:del>
      <w:r w:rsidRPr="00385ECB">
        <w:rPr>
          <w:rFonts w:ascii="Arial" w:hAnsi="Arial" w:cs="Arial"/>
          <w:sz w:val="24"/>
          <w:szCs w:val="24"/>
          <w:lang w:val="en-GB"/>
          <w:rPrChange w:id="1484" w:author="Admin" w:date="2016-10-18T16:05:00Z">
            <w:rPr>
              <w:lang w:val="en-GB"/>
            </w:rPr>
          </w:rPrChange>
        </w:rPr>
        <w:t xml:space="preserve">vertical tube containing tablets” in Figure 2.2. </w:t>
      </w:r>
      <w:del w:id="1485" w:author="Admin" w:date="2016-10-18T16:47:00Z">
        <w:r w:rsidR="007D0309" w:rsidRPr="00385ECB" w:rsidDel="00686EE4">
          <w:rPr>
            <w:rFonts w:ascii="Arial" w:hAnsi="Arial" w:cs="Arial"/>
            <w:sz w:val="24"/>
            <w:szCs w:val="24"/>
            <w:lang w:val="en-GB"/>
            <w:rPrChange w:id="1486" w:author="Admin" w:date="2016-10-18T16:05:00Z">
              <w:rPr>
                <w:lang w:val="en-GB"/>
              </w:rPr>
            </w:rPrChange>
          </w:rPr>
          <w:delText>although</w:delText>
        </w:r>
      </w:del>
      <w:ins w:id="1487" w:author="Admin" w:date="2016-10-18T16:47:00Z">
        <w:r w:rsidRPr="00385ECB">
          <w:rPr>
            <w:rFonts w:ascii="Arial" w:hAnsi="Arial" w:cs="Arial"/>
            <w:sz w:val="24"/>
            <w:szCs w:val="24"/>
            <w:lang w:val="en-GB"/>
          </w:rPr>
          <w:t>Although</w:t>
        </w:r>
      </w:ins>
      <w:r w:rsidR="007D0309" w:rsidRPr="00385ECB">
        <w:rPr>
          <w:rFonts w:ascii="Arial" w:hAnsi="Arial" w:cs="Arial"/>
          <w:sz w:val="24"/>
          <w:szCs w:val="24"/>
          <w:lang w:val="en-GB"/>
          <w:rPrChange w:id="1488" w:author="Admin" w:date="2016-10-18T16:05:00Z">
            <w:rPr>
              <w:lang w:val="en-GB"/>
            </w:rPr>
          </w:rPrChange>
        </w:rPr>
        <w:t xml:space="preserve"> having a gravity fed system allows for a larger number of tablets in the magazine, the spring hinders this capability. The spring would limit the number of tablets to the length of compression, and so </w:t>
      </w:r>
      <w:r w:rsidR="00586CFC">
        <w:rPr>
          <w:rFonts w:ascii="Arial" w:hAnsi="Arial" w:cs="Arial"/>
          <w:sz w:val="24"/>
          <w:szCs w:val="24"/>
          <w:lang w:val="en-GB"/>
        </w:rPr>
        <w:t>the force imparted on the units</w:t>
      </w:r>
      <w:r w:rsidR="007D0309" w:rsidRPr="00385ECB">
        <w:rPr>
          <w:rFonts w:ascii="Arial" w:hAnsi="Arial" w:cs="Arial"/>
          <w:sz w:val="24"/>
          <w:szCs w:val="24"/>
          <w:lang w:val="en-GB"/>
          <w:rPrChange w:id="1489" w:author="Admin" w:date="2016-10-18T16:05:00Z">
            <w:rPr>
              <w:lang w:val="en-GB"/>
            </w:rPr>
          </w:rPrChange>
        </w:rPr>
        <w:t xml:space="preserve"> by the spring would crush the tablets. It would also be limited by the size of the spring</w:t>
      </w:r>
      <w:r w:rsidR="00586CFC">
        <w:rPr>
          <w:rFonts w:ascii="Arial" w:hAnsi="Arial" w:cs="Arial"/>
          <w:sz w:val="24"/>
          <w:szCs w:val="24"/>
          <w:lang w:val="en-GB"/>
        </w:rPr>
        <w:t>,</w:t>
      </w:r>
      <w:r w:rsidR="007D0309" w:rsidRPr="00385ECB">
        <w:rPr>
          <w:rFonts w:ascii="Arial" w:hAnsi="Arial" w:cs="Arial"/>
          <w:sz w:val="24"/>
          <w:szCs w:val="24"/>
          <w:lang w:val="en-GB"/>
          <w:rPrChange w:id="1490" w:author="Admin" w:date="2016-10-18T16:05:00Z">
            <w:rPr>
              <w:lang w:val="en-GB"/>
            </w:rPr>
          </w:rPrChange>
        </w:rPr>
        <w:t xml:space="preserve"> causing a further design choice not shown in the report; length of the spring vs the spring constant. Getting the spring constant and length right for this loading mechanism would greatly </w:t>
      </w:r>
      <w:del w:id="1491" w:author="Admin" w:date="2016-10-18T16:47:00Z">
        <w:r w:rsidR="007D0309" w:rsidRPr="00385ECB" w:rsidDel="00686EE4">
          <w:rPr>
            <w:rFonts w:ascii="Arial" w:hAnsi="Arial" w:cs="Arial"/>
            <w:sz w:val="24"/>
            <w:szCs w:val="24"/>
            <w:lang w:val="en-GB"/>
            <w:rPrChange w:id="1492" w:author="Admin" w:date="2016-10-18T16:05:00Z">
              <w:rPr>
                <w:lang w:val="en-GB"/>
              </w:rPr>
            </w:rPrChange>
          </w:rPr>
          <w:delText>effect</w:delText>
        </w:r>
      </w:del>
      <w:ins w:id="1493" w:author="Admin" w:date="2016-10-18T16:47:00Z">
        <w:r w:rsidRPr="00385ECB">
          <w:rPr>
            <w:rFonts w:ascii="Arial" w:hAnsi="Arial" w:cs="Arial"/>
            <w:sz w:val="24"/>
            <w:szCs w:val="24"/>
            <w:lang w:val="en-GB"/>
          </w:rPr>
          <w:t>affect</w:t>
        </w:r>
      </w:ins>
      <w:r w:rsidR="007D0309" w:rsidRPr="00385ECB">
        <w:rPr>
          <w:rFonts w:ascii="Arial" w:hAnsi="Arial" w:cs="Arial"/>
          <w:sz w:val="24"/>
          <w:szCs w:val="24"/>
          <w:lang w:val="en-GB"/>
          <w:rPrChange w:id="1494" w:author="Admin" w:date="2016-10-18T16:05:00Z">
            <w:rPr>
              <w:lang w:val="en-GB"/>
            </w:rPr>
          </w:rPrChange>
        </w:rPr>
        <w:t xml:space="preserve"> the reliability of the magazine feed and determine how many tablets would be able to fit into a single load of the magazine.</w:t>
      </w:r>
    </w:p>
    <w:p w14:paraId="038A9FC2" w14:textId="77777777" w:rsidR="00754AB6" w:rsidRPr="00385ECB" w:rsidRDefault="00754AB6" w:rsidP="00754AB6">
      <w:pPr>
        <w:spacing w:after="0" w:line="360" w:lineRule="auto"/>
        <w:ind w:left="0" w:firstLine="0"/>
        <w:rPr>
          <w:rFonts w:ascii="Arial" w:hAnsi="Arial" w:cs="Arial"/>
          <w:sz w:val="24"/>
          <w:szCs w:val="24"/>
          <w:lang w:val="en-GB"/>
          <w:rPrChange w:id="1495" w:author="Admin" w:date="2016-10-18T16:05:00Z">
            <w:rPr>
              <w:lang w:val="en-GB"/>
            </w:rPr>
          </w:rPrChange>
        </w:rPr>
        <w:pPrChange w:id="1496" w:author="Admin" w:date="2016-10-18T16:11:00Z">
          <w:pPr>
            <w:ind w:left="1"/>
          </w:pPr>
        </w:pPrChange>
      </w:pPr>
    </w:p>
    <w:p w14:paraId="781F978F" w14:textId="77777777" w:rsidR="00C261B9" w:rsidRPr="00385ECB" w:rsidRDefault="007D0309" w:rsidP="00754AB6">
      <w:pPr>
        <w:spacing w:after="0" w:line="360" w:lineRule="auto"/>
        <w:ind w:left="0" w:firstLine="0"/>
        <w:rPr>
          <w:ins w:id="1497" w:author="Admin" w:date="2016-10-18T16:11:00Z"/>
          <w:rFonts w:ascii="Arial" w:hAnsi="Arial" w:cs="Arial"/>
          <w:sz w:val="24"/>
          <w:szCs w:val="24"/>
          <w:lang w:val="en-GB"/>
        </w:rPr>
        <w:pPrChange w:id="1498" w:author="Admin" w:date="2016-10-18T16:11:00Z">
          <w:pPr>
            <w:ind w:left="1"/>
          </w:pPr>
        </w:pPrChange>
      </w:pPr>
      <w:r w:rsidRPr="00385ECB">
        <w:rPr>
          <w:rFonts w:ascii="Arial" w:hAnsi="Arial" w:cs="Arial"/>
          <w:sz w:val="24"/>
          <w:szCs w:val="24"/>
          <w:lang w:val="en-GB"/>
          <w:rPrChange w:id="1499" w:author="Admin" w:date="2016-10-18T16:05:00Z">
            <w:rPr>
              <w:lang w:val="en-GB"/>
            </w:rPr>
          </w:rPrChange>
        </w:rPr>
        <w:t>To dispense the tablets</w:t>
      </w:r>
      <w:r w:rsidR="00586CFC">
        <w:rPr>
          <w:rFonts w:ascii="Arial" w:hAnsi="Arial" w:cs="Arial"/>
          <w:sz w:val="24"/>
          <w:szCs w:val="24"/>
          <w:lang w:val="en-GB"/>
        </w:rPr>
        <w:t>,</w:t>
      </w:r>
      <w:r w:rsidRPr="00385ECB">
        <w:rPr>
          <w:rFonts w:ascii="Arial" w:hAnsi="Arial" w:cs="Arial"/>
          <w:sz w:val="24"/>
          <w:szCs w:val="24"/>
          <w:lang w:val="en-GB"/>
          <w:rPrChange w:id="1500" w:author="Admin" w:date="2016-10-18T16:05:00Z">
            <w:rPr>
              <w:lang w:val="en-GB"/>
            </w:rPr>
          </w:rPrChange>
        </w:rPr>
        <w:t xml:space="preserve"> a solenoid is placed at the bottom of the vertical tube and is </w:t>
      </w:r>
      <w:r w:rsidR="00586CFC">
        <w:rPr>
          <w:rFonts w:ascii="Arial" w:hAnsi="Arial" w:cs="Arial"/>
          <w:sz w:val="24"/>
          <w:szCs w:val="24"/>
          <w:lang w:val="en-GB"/>
        </w:rPr>
        <w:t>activated</w:t>
      </w:r>
      <w:r w:rsidRPr="00385ECB">
        <w:rPr>
          <w:rFonts w:ascii="Arial" w:hAnsi="Arial" w:cs="Arial"/>
          <w:sz w:val="24"/>
          <w:szCs w:val="24"/>
          <w:lang w:val="en-GB"/>
          <w:rPrChange w:id="1501" w:author="Admin" w:date="2016-10-18T16:05:00Z">
            <w:rPr>
              <w:lang w:val="en-GB"/>
            </w:rPr>
          </w:rPrChange>
        </w:rPr>
        <w:t xml:space="preserve"> to dispense one tablet. </w:t>
      </w:r>
      <w:r w:rsidR="00686EE4" w:rsidRPr="00385ECB">
        <w:rPr>
          <w:rFonts w:ascii="Arial" w:hAnsi="Arial" w:cs="Arial"/>
          <w:sz w:val="24"/>
          <w:szCs w:val="24"/>
          <w:lang w:val="en-GB"/>
          <w:rPrChange w:id="1502" w:author="Admin" w:date="2016-10-18T16:05:00Z">
            <w:rPr>
              <w:lang w:val="en-GB"/>
            </w:rPr>
          </w:rPrChange>
        </w:rPr>
        <w:t xml:space="preserve">The solenoid is activated via an </w:t>
      </w:r>
      <w:ins w:id="1503" w:author="Admin" w:date="2016-10-18T16:47:00Z">
        <w:r w:rsidR="00686EE4" w:rsidRPr="00385ECB">
          <w:rPr>
            <w:rFonts w:ascii="Arial" w:hAnsi="Arial" w:cs="Arial"/>
            <w:sz w:val="24"/>
            <w:szCs w:val="24"/>
            <w:lang w:val="en-GB"/>
          </w:rPr>
          <w:t>"</w:t>
        </w:r>
      </w:ins>
      <w:del w:id="1504" w:author="Admin" w:date="2016-10-18T16:47:00Z">
        <w:r w:rsidR="00686EE4" w:rsidRPr="00385ECB" w:rsidDel="001E7EE9">
          <w:rPr>
            <w:rFonts w:ascii="Arial" w:hAnsi="Arial" w:cs="Arial"/>
            <w:sz w:val="24"/>
            <w:szCs w:val="24"/>
            <w:lang w:val="en-GB"/>
            <w:rPrChange w:id="1505" w:author="Admin" w:date="2016-10-18T16:05:00Z">
              <w:rPr>
                <w:lang w:val="en-GB"/>
              </w:rPr>
            </w:rPrChange>
          </w:rPr>
          <w:delText>”</w:delText>
        </w:r>
      </w:del>
      <w:r w:rsidR="00686EE4" w:rsidRPr="00385ECB">
        <w:rPr>
          <w:rFonts w:ascii="Arial" w:hAnsi="Arial" w:cs="Arial"/>
          <w:sz w:val="24"/>
          <w:szCs w:val="24"/>
          <w:lang w:val="en-GB"/>
          <w:rPrChange w:id="1506" w:author="Admin" w:date="2016-10-18T16:05:00Z">
            <w:rPr>
              <w:lang w:val="en-GB"/>
            </w:rPr>
          </w:rPrChange>
        </w:rPr>
        <w:t>interface circuitry”</w:t>
      </w:r>
      <w:r w:rsidR="009F1E46">
        <w:rPr>
          <w:rFonts w:ascii="Arial" w:hAnsi="Arial" w:cs="Arial"/>
          <w:sz w:val="24"/>
          <w:szCs w:val="24"/>
          <w:lang w:val="en-GB"/>
        </w:rPr>
        <w:t>,</w:t>
      </w:r>
      <w:r w:rsidR="00686EE4" w:rsidRPr="00385ECB">
        <w:rPr>
          <w:rFonts w:ascii="Arial" w:hAnsi="Arial" w:cs="Arial"/>
          <w:sz w:val="24"/>
          <w:szCs w:val="24"/>
          <w:lang w:val="en-GB"/>
          <w:rPrChange w:id="1507" w:author="Admin" w:date="2016-10-18T16:05:00Z">
            <w:rPr>
              <w:lang w:val="en-GB"/>
            </w:rPr>
          </w:rPrChange>
        </w:rPr>
        <w:t xml:space="preserve"> which in turn is controlled by a DAQ receiving commands via an internet connection. </w:t>
      </w:r>
      <w:r w:rsidRPr="00385ECB">
        <w:rPr>
          <w:rFonts w:ascii="Arial" w:hAnsi="Arial" w:cs="Arial"/>
          <w:sz w:val="24"/>
          <w:szCs w:val="24"/>
          <w:lang w:val="en-GB"/>
          <w:rPrChange w:id="1508" w:author="Admin" w:date="2016-10-18T16:05:00Z">
            <w:rPr>
              <w:lang w:val="en-GB"/>
            </w:rPr>
          </w:rPrChange>
        </w:rPr>
        <w:t>This is similar to the design requirements to the White Lab Vending Machine. A physician controls when a tablet is dispensed. One issue with the device is that is doesn’t have any sensors depicted that would detect a jam or empty magazine. Although a camera is shown</w:t>
      </w:r>
      <w:r w:rsidR="009F1E46">
        <w:rPr>
          <w:rFonts w:ascii="Arial" w:hAnsi="Arial" w:cs="Arial"/>
          <w:sz w:val="24"/>
          <w:szCs w:val="24"/>
          <w:lang w:val="en-GB"/>
        </w:rPr>
        <w:t>,</w:t>
      </w:r>
      <w:r w:rsidRPr="00385ECB">
        <w:rPr>
          <w:rFonts w:ascii="Arial" w:hAnsi="Arial" w:cs="Arial"/>
          <w:sz w:val="24"/>
          <w:szCs w:val="24"/>
          <w:lang w:val="en-GB"/>
          <w:rPrChange w:id="1509" w:author="Admin" w:date="2016-10-18T16:05:00Z">
            <w:rPr>
              <w:lang w:val="en-GB"/>
            </w:rPr>
          </w:rPrChange>
        </w:rPr>
        <w:t xml:space="preserve"> this is to </w:t>
      </w:r>
      <w:r w:rsidR="009F1E46">
        <w:rPr>
          <w:rFonts w:ascii="Arial" w:hAnsi="Arial" w:cs="Arial"/>
          <w:sz w:val="24"/>
          <w:szCs w:val="24"/>
          <w:lang w:val="en-GB"/>
        </w:rPr>
        <w:t>provide</w:t>
      </w:r>
      <w:r w:rsidRPr="00385ECB">
        <w:rPr>
          <w:rFonts w:ascii="Arial" w:hAnsi="Arial" w:cs="Arial"/>
          <w:sz w:val="24"/>
          <w:szCs w:val="24"/>
          <w:lang w:val="en-GB"/>
          <w:rPrChange w:id="1510" w:author="Admin" w:date="2016-10-18T16:05:00Z">
            <w:rPr>
              <w:lang w:val="en-GB"/>
            </w:rPr>
          </w:rPrChange>
        </w:rPr>
        <w:t xml:space="preserve"> visuals of the patient the tablet is being dispensed to</w:t>
      </w:r>
      <w:r w:rsidR="00913E1E">
        <w:rPr>
          <w:rFonts w:ascii="Arial" w:hAnsi="Arial" w:cs="Arial"/>
          <w:sz w:val="24"/>
          <w:szCs w:val="24"/>
          <w:lang w:val="en-GB"/>
        </w:rPr>
        <w:t>, to</w:t>
      </w:r>
      <w:r w:rsidR="00913E1E" w:rsidRPr="00385ECB">
        <w:rPr>
          <w:rFonts w:ascii="Arial" w:hAnsi="Arial" w:cs="Arial"/>
          <w:sz w:val="24"/>
          <w:szCs w:val="24"/>
          <w:lang w:val="en-GB"/>
          <w:rPrChange w:id="1511" w:author="Admin" w:date="2016-10-18T16:05:00Z">
            <w:rPr>
              <w:lang w:val="en-GB"/>
            </w:rPr>
          </w:rPrChange>
        </w:rPr>
        <w:t xml:space="preserve"> the physician</w:t>
      </w:r>
      <w:r w:rsidRPr="00385ECB">
        <w:rPr>
          <w:rFonts w:ascii="Arial" w:hAnsi="Arial" w:cs="Arial"/>
          <w:sz w:val="24"/>
          <w:szCs w:val="24"/>
          <w:lang w:val="en-GB"/>
          <w:rPrChange w:id="1512" w:author="Admin" w:date="2016-10-18T16:05:00Z">
            <w:rPr>
              <w:lang w:val="en-GB"/>
            </w:rPr>
          </w:rPrChange>
        </w:rPr>
        <w:t>.</w:t>
      </w:r>
    </w:p>
    <w:p w14:paraId="6F065117" w14:textId="77777777" w:rsidR="00754AB6" w:rsidRPr="00385ECB" w:rsidRDefault="00754AB6" w:rsidP="00754AB6">
      <w:pPr>
        <w:spacing w:after="0" w:line="360" w:lineRule="auto"/>
        <w:ind w:left="0" w:firstLine="0"/>
        <w:rPr>
          <w:rFonts w:ascii="Arial" w:hAnsi="Arial" w:cs="Arial"/>
          <w:sz w:val="24"/>
          <w:szCs w:val="24"/>
          <w:lang w:val="en-GB"/>
          <w:rPrChange w:id="1513" w:author="Admin" w:date="2016-10-18T16:05:00Z">
            <w:rPr>
              <w:lang w:val="en-GB"/>
            </w:rPr>
          </w:rPrChange>
        </w:rPr>
        <w:pPrChange w:id="1514" w:author="Admin" w:date="2016-10-18T16:11:00Z">
          <w:pPr>
            <w:ind w:left="1"/>
          </w:pPr>
        </w:pPrChange>
      </w:pPr>
    </w:p>
    <w:p w14:paraId="6061E134" w14:textId="77777777" w:rsidR="00754AB6" w:rsidRPr="00385ECB" w:rsidDel="002C148F" w:rsidRDefault="007D0309" w:rsidP="00754AB6">
      <w:pPr>
        <w:spacing w:after="0" w:line="360" w:lineRule="auto"/>
        <w:ind w:left="0" w:firstLine="0"/>
        <w:rPr>
          <w:del w:id="1515" w:author="Admin" w:date="2016-11-01T19:30:00Z"/>
          <w:rFonts w:ascii="Arial" w:hAnsi="Arial" w:cs="Arial"/>
          <w:sz w:val="24"/>
          <w:szCs w:val="24"/>
          <w:lang w:val="en-GB"/>
          <w:rPrChange w:id="1516" w:author="Admin" w:date="2016-10-18T16:05:00Z">
            <w:rPr>
              <w:del w:id="1517" w:author="Admin" w:date="2016-11-01T19:30:00Z"/>
              <w:lang w:val="en-GB"/>
            </w:rPr>
          </w:rPrChange>
        </w:rPr>
        <w:pPrChange w:id="1518" w:author="Admin" w:date="2016-10-18T16:11:00Z">
          <w:pPr>
            <w:ind w:left="1"/>
          </w:pPr>
        </w:pPrChange>
      </w:pPr>
      <w:r w:rsidRPr="00385ECB">
        <w:rPr>
          <w:rFonts w:ascii="Arial" w:hAnsi="Arial" w:cs="Arial"/>
          <w:sz w:val="24"/>
          <w:szCs w:val="24"/>
          <w:lang w:val="en-GB"/>
          <w:rPrChange w:id="1519" w:author="Admin" w:date="2016-10-18T16:05:00Z">
            <w:rPr>
              <w:lang w:val="en-GB"/>
            </w:rPr>
          </w:rPrChange>
        </w:rPr>
        <w:t xml:space="preserve">Although the device </w:t>
      </w:r>
      <w:r w:rsidR="00913E1E" w:rsidRPr="00913E1E">
        <w:rPr>
          <w:rFonts w:ascii="Arial" w:hAnsi="Arial" w:cs="Arial"/>
          <w:sz w:val="24"/>
          <w:szCs w:val="24"/>
          <w:lang w:val="en-GB"/>
        </w:rPr>
        <w:t>does not</w:t>
      </w:r>
      <w:r w:rsidRPr="00385ECB">
        <w:rPr>
          <w:rFonts w:ascii="Arial" w:hAnsi="Arial" w:cs="Arial"/>
          <w:sz w:val="24"/>
          <w:szCs w:val="24"/>
          <w:lang w:val="en-GB"/>
          <w:rPrChange w:id="1520" w:author="Admin" w:date="2016-10-18T16:05:00Z">
            <w:rPr>
              <w:lang w:val="en-GB"/>
            </w:rPr>
          </w:rPrChange>
        </w:rPr>
        <w:t xml:space="preserve"> have any sensors for jamming or empty magazine detection</w:t>
      </w:r>
      <w:r w:rsidR="009F1E46">
        <w:rPr>
          <w:rFonts w:ascii="Arial" w:hAnsi="Arial" w:cs="Arial"/>
          <w:sz w:val="24"/>
          <w:szCs w:val="24"/>
          <w:lang w:val="en-GB"/>
        </w:rPr>
        <w:t>,</w:t>
      </w:r>
      <w:r w:rsidRPr="00385ECB">
        <w:rPr>
          <w:rFonts w:ascii="Arial" w:hAnsi="Arial" w:cs="Arial"/>
          <w:sz w:val="24"/>
          <w:szCs w:val="24"/>
          <w:lang w:val="en-GB"/>
          <w:rPrChange w:id="1521" w:author="Admin" w:date="2016-10-18T16:05:00Z">
            <w:rPr>
              <w:lang w:val="en-GB"/>
            </w:rPr>
          </w:rPrChange>
        </w:rPr>
        <w:t xml:space="preserve"> having it connected to th</w:t>
      </w:r>
      <w:r w:rsidR="009F1E46">
        <w:rPr>
          <w:rFonts w:ascii="Arial" w:hAnsi="Arial" w:cs="Arial"/>
          <w:sz w:val="24"/>
          <w:szCs w:val="24"/>
          <w:lang w:val="en-GB"/>
        </w:rPr>
        <w:t>e internet allows for logging whether</w:t>
      </w:r>
      <w:r w:rsidRPr="00385ECB">
        <w:rPr>
          <w:rFonts w:ascii="Arial" w:hAnsi="Arial" w:cs="Arial"/>
          <w:sz w:val="24"/>
          <w:szCs w:val="24"/>
          <w:lang w:val="en-GB"/>
          <w:rPrChange w:id="1522" w:author="Admin" w:date="2016-10-18T16:05:00Z">
            <w:rPr>
              <w:lang w:val="en-GB"/>
            </w:rPr>
          </w:rPrChange>
        </w:rPr>
        <w:t xml:space="preserve"> the device is reliable. The physician can keep track and moderate dosages as they see fit. This seems ideal in a medical application</w:t>
      </w:r>
      <w:r w:rsidR="00913E1E">
        <w:rPr>
          <w:rFonts w:ascii="Arial" w:hAnsi="Arial" w:cs="Arial"/>
          <w:sz w:val="24"/>
          <w:szCs w:val="24"/>
          <w:lang w:val="en-GB"/>
        </w:rPr>
        <w:t>, however would not work for a component d</w:t>
      </w:r>
      <w:r w:rsidRPr="00385ECB">
        <w:rPr>
          <w:rFonts w:ascii="Arial" w:hAnsi="Arial" w:cs="Arial"/>
          <w:sz w:val="24"/>
          <w:szCs w:val="24"/>
          <w:lang w:val="en-GB"/>
          <w:rPrChange w:id="1523" w:author="Admin" w:date="2016-10-18T16:05:00Z">
            <w:rPr>
              <w:lang w:val="en-GB"/>
            </w:rPr>
          </w:rPrChange>
        </w:rPr>
        <w:t xml:space="preserve">ispenser. A useful idea </w:t>
      </w:r>
      <w:r w:rsidR="00913E1E">
        <w:rPr>
          <w:rFonts w:ascii="Arial" w:hAnsi="Arial" w:cs="Arial"/>
          <w:sz w:val="24"/>
          <w:szCs w:val="24"/>
          <w:lang w:val="en-GB"/>
        </w:rPr>
        <w:lastRenderedPageBreak/>
        <w:t xml:space="preserve">derived </w:t>
      </w:r>
      <w:r w:rsidRPr="00385ECB">
        <w:rPr>
          <w:rFonts w:ascii="Arial" w:hAnsi="Arial" w:cs="Arial"/>
          <w:sz w:val="24"/>
          <w:szCs w:val="24"/>
          <w:lang w:val="en-GB"/>
          <w:rPrChange w:id="1524" w:author="Admin" w:date="2016-10-18T16:05:00Z">
            <w:rPr>
              <w:lang w:val="en-GB"/>
            </w:rPr>
          </w:rPrChange>
        </w:rPr>
        <w:t>from this medication dispenser is using a gravity fed system allowing for a great load of components</w:t>
      </w:r>
      <w:r w:rsidR="009F1E46">
        <w:rPr>
          <w:rFonts w:ascii="Arial" w:hAnsi="Arial" w:cs="Arial"/>
          <w:sz w:val="24"/>
          <w:szCs w:val="24"/>
          <w:lang w:val="en-GB"/>
        </w:rPr>
        <w:t>,</w:t>
      </w:r>
      <w:r w:rsidRPr="00385ECB">
        <w:rPr>
          <w:rFonts w:ascii="Arial" w:hAnsi="Arial" w:cs="Arial"/>
          <w:sz w:val="24"/>
          <w:szCs w:val="24"/>
          <w:lang w:val="en-GB"/>
          <w:rPrChange w:id="1525" w:author="Admin" w:date="2016-10-18T16:05:00Z">
            <w:rPr>
              <w:lang w:val="en-GB"/>
            </w:rPr>
          </w:rPrChange>
        </w:rPr>
        <w:t xml:space="preserve"> reducing the time between every reload of the device.</w:t>
      </w:r>
      <w:r w:rsidR="009F1E46">
        <w:rPr>
          <w:rFonts w:ascii="Arial" w:hAnsi="Arial" w:cs="Arial"/>
          <w:sz w:val="24"/>
          <w:szCs w:val="24"/>
          <w:lang w:val="en-GB"/>
        </w:rPr>
        <w:t xml:space="preserve"> </w:t>
      </w:r>
    </w:p>
    <w:p w14:paraId="26097FDA" w14:textId="77777777" w:rsidR="00C261B9" w:rsidRPr="00385ECB" w:rsidRDefault="007D0309" w:rsidP="00754AB6">
      <w:pPr>
        <w:spacing w:after="0" w:line="360" w:lineRule="auto"/>
        <w:ind w:left="0" w:firstLine="0"/>
        <w:rPr>
          <w:ins w:id="1526" w:author="Admin" w:date="2016-11-01T19:30:00Z"/>
          <w:rFonts w:ascii="Arial" w:hAnsi="Arial" w:cs="Arial"/>
          <w:sz w:val="24"/>
          <w:szCs w:val="24"/>
          <w:lang w:val="en-GB"/>
        </w:rPr>
        <w:pPrChange w:id="1527" w:author="Admin" w:date="2016-10-18T16:11:00Z">
          <w:pPr>
            <w:spacing w:after="631"/>
            <w:ind w:left="1"/>
          </w:pPr>
        </w:pPrChange>
      </w:pPr>
      <w:r w:rsidRPr="00385ECB">
        <w:rPr>
          <w:rFonts w:ascii="Arial" w:hAnsi="Arial" w:cs="Arial"/>
          <w:sz w:val="24"/>
          <w:szCs w:val="24"/>
          <w:highlight w:val="yellow"/>
          <w:lang w:val="en-GB"/>
          <w:rPrChange w:id="1528" w:author="Admin" w:date="2016-10-18T16:05:00Z">
            <w:rPr>
              <w:lang w:val="en-GB"/>
            </w:rPr>
          </w:rPrChange>
        </w:rPr>
        <w:t xml:space="preserve">Having it connected to the internet is also </w:t>
      </w:r>
      <w:r w:rsidR="00764BAC">
        <w:rPr>
          <w:rFonts w:ascii="Arial" w:hAnsi="Arial" w:cs="Arial"/>
          <w:sz w:val="24"/>
          <w:szCs w:val="24"/>
          <w:highlight w:val="yellow"/>
          <w:lang w:val="en-GB"/>
        </w:rPr>
        <w:t>“</w:t>
      </w:r>
      <w:r w:rsidRPr="00385ECB">
        <w:rPr>
          <w:rFonts w:ascii="Arial" w:hAnsi="Arial" w:cs="Arial"/>
          <w:sz w:val="24"/>
          <w:szCs w:val="24"/>
          <w:highlight w:val="yellow"/>
          <w:lang w:val="en-GB"/>
          <w:rPrChange w:id="1529" w:author="Admin" w:date="2016-10-18T16:05:00Z">
            <w:rPr>
              <w:lang w:val="en-GB"/>
            </w:rPr>
          </w:rPrChange>
        </w:rPr>
        <w:t>as is</w:t>
      </w:r>
      <w:r w:rsidR="00764BAC">
        <w:rPr>
          <w:rFonts w:ascii="Arial" w:hAnsi="Arial" w:cs="Arial"/>
          <w:sz w:val="24"/>
          <w:szCs w:val="24"/>
          <w:highlight w:val="yellow"/>
          <w:lang w:val="en-GB"/>
        </w:rPr>
        <w:t>”</w:t>
      </w:r>
      <w:r w:rsidRPr="00385ECB">
        <w:rPr>
          <w:rFonts w:ascii="Arial" w:hAnsi="Arial" w:cs="Arial"/>
          <w:sz w:val="24"/>
          <w:szCs w:val="24"/>
          <w:highlight w:val="yellow"/>
          <w:lang w:val="en-GB"/>
          <w:rPrChange w:id="1530" w:author="Admin" w:date="2016-10-18T16:05:00Z">
            <w:rPr>
              <w:lang w:val="en-GB"/>
            </w:rPr>
          </w:rPrChange>
        </w:rPr>
        <w:t xml:space="preserve"> in the medication dispenser.</w:t>
      </w:r>
      <w:r w:rsidR="00532120" w:rsidRPr="00385ECB">
        <w:rPr>
          <w:rFonts w:ascii="Arial" w:hAnsi="Arial" w:cs="Arial"/>
          <w:sz w:val="24"/>
          <w:szCs w:val="24"/>
          <w:lang w:val="en-GB"/>
        </w:rPr>
        <w:t xml:space="preserve"> </w:t>
      </w:r>
    </w:p>
    <w:p w14:paraId="557AA09E" w14:textId="77777777" w:rsidR="002C148F" w:rsidRPr="00385ECB" w:rsidRDefault="002C148F" w:rsidP="00754AB6">
      <w:pPr>
        <w:spacing w:after="0" w:line="360" w:lineRule="auto"/>
        <w:ind w:left="0" w:firstLine="0"/>
        <w:rPr>
          <w:rFonts w:ascii="Arial" w:hAnsi="Arial" w:cs="Arial"/>
          <w:sz w:val="24"/>
          <w:szCs w:val="24"/>
          <w:lang w:val="en-GB"/>
          <w:rPrChange w:id="1531" w:author="Admin" w:date="2016-10-18T16:05:00Z">
            <w:rPr>
              <w:lang w:val="en-GB"/>
            </w:rPr>
          </w:rPrChange>
        </w:rPr>
        <w:pPrChange w:id="1532" w:author="Admin" w:date="2016-10-18T16:11:00Z">
          <w:pPr>
            <w:spacing w:after="631"/>
            <w:ind w:left="1"/>
          </w:pPr>
        </w:pPrChange>
      </w:pPr>
    </w:p>
    <w:p w14:paraId="5C709FBE" w14:textId="77777777" w:rsidR="00C261B9" w:rsidRPr="00385ECB" w:rsidRDefault="007D0309" w:rsidP="00D12910">
      <w:pPr>
        <w:pStyle w:val="Heading3"/>
        <w:tabs>
          <w:tab w:val="clear" w:pos="977"/>
          <w:tab w:val="left" w:pos="990"/>
          <w:tab w:val="left" w:pos="1890"/>
        </w:tabs>
        <w:jc w:val="left"/>
        <w:rPr>
          <w:ins w:id="1533" w:author="Admin" w:date="2016-10-18T16:14:00Z"/>
        </w:rPr>
        <w:pPrChange w:id="1534" w:author="Admin" w:date="2016-10-18T16:34:00Z">
          <w:pPr>
            <w:spacing w:after="631"/>
            <w:ind w:left="1"/>
          </w:pPr>
        </w:pPrChange>
      </w:pPr>
      <w:bookmarkStart w:id="1535" w:name="_Toc44012"/>
      <w:del w:id="1536" w:author="Admin" w:date="2016-10-18T16:14:00Z">
        <w:r w:rsidRPr="00385ECB" w:rsidDel="0045790C">
          <w:rPr>
            <w:rPrChange w:id="1537" w:author="Admin" w:date="2016-10-18T16:05:00Z">
              <w:rPr>
                <w:rFonts w:ascii="Calibri" w:eastAsia="Calibri" w:hAnsi="Calibri" w:cs="Calibri"/>
                <w:b/>
                <w:lang w:val="en-GB"/>
              </w:rPr>
            </w:rPrChange>
          </w:rPr>
          <w:tab/>
        </w:r>
      </w:del>
      <w:r w:rsidRPr="00385ECB">
        <w:t>2.1.3</w:t>
      </w:r>
      <w:r w:rsidRPr="00385ECB">
        <w:tab/>
        <w:t>Medication Dispenser, Narcotic Rehabilitation</w:t>
      </w:r>
      <w:bookmarkEnd w:id="1535"/>
    </w:p>
    <w:p w14:paraId="67AD2DC3" w14:textId="77777777" w:rsidR="0045790C" w:rsidRPr="00385ECB" w:rsidRDefault="0045790C" w:rsidP="001C1ABF">
      <w:pPr>
        <w:rPr>
          <w:lang w:val="en-GB"/>
        </w:rPr>
      </w:pPr>
    </w:p>
    <w:p w14:paraId="79C187B3" w14:textId="77777777" w:rsidR="00C261B9" w:rsidRPr="00385ECB" w:rsidRDefault="007D0309" w:rsidP="00754AB6">
      <w:pPr>
        <w:spacing w:after="0" w:line="360" w:lineRule="auto"/>
        <w:ind w:left="0" w:firstLine="0"/>
        <w:rPr>
          <w:ins w:id="1538" w:author="Admin" w:date="2016-10-18T16:14:00Z"/>
          <w:rFonts w:ascii="Arial" w:hAnsi="Arial" w:cs="Arial"/>
          <w:sz w:val="24"/>
          <w:szCs w:val="24"/>
          <w:lang w:val="en-GB"/>
        </w:rPr>
        <w:pPrChange w:id="1539" w:author="Admin" w:date="2016-10-18T16:11:00Z">
          <w:pPr>
            <w:spacing w:after="0"/>
            <w:ind w:left="1"/>
          </w:pPr>
        </w:pPrChange>
      </w:pPr>
      <w:r w:rsidRPr="00385ECB">
        <w:rPr>
          <w:rFonts w:ascii="Arial" w:hAnsi="Arial" w:cs="Arial"/>
          <w:sz w:val="24"/>
          <w:szCs w:val="24"/>
          <w:lang w:val="en-GB"/>
          <w:rPrChange w:id="1540" w:author="Admin" w:date="2016-10-18T16:05:00Z">
            <w:rPr>
              <w:lang w:val="en-GB"/>
            </w:rPr>
          </w:rPrChange>
        </w:rPr>
        <w:t>The second medication dispenser reviewed was one intended for narcotic rehabilitation</w:t>
      </w:r>
      <w:ins w:id="1541" w:author="Admin" w:date="2016-10-18T17:02:00Z">
        <w:r w:rsidR="003C564C" w:rsidRPr="00385ECB">
          <w:rPr>
            <w:rFonts w:ascii="Arial" w:hAnsi="Arial" w:cs="Arial"/>
            <w:sz w:val="24"/>
            <w:szCs w:val="24"/>
            <w:lang w:val="en-GB"/>
          </w:rPr>
          <w:t>.</w:t>
        </w:r>
      </w:ins>
      <w:r w:rsidRPr="00385ECB">
        <w:rPr>
          <w:rFonts w:ascii="Arial" w:hAnsi="Arial" w:cs="Arial"/>
          <w:sz w:val="24"/>
          <w:szCs w:val="24"/>
          <w:vertAlign w:val="superscript"/>
          <w:lang w:val="en-GB"/>
          <w:rPrChange w:id="1542" w:author="Admin" w:date="2016-10-18T17:02:00Z">
            <w:rPr>
              <w:lang w:val="en-GB"/>
            </w:rPr>
          </w:rPrChange>
        </w:rPr>
        <w:t>[4]</w:t>
      </w:r>
      <w:del w:id="1543" w:author="Admin" w:date="2016-10-18T17:02:00Z">
        <w:r w:rsidRPr="00385ECB" w:rsidDel="003C564C">
          <w:rPr>
            <w:rFonts w:ascii="Arial" w:hAnsi="Arial" w:cs="Arial"/>
            <w:sz w:val="24"/>
            <w:szCs w:val="24"/>
            <w:vertAlign w:val="superscript"/>
            <w:lang w:val="en-GB"/>
            <w:rPrChange w:id="1544" w:author="Admin" w:date="2016-10-18T17:02:00Z">
              <w:rPr>
                <w:lang w:val="en-GB"/>
              </w:rPr>
            </w:rPrChange>
          </w:rPr>
          <w:delText>.</w:delText>
        </w:r>
      </w:del>
      <w:r w:rsidRPr="00385ECB">
        <w:rPr>
          <w:rFonts w:ascii="Arial" w:hAnsi="Arial" w:cs="Arial"/>
          <w:sz w:val="24"/>
          <w:szCs w:val="24"/>
          <w:lang w:val="en-GB"/>
          <w:rPrChange w:id="1545" w:author="Admin" w:date="2016-10-18T16:05:00Z">
            <w:rPr>
              <w:lang w:val="en-GB"/>
            </w:rPr>
          </w:rPrChange>
        </w:rPr>
        <w:t xml:space="preserve"> </w:t>
      </w:r>
      <w:r w:rsidR="00686EE4" w:rsidRPr="00385ECB">
        <w:rPr>
          <w:rFonts w:ascii="Arial" w:hAnsi="Arial" w:cs="Arial"/>
          <w:sz w:val="24"/>
          <w:szCs w:val="24"/>
          <w:lang w:val="en-GB"/>
          <w:rPrChange w:id="1546" w:author="Admin" w:date="2016-10-18T16:05:00Z">
            <w:rPr>
              <w:lang w:val="en-GB"/>
            </w:rPr>
          </w:rPrChange>
        </w:rPr>
        <w:t xml:space="preserve">It has many features similar </w:t>
      </w:r>
      <w:r w:rsidR="00913E1E">
        <w:rPr>
          <w:rFonts w:ascii="Arial" w:hAnsi="Arial" w:cs="Arial"/>
          <w:sz w:val="24"/>
          <w:szCs w:val="24"/>
          <w:lang w:val="en-GB"/>
        </w:rPr>
        <w:t>to</w:t>
      </w:r>
      <w:del w:id="1547" w:author="Admin" w:date="2016-10-18T16:47:00Z">
        <w:r w:rsidR="00686EE4" w:rsidRPr="00385ECB" w:rsidDel="001E7EE9">
          <w:rPr>
            <w:rFonts w:ascii="Arial" w:hAnsi="Arial" w:cs="Arial"/>
            <w:sz w:val="24"/>
            <w:szCs w:val="24"/>
            <w:lang w:val="en-GB"/>
            <w:rPrChange w:id="1548" w:author="Admin" w:date="2016-10-18T16:05:00Z">
              <w:rPr>
                <w:lang w:val="en-GB"/>
              </w:rPr>
            </w:rPrChange>
          </w:rPr>
          <w:delText>e</w:delText>
        </w:r>
      </w:del>
      <w:r w:rsidR="00686EE4" w:rsidRPr="00385ECB">
        <w:rPr>
          <w:rFonts w:ascii="Arial" w:hAnsi="Arial" w:cs="Arial"/>
          <w:sz w:val="24"/>
          <w:szCs w:val="24"/>
          <w:lang w:val="en-GB"/>
          <w:rPrChange w:id="1549" w:author="Admin" w:date="2016-10-18T16:05:00Z">
            <w:rPr>
              <w:lang w:val="en-GB"/>
            </w:rPr>
          </w:rPrChange>
        </w:rPr>
        <w:t xml:space="preserve"> those needed from</w:t>
      </w:r>
      <w:r w:rsidR="00532120" w:rsidRPr="00385ECB">
        <w:rPr>
          <w:rFonts w:ascii="Arial" w:hAnsi="Arial" w:cs="Arial"/>
          <w:sz w:val="24"/>
          <w:szCs w:val="24"/>
          <w:lang w:val="en-GB"/>
        </w:rPr>
        <w:t xml:space="preserve"> the White Lab Vending Machine</w:t>
      </w:r>
      <w:r w:rsidR="00764BAC">
        <w:rPr>
          <w:rFonts w:ascii="Arial" w:hAnsi="Arial" w:cs="Arial"/>
          <w:sz w:val="24"/>
          <w:szCs w:val="24"/>
          <w:lang w:val="en-GB"/>
        </w:rPr>
        <w:t>,</w:t>
      </w:r>
      <w:r w:rsidR="00532120" w:rsidRPr="00385ECB">
        <w:rPr>
          <w:rFonts w:ascii="Arial" w:hAnsi="Arial" w:cs="Arial"/>
          <w:sz w:val="24"/>
          <w:szCs w:val="24"/>
          <w:lang w:val="en-GB"/>
        </w:rPr>
        <w:t xml:space="preserve"> i</w:t>
      </w:r>
      <w:r w:rsidR="00686EE4" w:rsidRPr="00385ECB">
        <w:rPr>
          <w:rFonts w:ascii="Arial" w:hAnsi="Arial" w:cs="Arial"/>
          <w:sz w:val="24"/>
          <w:szCs w:val="24"/>
          <w:lang w:val="en-GB"/>
          <w:rPrChange w:id="1550" w:author="Admin" w:date="2016-10-18T16:05:00Z">
            <w:rPr>
              <w:lang w:val="en-GB"/>
            </w:rPr>
          </w:rPrChange>
        </w:rPr>
        <w:t>ncluding single tablet dispensing and control via the internet.</w:t>
      </w:r>
    </w:p>
    <w:p w14:paraId="107FD385" w14:textId="77777777" w:rsidR="0045790C" w:rsidRPr="00385ECB" w:rsidRDefault="0045790C" w:rsidP="00754AB6">
      <w:pPr>
        <w:spacing w:after="0" w:line="360" w:lineRule="auto"/>
        <w:ind w:left="0" w:firstLine="0"/>
        <w:rPr>
          <w:rFonts w:ascii="Arial" w:hAnsi="Arial" w:cs="Arial"/>
          <w:sz w:val="24"/>
          <w:szCs w:val="24"/>
          <w:lang w:val="en-GB"/>
          <w:rPrChange w:id="1551" w:author="Admin" w:date="2016-10-18T16:05:00Z">
            <w:rPr>
              <w:lang w:val="en-GB"/>
            </w:rPr>
          </w:rPrChange>
        </w:rPr>
        <w:pPrChange w:id="1552" w:author="Admin" w:date="2016-10-18T16:11:00Z">
          <w:pPr>
            <w:spacing w:after="0"/>
            <w:ind w:left="1"/>
          </w:pPr>
        </w:pPrChange>
      </w:pPr>
    </w:p>
    <w:p w14:paraId="12E2419A" w14:textId="677CAF85" w:rsidR="00C261B9" w:rsidRPr="00385ECB" w:rsidRDefault="009F5C60" w:rsidP="0045790C">
      <w:pPr>
        <w:spacing w:after="0" w:line="360" w:lineRule="auto"/>
        <w:ind w:left="0" w:firstLine="0"/>
        <w:jc w:val="center"/>
        <w:rPr>
          <w:rFonts w:ascii="Arial" w:hAnsi="Arial" w:cs="Arial"/>
          <w:sz w:val="24"/>
          <w:szCs w:val="24"/>
          <w:lang w:val="en-GB"/>
          <w:rPrChange w:id="1553" w:author="Admin" w:date="2016-10-18T16:05:00Z">
            <w:rPr>
              <w:lang w:val="en-GB"/>
            </w:rPr>
          </w:rPrChange>
        </w:rPr>
        <w:pPrChange w:id="1554" w:author="Admin" w:date="2016-10-18T16:15:00Z">
          <w:pPr>
            <w:spacing w:after="319" w:line="259" w:lineRule="auto"/>
            <w:ind w:left="2526" w:firstLine="0"/>
            <w:jc w:val="left"/>
          </w:pPr>
        </w:pPrChange>
      </w:pPr>
      <w:r w:rsidRPr="00385ECB">
        <w:rPr>
          <w:rFonts w:ascii="Arial" w:hAnsi="Arial" w:cs="Arial"/>
          <w:noProof/>
          <w:sz w:val="24"/>
          <w:szCs w:val="24"/>
          <w:rPrChange w:id="1555" w:author="Admin" w:date="2016-10-18T16:05:00Z">
            <w:rPr>
              <w:rFonts w:ascii="Arial" w:hAnsi="Arial" w:cs="Arial"/>
              <w:noProof/>
              <w:sz w:val="24"/>
              <w:szCs w:val="24"/>
            </w:rPr>
          </w:rPrChange>
        </w:rPr>
        <w:drawing>
          <wp:inline distT="0" distB="0" distL="0" distR="0" wp14:anchorId="2CDECD78" wp14:editId="335F3B8F">
            <wp:extent cx="2914650" cy="2419350"/>
            <wp:effectExtent l="0" t="0" r="0" b="0"/>
            <wp:docPr id="9"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14650" cy="2419350"/>
                    </a:xfrm>
                    <a:prstGeom prst="rect">
                      <a:avLst/>
                    </a:prstGeom>
                    <a:noFill/>
                    <a:ln>
                      <a:noFill/>
                    </a:ln>
                  </pic:spPr>
                </pic:pic>
              </a:graphicData>
            </a:graphic>
          </wp:inline>
        </w:drawing>
      </w:r>
    </w:p>
    <w:p w14:paraId="0CFB71D6" w14:textId="77777777" w:rsidR="0045790C" w:rsidRPr="00385ECB" w:rsidRDefault="0045790C" w:rsidP="00754AB6">
      <w:pPr>
        <w:spacing w:after="0" w:line="360" w:lineRule="auto"/>
        <w:ind w:left="0" w:firstLine="0"/>
        <w:rPr>
          <w:ins w:id="1556" w:author="Admin" w:date="2016-10-18T16:15:00Z"/>
          <w:rFonts w:ascii="Arial" w:hAnsi="Arial" w:cs="Arial"/>
          <w:sz w:val="24"/>
          <w:szCs w:val="24"/>
          <w:lang w:val="en-GB"/>
        </w:rPr>
        <w:pPrChange w:id="1557" w:author="Admin" w:date="2016-10-18T16:11:00Z">
          <w:pPr>
            <w:spacing w:after="234"/>
            <w:ind w:left="1"/>
          </w:pPr>
        </w:pPrChange>
      </w:pPr>
    </w:p>
    <w:p w14:paraId="254ADDC2" w14:textId="77777777" w:rsidR="00C261B9" w:rsidRPr="00385ECB" w:rsidRDefault="007D0309" w:rsidP="002C148F">
      <w:pPr>
        <w:pStyle w:val="Caption"/>
        <w:rPr>
          <w:ins w:id="1558" w:author="Admin" w:date="2016-10-18T16:14:00Z"/>
          <w:sz w:val="24"/>
          <w:szCs w:val="24"/>
          <w:lang w:val="en-GB"/>
        </w:rPr>
        <w:pPrChange w:id="1559" w:author="Admin" w:date="2016-11-01T19:31:00Z">
          <w:pPr>
            <w:spacing w:after="234"/>
            <w:ind w:left="1"/>
          </w:pPr>
        </w:pPrChange>
      </w:pPr>
      <w:del w:id="1560" w:author="Admin" w:date="2016-11-01T19:31:00Z">
        <w:r w:rsidRPr="00385ECB" w:rsidDel="002C148F">
          <w:rPr>
            <w:sz w:val="24"/>
            <w:szCs w:val="24"/>
            <w:lang w:val="en-GB"/>
            <w:rPrChange w:id="1561" w:author="Admin" w:date="2016-10-18T16:05:00Z">
              <w:rPr>
                <w:lang w:val="en-GB"/>
              </w:rPr>
            </w:rPrChange>
          </w:rPr>
          <w:delText xml:space="preserve">Figure 2.3: Dispensing mechanism for Medication </w:delText>
        </w:r>
      </w:del>
      <w:del w:id="1562" w:author="Admin" w:date="2016-10-18T16:47:00Z">
        <w:r w:rsidRPr="00385ECB" w:rsidDel="00686EE4">
          <w:rPr>
            <w:sz w:val="24"/>
            <w:szCs w:val="24"/>
            <w:lang w:val="en-GB"/>
            <w:rPrChange w:id="1563" w:author="Admin" w:date="2016-10-18T16:05:00Z">
              <w:rPr>
                <w:lang w:val="en-GB"/>
              </w:rPr>
            </w:rPrChange>
          </w:rPr>
          <w:delText>dispensor</w:delText>
        </w:r>
      </w:del>
      <w:del w:id="1564" w:author="Admin" w:date="2016-11-01T19:31:00Z">
        <w:r w:rsidRPr="00385ECB" w:rsidDel="002C148F">
          <w:rPr>
            <w:sz w:val="24"/>
            <w:szCs w:val="24"/>
            <w:lang w:val="en-GB"/>
            <w:rPrChange w:id="1565" w:author="Admin" w:date="2016-10-18T16:05:00Z">
              <w:rPr>
                <w:lang w:val="en-GB"/>
              </w:rPr>
            </w:rPrChange>
          </w:rPr>
          <w:delText xml:space="preserve"> for narcotic rehabilitation with cover removed </w:delText>
        </w:r>
        <w:r w:rsidRPr="00385ECB" w:rsidDel="002C148F">
          <w:rPr>
            <w:sz w:val="24"/>
            <w:szCs w:val="24"/>
            <w:vertAlign w:val="superscript"/>
            <w:lang w:val="en-GB"/>
            <w:rPrChange w:id="1566" w:author="Admin" w:date="2016-10-18T17:02:00Z">
              <w:rPr>
                <w:lang w:val="en-GB"/>
              </w:rPr>
            </w:rPrChange>
          </w:rPr>
          <w:delText>[4]</w:delText>
        </w:r>
      </w:del>
      <w:ins w:id="1567" w:author="Admin" w:date="2016-11-01T19:31:00Z">
        <w:r w:rsidR="002C148F" w:rsidRPr="00385ECB">
          <w:rPr>
            <w:lang w:val="en-GB"/>
          </w:rPr>
          <w:t>Figure 2.3:  Dispensing mechanism for Medication dispenser for narcotic rehabilitation with cover removed.</w:t>
        </w:r>
        <w:r w:rsidR="002C148F" w:rsidRPr="00385ECB">
          <w:rPr>
            <w:vertAlign w:val="superscript"/>
            <w:lang w:val="en-GB"/>
            <w:rPrChange w:id="1568" w:author="Admin" w:date="2016-11-01T19:31:00Z">
              <w:rPr/>
            </w:rPrChange>
          </w:rPr>
          <w:t>[4]</w:t>
        </w:r>
      </w:ins>
      <w:del w:id="1569" w:author="Admin" w:date="2016-10-18T17:02:00Z">
        <w:r w:rsidRPr="00385ECB" w:rsidDel="003C564C">
          <w:rPr>
            <w:sz w:val="24"/>
            <w:szCs w:val="24"/>
            <w:lang w:val="en-GB"/>
            <w:rPrChange w:id="1570" w:author="Admin" w:date="2016-10-18T16:05:00Z">
              <w:rPr>
                <w:lang w:val="en-GB"/>
              </w:rPr>
            </w:rPrChange>
          </w:rPr>
          <w:delText>.</w:delText>
        </w:r>
      </w:del>
    </w:p>
    <w:p w14:paraId="442A2C19" w14:textId="77777777" w:rsidR="0045790C" w:rsidRPr="00385ECB" w:rsidRDefault="0045790C" w:rsidP="00754AB6">
      <w:pPr>
        <w:spacing w:after="0" w:line="360" w:lineRule="auto"/>
        <w:ind w:left="0" w:firstLine="0"/>
        <w:rPr>
          <w:rFonts w:ascii="Arial" w:hAnsi="Arial" w:cs="Arial"/>
          <w:sz w:val="24"/>
          <w:szCs w:val="24"/>
          <w:lang w:val="en-GB"/>
          <w:rPrChange w:id="1571" w:author="Admin" w:date="2016-10-18T16:05:00Z">
            <w:rPr>
              <w:lang w:val="en-GB"/>
            </w:rPr>
          </w:rPrChange>
        </w:rPr>
        <w:pPrChange w:id="1572" w:author="Admin" w:date="2016-10-18T16:11:00Z">
          <w:pPr>
            <w:spacing w:after="234"/>
            <w:ind w:left="1"/>
          </w:pPr>
        </w:pPrChange>
      </w:pPr>
    </w:p>
    <w:p w14:paraId="20EAA602" w14:textId="77777777" w:rsidR="00C261B9" w:rsidRPr="00385ECB" w:rsidRDefault="007D0309" w:rsidP="00754AB6">
      <w:pPr>
        <w:spacing w:after="0" w:line="360" w:lineRule="auto"/>
        <w:ind w:left="0" w:firstLine="0"/>
        <w:rPr>
          <w:ins w:id="1573" w:author="Admin" w:date="2016-10-18T16:15:00Z"/>
          <w:rFonts w:ascii="Arial" w:hAnsi="Arial" w:cs="Arial"/>
          <w:sz w:val="24"/>
          <w:szCs w:val="24"/>
          <w:lang w:val="en-GB"/>
        </w:rPr>
        <w:pPrChange w:id="1574" w:author="Admin" w:date="2016-10-18T16:11:00Z">
          <w:pPr>
            <w:ind w:left="1"/>
          </w:pPr>
        </w:pPrChange>
      </w:pPr>
      <w:r w:rsidRPr="00385ECB">
        <w:rPr>
          <w:rFonts w:ascii="Arial" w:hAnsi="Arial" w:cs="Arial"/>
          <w:sz w:val="24"/>
          <w:szCs w:val="24"/>
          <w:lang w:val="en-GB"/>
          <w:rPrChange w:id="1575" w:author="Admin" w:date="2016-10-18T16:05:00Z">
            <w:rPr>
              <w:lang w:val="en-GB"/>
            </w:rPr>
          </w:rPrChange>
        </w:rPr>
        <w:t xml:space="preserve">The medication dispenser started </w:t>
      </w:r>
      <w:del w:id="1576" w:author="Admin" w:date="2016-10-18T16:47:00Z">
        <w:r w:rsidRPr="00385ECB" w:rsidDel="00686EE4">
          <w:rPr>
            <w:rFonts w:ascii="Arial" w:hAnsi="Arial" w:cs="Arial"/>
            <w:sz w:val="24"/>
            <w:szCs w:val="24"/>
            <w:lang w:val="en-GB"/>
            <w:rPrChange w:id="1577" w:author="Admin" w:date="2016-10-18T16:05:00Z">
              <w:rPr>
                <w:lang w:val="en-GB"/>
              </w:rPr>
            </w:rPrChange>
          </w:rPr>
          <w:delText>of</w:delText>
        </w:r>
      </w:del>
      <w:ins w:id="1578" w:author="Admin" w:date="2016-10-18T16:47:00Z">
        <w:r w:rsidR="00686EE4" w:rsidRPr="00385ECB">
          <w:rPr>
            <w:rFonts w:ascii="Arial" w:hAnsi="Arial" w:cs="Arial"/>
            <w:sz w:val="24"/>
            <w:szCs w:val="24"/>
            <w:lang w:val="en-GB"/>
          </w:rPr>
          <w:t>off</w:t>
        </w:r>
      </w:ins>
      <w:r w:rsidRPr="00385ECB">
        <w:rPr>
          <w:rFonts w:ascii="Arial" w:hAnsi="Arial" w:cs="Arial"/>
          <w:sz w:val="24"/>
          <w:szCs w:val="24"/>
          <w:lang w:val="en-GB"/>
          <w:rPrChange w:id="1579" w:author="Admin" w:date="2016-10-18T16:05:00Z">
            <w:rPr>
              <w:lang w:val="en-GB"/>
            </w:rPr>
          </w:rPrChange>
        </w:rPr>
        <w:t xml:space="preserve"> with a few specifications</w:t>
      </w:r>
      <w:r w:rsidR="001B1A39">
        <w:rPr>
          <w:rFonts w:ascii="Arial" w:hAnsi="Arial" w:cs="Arial"/>
          <w:sz w:val="24"/>
          <w:szCs w:val="24"/>
          <w:lang w:val="en-GB"/>
        </w:rPr>
        <w:t>,</w:t>
      </w:r>
      <w:r w:rsidRPr="00385ECB">
        <w:rPr>
          <w:rFonts w:ascii="Arial" w:hAnsi="Arial" w:cs="Arial"/>
          <w:sz w:val="24"/>
          <w:szCs w:val="24"/>
          <w:lang w:val="en-GB"/>
          <w:rPrChange w:id="1580" w:author="Admin" w:date="2016-10-18T16:05:00Z">
            <w:rPr>
              <w:lang w:val="en-GB"/>
            </w:rPr>
          </w:rPrChange>
        </w:rPr>
        <w:t xml:space="preserve"> ranging from a</w:t>
      </w:r>
      <w:r w:rsidR="00764BAC">
        <w:rPr>
          <w:rFonts w:ascii="Arial" w:hAnsi="Arial" w:cs="Arial"/>
          <w:sz w:val="24"/>
          <w:szCs w:val="24"/>
          <w:lang w:val="en-GB"/>
        </w:rPr>
        <w:t xml:space="preserve"> tamper-proof housing to remote </w:t>
      </w:r>
      <w:r w:rsidRPr="00385ECB">
        <w:rPr>
          <w:rFonts w:ascii="Arial" w:hAnsi="Arial" w:cs="Arial"/>
          <w:sz w:val="24"/>
          <w:szCs w:val="24"/>
          <w:lang w:val="en-GB"/>
          <w:rPrChange w:id="1581" w:author="Admin" w:date="2016-10-18T16:05:00Z">
            <w:rPr>
              <w:lang w:val="en-GB"/>
            </w:rPr>
          </w:rPrChange>
        </w:rPr>
        <w:t xml:space="preserve">control via the internet, being related to the design of the Vending Machine. Depicted in Figure 2.3, the mechanism is driven by a stepper </w:t>
      </w:r>
      <w:del w:id="1582" w:author="Admin" w:date="2016-10-18T16:47:00Z">
        <w:r w:rsidRPr="00385ECB" w:rsidDel="00686EE4">
          <w:rPr>
            <w:rFonts w:ascii="Arial" w:hAnsi="Arial" w:cs="Arial"/>
            <w:sz w:val="24"/>
            <w:szCs w:val="24"/>
            <w:lang w:val="en-GB"/>
            <w:rPrChange w:id="1583" w:author="Admin" w:date="2016-10-18T16:05:00Z">
              <w:rPr>
                <w:lang w:val="en-GB"/>
              </w:rPr>
            </w:rPrChange>
          </w:rPr>
          <w:delText>motor ,</w:delText>
        </w:r>
      </w:del>
      <w:ins w:id="1584" w:author="Admin" w:date="2016-10-18T16:47:00Z">
        <w:r w:rsidR="00686EE4" w:rsidRPr="00385ECB">
          <w:rPr>
            <w:rFonts w:ascii="Arial" w:hAnsi="Arial" w:cs="Arial"/>
            <w:sz w:val="24"/>
            <w:szCs w:val="24"/>
            <w:lang w:val="en-GB"/>
          </w:rPr>
          <w:t>motor</w:t>
        </w:r>
      </w:ins>
      <w:r w:rsidRPr="00385ECB">
        <w:rPr>
          <w:rFonts w:ascii="Arial" w:hAnsi="Arial" w:cs="Arial"/>
          <w:sz w:val="24"/>
          <w:szCs w:val="24"/>
          <w:lang w:val="en-GB"/>
          <w:rPrChange w:id="1585" w:author="Admin" w:date="2016-10-18T16:05:00Z">
            <w:rPr>
              <w:lang w:val="en-GB"/>
            </w:rPr>
          </w:rPrChange>
        </w:rPr>
        <w:t xml:space="preserve"> (</w:t>
      </w:r>
      <w:r w:rsidR="00764BAC">
        <w:rPr>
          <w:rFonts w:ascii="Arial" w:hAnsi="Arial" w:cs="Arial"/>
          <w:sz w:val="24"/>
          <w:szCs w:val="24"/>
          <w:lang w:val="en-GB"/>
        </w:rPr>
        <w:t>5), connected to a cylinder</w:t>
      </w:r>
      <w:r w:rsidRPr="00385ECB">
        <w:rPr>
          <w:rFonts w:ascii="Arial" w:hAnsi="Arial" w:cs="Arial"/>
          <w:sz w:val="24"/>
          <w:szCs w:val="24"/>
          <w:lang w:val="en-GB"/>
          <w:rPrChange w:id="1586" w:author="Admin" w:date="2016-10-18T16:05:00Z">
            <w:rPr>
              <w:lang w:val="en-GB"/>
            </w:rPr>
          </w:rPrChange>
        </w:rPr>
        <w:t xml:space="preserve"> (1), by a shaft (8), with the d</w:t>
      </w:r>
      <w:r w:rsidR="00764BAC">
        <w:rPr>
          <w:rFonts w:ascii="Arial" w:hAnsi="Arial" w:cs="Arial"/>
          <w:sz w:val="24"/>
          <w:szCs w:val="24"/>
          <w:lang w:val="en-GB"/>
        </w:rPr>
        <w:t>osages attached to the cylinder</w:t>
      </w:r>
      <w:r w:rsidRPr="00385ECB">
        <w:rPr>
          <w:rFonts w:ascii="Arial" w:hAnsi="Arial" w:cs="Arial"/>
          <w:sz w:val="24"/>
          <w:szCs w:val="24"/>
          <w:lang w:val="en-GB"/>
          <w:rPrChange w:id="1587" w:author="Admin" w:date="2016-10-18T16:05:00Z">
            <w:rPr>
              <w:lang w:val="en-GB"/>
            </w:rPr>
          </w:rPrChange>
        </w:rPr>
        <w:t xml:space="preserve"> (4). As the dosage rotated to the bottom position</w:t>
      </w:r>
      <w:r w:rsidR="00764BAC">
        <w:rPr>
          <w:rFonts w:ascii="Arial" w:hAnsi="Arial" w:cs="Arial"/>
          <w:sz w:val="24"/>
          <w:szCs w:val="24"/>
          <w:lang w:val="en-GB"/>
        </w:rPr>
        <w:t>,</w:t>
      </w:r>
      <w:r w:rsidRPr="00385ECB">
        <w:rPr>
          <w:rFonts w:ascii="Arial" w:hAnsi="Arial" w:cs="Arial"/>
          <w:sz w:val="24"/>
          <w:szCs w:val="24"/>
          <w:lang w:val="en-GB"/>
          <w:rPrChange w:id="1588" w:author="Admin" w:date="2016-10-18T16:05:00Z">
            <w:rPr>
              <w:lang w:val="en-GB"/>
            </w:rPr>
          </w:rPrChange>
        </w:rPr>
        <w:t xml:space="preserve"> another stepper motor </w:t>
      </w:r>
      <w:r w:rsidR="00764BAC">
        <w:rPr>
          <w:rFonts w:ascii="Arial" w:hAnsi="Arial" w:cs="Arial"/>
          <w:sz w:val="24"/>
          <w:szCs w:val="24"/>
          <w:lang w:val="en-GB"/>
        </w:rPr>
        <w:t>would engage a mechanical drive (7)</w:t>
      </w:r>
      <w:r w:rsidRPr="00385ECB">
        <w:rPr>
          <w:rFonts w:ascii="Arial" w:hAnsi="Arial" w:cs="Arial"/>
          <w:sz w:val="24"/>
          <w:szCs w:val="24"/>
          <w:lang w:val="en-GB"/>
          <w:rPrChange w:id="1589" w:author="Admin" w:date="2016-10-18T16:05:00Z">
            <w:rPr>
              <w:lang w:val="en-GB"/>
            </w:rPr>
          </w:rPrChange>
        </w:rPr>
        <w:t xml:space="preserve"> to push the dosage rod out as shown at (2) and retract the rod. Limit switches, at (9), are used to determine the position of the bottom rod </w:t>
      </w:r>
      <w:r w:rsidR="001B1A39">
        <w:rPr>
          <w:rFonts w:ascii="Arial" w:hAnsi="Arial" w:cs="Arial"/>
          <w:sz w:val="24"/>
          <w:szCs w:val="24"/>
          <w:lang w:val="en-GB"/>
        </w:rPr>
        <w:t xml:space="preserve">and </w:t>
      </w:r>
      <w:r w:rsidRPr="00385ECB">
        <w:rPr>
          <w:rFonts w:ascii="Arial" w:hAnsi="Arial" w:cs="Arial"/>
          <w:sz w:val="24"/>
          <w:szCs w:val="24"/>
          <w:lang w:val="en-GB"/>
          <w:rPrChange w:id="1590" w:author="Admin" w:date="2016-10-18T16:05:00Z">
            <w:rPr>
              <w:lang w:val="en-GB"/>
            </w:rPr>
          </w:rPrChange>
        </w:rPr>
        <w:t>an optical sensor was used to determine the amount of rotation of the cylinder at (10). It measured the rot</w:t>
      </w:r>
      <w:r w:rsidR="00060DCA">
        <w:rPr>
          <w:rFonts w:ascii="Arial" w:hAnsi="Arial" w:cs="Arial"/>
          <w:sz w:val="24"/>
          <w:szCs w:val="24"/>
          <w:lang w:val="en-GB"/>
        </w:rPr>
        <w:t>ations by using a slotted disk,</w:t>
      </w:r>
      <w:r w:rsidRPr="00385ECB">
        <w:rPr>
          <w:rFonts w:ascii="Arial" w:hAnsi="Arial" w:cs="Arial"/>
          <w:sz w:val="24"/>
          <w:szCs w:val="24"/>
          <w:lang w:val="en-GB"/>
          <w:rPrChange w:id="1591" w:author="Admin" w:date="2016-10-18T16:05:00Z">
            <w:rPr>
              <w:lang w:val="en-GB"/>
            </w:rPr>
          </w:rPrChange>
        </w:rPr>
        <w:t xml:space="preserve"> shining a light through the slots and counting the times the light is blocked and re-appears. The mechanism would then be situated in a strong housing to prevent tamper, and if tamper did occur</w:t>
      </w:r>
      <w:r w:rsidR="00532120" w:rsidRPr="00385ECB">
        <w:rPr>
          <w:rFonts w:ascii="Arial" w:hAnsi="Arial" w:cs="Arial"/>
          <w:sz w:val="24"/>
          <w:szCs w:val="24"/>
          <w:lang w:val="en-GB"/>
        </w:rPr>
        <w:t>,</w:t>
      </w:r>
      <w:r w:rsidRPr="00385ECB">
        <w:rPr>
          <w:rFonts w:ascii="Arial" w:hAnsi="Arial" w:cs="Arial"/>
          <w:sz w:val="24"/>
          <w:szCs w:val="24"/>
          <w:lang w:val="en-GB"/>
          <w:rPrChange w:id="1592" w:author="Admin" w:date="2016-10-18T16:05:00Z">
            <w:rPr>
              <w:lang w:val="en-GB"/>
            </w:rPr>
          </w:rPrChange>
        </w:rPr>
        <w:t xml:space="preserve"> it would be obvious due to damage </w:t>
      </w:r>
      <w:r w:rsidR="00060DCA">
        <w:rPr>
          <w:rFonts w:ascii="Arial" w:hAnsi="Arial" w:cs="Arial"/>
          <w:sz w:val="24"/>
          <w:szCs w:val="24"/>
          <w:lang w:val="en-GB"/>
        </w:rPr>
        <w:lastRenderedPageBreak/>
        <w:t>incurred</w:t>
      </w:r>
      <w:r w:rsidRPr="00385ECB">
        <w:rPr>
          <w:rFonts w:ascii="Arial" w:hAnsi="Arial" w:cs="Arial"/>
          <w:sz w:val="24"/>
          <w:szCs w:val="24"/>
          <w:lang w:val="en-GB"/>
          <w:rPrChange w:id="1593" w:author="Admin" w:date="2016-10-18T16:05:00Z">
            <w:rPr>
              <w:lang w:val="en-GB"/>
            </w:rPr>
          </w:rPrChange>
        </w:rPr>
        <w:t xml:space="preserve"> to open the housing. </w:t>
      </w:r>
      <w:r w:rsidR="001B1A39" w:rsidRPr="001B1A39">
        <w:rPr>
          <w:rFonts w:ascii="Arial" w:hAnsi="Arial" w:cs="Arial"/>
          <w:sz w:val="24"/>
          <w:szCs w:val="24"/>
          <w:lang w:val="en-GB"/>
        </w:rPr>
        <w:t>A microcontroller communicating with a computer, which in turn, is connected to the internet, controls this dispensary mechanism</w:t>
      </w:r>
      <w:r w:rsidRPr="00385ECB">
        <w:rPr>
          <w:rFonts w:ascii="Arial" w:hAnsi="Arial" w:cs="Arial"/>
          <w:sz w:val="24"/>
          <w:szCs w:val="24"/>
          <w:lang w:val="en-GB"/>
          <w:rPrChange w:id="1594" w:author="Admin" w:date="2016-10-18T16:05:00Z">
            <w:rPr>
              <w:lang w:val="en-GB"/>
            </w:rPr>
          </w:rPrChange>
        </w:rPr>
        <w:t>.</w:t>
      </w:r>
    </w:p>
    <w:p w14:paraId="64EF55EB" w14:textId="77777777" w:rsidR="00C261B9" w:rsidRPr="00385ECB" w:rsidRDefault="007D0309" w:rsidP="00754AB6">
      <w:pPr>
        <w:spacing w:after="0" w:line="360" w:lineRule="auto"/>
        <w:ind w:left="0" w:firstLine="0"/>
        <w:rPr>
          <w:ins w:id="1595" w:author="Admin" w:date="2016-10-18T16:15:00Z"/>
          <w:rFonts w:ascii="Arial" w:hAnsi="Arial" w:cs="Arial"/>
          <w:sz w:val="24"/>
          <w:szCs w:val="24"/>
          <w:lang w:val="en-GB"/>
        </w:rPr>
        <w:pPrChange w:id="1596" w:author="Admin" w:date="2016-10-18T16:11:00Z">
          <w:pPr>
            <w:ind w:left="1"/>
          </w:pPr>
        </w:pPrChange>
      </w:pPr>
      <w:r w:rsidRPr="00385ECB">
        <w:rPr>
          <w:rFonts w:ascii="Arial" w:hAnsi="Arial" w:cs="Arial"/>
          <w:sz w:val="24"/>
          <w:szCs w:val="24"/>
          <w:lang w:val="en-GB"/>
          <w:rPrChange w:id="1597" w:author="Admin" w:date="2016-10-18T16:05:00Z">
            <w:rPr>
              <w:lang w:val="en-GB"/>
            </w:rPr>
          </w:rPrChange>
        </w:rPr>
        <w:t xml:space="preserve">The cylinder provides a reliable delivery mechanism but limits the amount of stock of  tablets that can be loaded in the dispenser. This may be a design choice by the </w:t>
      </w:r>
      <w:r w:rsidR="009D4095">
        <w:rPr>
          <w:rFonts w:ascii="Arial" w:hAnsi="Arial" w:cs="Arial"/>
          <w:sz w:val="24"/>
          <w:szCs w:val="24"/>
          <w:lang w:val="en-GB"/>
        </w:rPr>
        <w:t xml:space="preserve">designers, </w:t>
      </w:r>
      <w:r w:rsidRPr="00385ECB">
        <w:rPr>
          <w:rFonts w:ascii="Arial" w:hAnsi="Arial" w:cs="Arial"/>
          <w:sz w:val="24"/>
          <w:szCs w:val="24"/>
          <w:lang w:val="en-GB"/>
          <w:rPrChange w:id="1598" w:author="Admin" w:date="2016-10-18T16:05:00Z">
            <w:rPr>
              <w:lang w:val="en-GB"/>
            </w:rPr>
          </w:rPrChange>
        </w:rPr>
        <w:t xml:space="preserve">as patients being rehabilitated </w:t>
      </w:r>
      <w:r w:rsidR="009D4095" w:rsidRPr="009D4095">
        <w:rPr>
          <w:rFonts w:ascii="Arial" w:hAnsi="Arial" w:cs="Arial"/>
          <w:sz w:val="24"/>
          <w:szCs w:val="24"/>
          <w:lang w:val="en-GB"/>
        </w:rPr>
        <w:t>should not</w:t>
      </w:r>
      <w:r w:rsidRPr="00385ECB">
        <w:rPr>
          <w:rFonts w:ascii="Arial" w:hAnsi="Arial" w:cs="Arial"/>
          <w:sz w:val="24"/>
          <w:szCs w:val="24"/>
          <w:lang w:val="en-GB"/>
          <w:rPrChange w:id="1599" w:author="Admin" w:date="2016-10-18T16:05:00Z">
            <w:rPr>
              <w:lang w:val="en-GB"/>
            </w:rPr>
          </w:rPrChange>
        </w:rPr>
        <w:t xml:space="preserve"> have access to medication in large amounts</w:t>
      </w:r>
      <w:r w:rsidR="009D4095">
        <w:rPr>
          <w:rFonts w:ascii="Arial" w:hAnsi="Arial" w:cs="Arial"/>
          <w:sz w:val="24"/>
          <w:szCs w:val="24"/>
          <w:lang w:val="en-GB"/>
        </w:rPr>
        <w:t>,</w:t>
      </w:r>
      <w:r w:rsidRPr="00385ECB">
        <w:rPr>
          <w:rFonts w:ascii="Arial" w:hAnsi="Arial" w:cs="Arial"/>
          <w:sz w:val="24"/>
          <w:szCs w:val="24"/>
          <w:lang w:val="en-GB"/>
          <w:rPrChange w:id="1600" w:author="Admin" w:date="2016-10-18T16:05:00Z">
            <w:rPr>
              <w:lang w:val="en-GB"/>
            </w:rPr>
          </w:rPrChange>
        </w:rPr>
        <w:t xml:space="preserve"> even if it is protected. This reliable method of using a cylinder or a wheel can be advantageous</w:t>
      </w:r>
      <w:r w:rsidR="001B1A39">
        <w:rPr>
          <w:rFonts w:ascii="Arial" w:hAnsi="Arial" w:cs="Arial"/>
          <w:sz w:val="24"/>
          <w:szCs w:val="24"/>
          <w:lang w:val="en-GB"/>
        </w:rPr>
        <w:t>,</w:t>
      </w:r>
      <w:r w:rsidRPr="00385ECB">
        <w:rPr>
          <w:rFonts w:ascii="Arial" w:hAnsi="Arial" w:cs="Arial"/>
          <w:sz w:val="24"/>
          <w:szCs w:val="24"/>
          <w:lang w:val="en-GB"/>
          <w:rPrChange w:id="1601" w:author="Admin" w:date="2016-10-18T16:05:00Z">
            <w:rPr>
              <w:lang w:val="en-GB"/>
            </w:rPr>
          </w:rPrChange>
        </w:rPr>
        <w:t xml:space="preserve"> as the design rotates with all its parts</w:t>
      </w:r>
      <w:r w:rsidR="009D4095">
        <w:rPr>
          <w:rFonts w:ascii="Arial" w:hAnsi="Arial" w:cs="Arial"/>
          <w:sz w:val="24"/>
          <w:szCs w:val="24"/>
          <w:lang w:val="en-GB"/>
        </w:rPr>
        <w:t>,</w:t>
      </w:r>
      <w:r w:rsidRPr="00385ECB">
        <w:rPr>
          <w:rFonts w:ascii="Arial" w:hAnsi="Arial" w:cs="Arial"/>
          <w:sz w:val="24"/>
          <w:szCs w:val="24"/>
          <w:lang w:val="en-GB"/>
          <w:rPrChange w:id="1602" w:author="Admin" w:date="2016-10-18T16:05:00Z">
            <w:rPr>
              <w:lang w:val="en-GB"/>
            </w:rPr>
          </w:rPrChange>
        </w:rPr>
        <w:t xml:space="preserve"> making it difficult for a jam to occur </w:t>
      </w:r>
      <w:r w:rsidR="009D4095">
        <w:rPr>
          <w:rFonts w:ascii="Arial" w:hAnsi="Arial" w:cs="Arial"/>
          <w:sz w:val="24"/>
          <w:szCs w:val="24"/>
          <w:lang w:val="en-GB"/>
        </w:rPr>
        <w:t>as a result of a</w:t>
      </w:r>
      <w:r w:rsidRPr="00385ECB">
        <w:rPr>
          <w:rFonts w:ascii="Arial" w:hAnsi="Arial" w:cs="Arial"/>
          <w:sz w:val="24"/>
          <w:szCs w:val="24"/>
          <w:lang w:val="en-GB"/>
          <w:rPrChange w:id="1603" w:author="Admin" w:date="2016-10-18T16:05:00Z">
            <w:rPr>
              <w:lang w:val="en-GB"/>
            </w:rPr>
          </w:rPrChange>
        </w:rPr>
        <w:t xml:space="preserve"> clashing of parts. The only danger would be if the dispensary rod was extended and the cylinder rotated. This is avoided by using sensors to detect the extension of the rod. This </w:t>
      </w:r>
      <w:r w:rsidR="009D4095">
        <w:rPr>
          <w:rFonts w:ascii="Arial" w:hAnsi="Arial" w:cs="Arial"/>
          <w:sz w:val="24"/>
          <w:szCs w:val="24"/>
          <w:lang w:val="en-GB"/>
        </w:rPr>
        <w:t>approach</w:t>
      </w:r>
      <w:r w:rsidRPr="00385ECB">
        <w:rPr>
          <w:rFonts w:ascii="Arial" w:hAnsi="Arial" w:cs="Arial"/>
          <w:sz w:val="24"/>
          <w:szCs w:val="24"/>
          <w:lang w:val="en-GB"/>
          <w:rPrChange w:id="1604" w:author="Admin" w:date="2016-10-18T16:05:00Z">
            <w:rPr>
              <w:lang w:val="en-GB"/>
            </w:rPr>
          </w:rPrChange>
        </w:rPr>
        <w:t xml:space="preserve"> of preventing the device from causing damage to itself by effectively using sensors and programming should be implemented in the Vending Machine.</w:t>
      </w:r>
    </w:p>
    <w:p w14:paraId="4CC0053E" w14:textId="77777777" w:rsidR="0045790C" w:rsidRPr="00385ECB" w:rsidRDefault="0045790C" w:rsidP="00754AB6">
      <w:pPr>
        <w:spacing w:after="0" w:line="360" w:lineRule="auto"/>
        <w:ind w:left="0" w:firstLine="0"/>
        <w:rPr>
          <w:rFonts w:ascii="Arial" w:hAnsi="Arial" w:cs="Arial"/>
          <w:sz w:val="24"/>
          <w:szCs w:val="24"/>
          <w:lang w:val="en-GB"/>
          <w:rPrChange w:id="1605" w:author="Admin" w:date="2016-10-18T16:05:00Z">
            <w:rPr>
              <w:lang w:val="en-GB"/>
            </w:rPr>
          </w:rPrChange>
        </w:rPr>
        <w:pPrChange w:id="1606" w:author="Admin" w:date="2016-10-18T16:11:00Z">
          <w:pPr>
            <w:ind w:left="1"/>
          </w:pPr>
        </w:pPrChange>
      </w:pPr>
    </w:p>
    <w:p w14:paraId="7D95F270" w14:textId="77777777" w:rsidR="00C261B9" w:rsidRPr="00385ECB" w:rsidRDefault="007D0309" w:rsidP="00754AB6">
      <w:pPr>
        <w:spacing w:after="0" w:line="360" w:lineRule="auto"/>
        <w:ind w:left="0" w:firstLine="0"/>
        <w:rPr>
          <w:ins w:id="1607" w:author="Admin" w:date="2016-10-18T16:15:00Z"/>
          <w:rFonts w:ascii="Arial" w:hAnsi="Arial" w:cs="Arial"/>
          <w:sz w:val="24"/>
          <w:szCs w:val="24"/>
          <w:lang w:val="en-GB"/>
        </w:rPr>
        <w:pPrChange w:id="1608" w:author="Admin" w:date="2016-10-18T16:11:00Z">
          <w:pPr>
            <w:spacing w:after="629"/>
            <w:ind w:left="1"/>
          </w:pPr>
        </w:pPrChange>
      </w:pPr>
      <w:r w:rsidRPr="00385ECB">
        <w:rPr>
          <w:rFonts w:ascii="Arial" w:hAnsi="Arial" w:cs="Arial"/>
          <w:sz w:val="24"/>
          <w:szCs w:val="24"/>
          <w:lang w:val="en-GB"/>
          <w:rPrChange w:id="1609" w:author="Admin" w:date="2016-10-18T16:05:00Z">
            <w:rPr>
              <w:lang w:val="en-GB"/>
            </w:rPr>
          </w:rPrChange>
        </w:rPr>
        <w:t xml:space="preserve">Another interesting approach used </w:t>
      </w:r>
      <w:r w:rsidR="009D4095">
        <w:rPr>
          <w:rFonts w:ascii="Arial" w:hAnsi="Arial" w:cs="Arial"/>
          <w:sz w:val="24"/>
          <w:szCs w:val="24"/>
          <w:lang w:val="en-GB"/>
        </w:rPr>
        <w:t>in</w:t>
      </w:r>
      <w:r w:rsidRPr="00385ECB">
        <w:rPr>
          <w:rFonts w:ascii="Arial" w:hAnsi="Arial" w:cs="Arial"/>
          <w:sz w:val="24"/>
          <w:szCs w:val="24"/>
          <w:lang w:val="en-GB"/>
          <w:rPrChange w:id="1610" w:author="Admin" w:date="2016-10-18T16:05:00Z">
            <w:rPr>
              <w:lang w:val="en-GB"/>
            </w:rPr>
          </w:rPrChange>
        </w:rPr>
        <w:t xml:space="preserve"> the programming is the compartmentalization of tasks. The microcontroller acts on its own with all the programming to do a complete dispensary action if needed</w:t>
      </w:r>
      <w:r w:rsidR="005B6B37">
        <w:rPr>
          <w:rFonts w:ascii="Arial" w:hAnsi="Arial" w:cs="Arial"/>
          <w:sz w:val="24"/>
          <w:szCs w:val="24"/>
          <w:lang w:val="en-GB"/>
        </w:rPr>
        <w:t>, but</w:t>
      </w:r>
      <w:r w:rsidRPr="00385ECB">
        <w:rPr>
          <w:rFonts w:ascii="Arial" w:hAnsi="Arial" w:cs="Arial"/>
          <w:sz w:val="24"/>
          <w:szCs w:val="24"/>
          <w:lang w:val="en-GB"/>
          <w:rPrChange w:id="1611" w:author="Admin" w:date="2016-10-18T16:05:00Z">
            <w:rPr>
              <w:lang w:val="en-GB"/>
            </w:rPr>
          </w:rPrChange>
        </w:rPr>
        <w:t xml:space="preserve"> receives commands to do so by a computer connected to the internet. </w:t>
      </w:r>
      <w:r w:rsidRPr="00385ECB">
        <w:rPr>
          <w:rFonts w:ascii="Arial" w:hAnsi="Arial" w:cs="Arial"/>
          <w:sz w:val="24"/>
          <w:szCs w:val="24"/>
          <w:highlight w:val="yellow"/>
          <w:lang w:val="en-GB"/>
          <w:rPrChange w:id="1612" w:author="Admin" w:date="2016-10-18T16:05:00Z">
            <w:rPr>
              <w:lang w:val="en-GB"/>
            </w:rPr>
          </w:rPrChange>
        </w:rPr>
        <w:t>This method makes each individual device act reliably, like the microcontroller and the computer, and enables the system as a hole to be more reliable.</w:t>
      </w:r>
      <w:r w:rsidRPr="00385ECB">
        <w:rPr>
          <w:rFonts w:ascii="Arial" w:hAnsi="Arial" w:cs="Arial"/>
          <w:sz w:val="24"/>
          <w:szCs w:val="24"/>
          <w:lang w:val="en-GB"/>
          <w:rPrChange w:id="1613" w:author="Admin" w:date="2016-10-18T16:05:00Z">
            <w:rPr>
              <w:lang w:val="en-GB"/>
            </w:rPr>
          </w:rPrChange>
        </w:rPr>
        <w:t xml:space="preserve"> This kind of programming style should be used for the Vending Machine to make it work effectively.</w:t>
      </w:r>
    </w:p>
    <w:p w14:paraId="7C82A77F" w14:textId="77777777" w:rsidR="0045790C" w:rsidRPr="00385ECB" w:rsidRDefault="0045790C" w:rsidP="00754AB6">
      <w:pPr>
        <w:spacing w:after="0" w:line="360" w:lineRule="auto"/>
        <w:ind w:left="0" w:firstLine="0"/>
        <w:rPr>
          <w:rFonts w:ascii="Arial" w:hAnsi="Arial" w:cs="Arial"/>
          <w:sz w:val="24"/>
          <w:szCs w:val="24"/>
          <w:lang w:val="en-GB"/>
          <w:rPrChange w:id="1614" w:author="Admin" w:date="2016-10-18T16:05:00Z">
            <w:rPr>
              <w:lang w:val="en-GB"/>
            </w:rPr>
          </w:rPrChange>
        </w:rPr>
        <w:pPrChange w:id="1615" w:author="Admin" w:date="2016-10-18T16:11:00Z">
          <w:pPr>
            <w:spacing w:after="629"/>
            <w:ind w:left="1"/>
          </w:pPr>
        </w:pPrChange>
      </w:pPr>
    </w:p>
    <w:p w14:paraId="3B60BA3C" w14:textId="77777777" w:rsidR="00C261B9" w:rsidRPr="00385ECB" w:rsidRDefault="007D0309" w:rsidP="00D12910">
      <w:pPr>
        <w:pStyle w:val="Heading3"/>
        <w:tabs>
          <w:tab w:val="clear" w:pos="977"/>
          <w:tab w:val="left" w:pos="990"/>
        </w:tabs>
        <w:rPr>
          <w:ins w:id="1616" w:author="Admin" w:date="2016-10-18T16:15:00Z"/>
        </w:rPr>
        <w:pPrChange w:id="1617" w:author="Admin" w:date="2016-10-18T16:35:00Z">
          <w:pPr>
            <w:spacing w:after="629"/>
            <w:ind w:left="1"/>
          </w:pPr>
        </w:pPrChange>
      </w:pPr>
      <w:bookmarkStart w:id="1618" w:name="_Toc44013"/>
      <w:del w:id="1619" w:author="Admin" w:date="2016-10-18T16:15:00Z">
        <w:r w:rsidRPr="00385ECB" w:rsidDel="0045790C">
          <w:rPr>
            <w:rPrChange w:id="1620" w:author="Admin" w:date="2016-10-18T16:05:00Z">
              <w:rPr>
                <w:rFonts w:ascii="Calibri" w:eastAsia="Calibri" w:hAnsi="Calibri" w:cs="Calibri"/>
                <w:b/>
                <w:lang w:val="en-GB"/>
              </w:rPr>
            </w:rPrChange>
          </w:rPr>
          <w:tab/>
        </w:r>
      </w:del>
      <w:r w:rsidRPr="00385ECB">
        <w:t>2.1.4</w:t>
      </w:r>
      <w:r w:rsidRPr="00385ECB">
        <w:tab/>
        <w:t>3D Adjustable cavity Medication Dispenser</w:t>
      </w:r>
      <w:bookmarkEnd w:id="1618"/>
    </w:p>
    <w:p w14:paraId="08D55675" w14:textId="77777777" w:rsidR="0045790C" w:rsidRPr="00385ECB" w:rsidRDefault="0045790C" w:rsidP="001C1ABF">
      <w:pPr>
        <w:rPr>
          <w:lang w:val="en-GB"/>
        </w:rPr>
      </w:pPr>
    </w:p>
    <w:p w14:paraId="7B6284FE" w14:textId="77777777" w:rsidR="00C261B9" w:rsidRPr="00385ECB" w:rsidRDefault="007D0309" w:rsidP="00754AB6">
      <w:pPr>
        <w:spacing w:after="0" w:line="360" w:lineRule="auto"/>
        <w:ind w:left="0" w:firstLine="0"/>
        <w:rPr>
          <w:ins w:id="1621" w:author="Admin" w:date="2016-10-18T16:15:00Z"/>
          <w:rFonts w:ascii="Arial" w:hAnsi="Arial" w:cs="Arial"/>
          <w:sz w:val="24"/>
          <w:szCs w:val="24"/>
          <w:lang w:val="en-GB"/>
        </w:rPr>
        <w:pPrChange w:id="1622" w:author="Admin" w:date="2016-10-18T16:11:00Z">
          <w:pPr>
            <w:spacing w:after="0"/>
            <w:ind w:left="1"/>
          </w:pPr>
        </w:pPrChange>
      </w:pPr>
      <w:r w:rsidRPr="00385ECB">
        <w:rPr>
          <w:rFonts w:ascii="Arial" w:hAnsi="Arial" w:cs="Arial"/>
          <w:sz w:val="24"/>
          <w:szCs w:val="24"/>
          <w:lang w:val="en-GB"/>
          <w:rPrChange w:id="1623" w:author="Admin" w:date="2016-10-18T16:05:00Z">
            <w:rPr>
              <w:lang w:val="en-GB"/>
            </w:rPr>
          </w:rPrChange>
        </w:rPr>
        <w:t>The 3D adjustable cavity Medication Dispenser</w:t>
      </w:r>
      <w:r w:rsidR="001B1A39">
        <w:rPr>
          <w:rFonts w:ascii="Arial" w:hAnsi="Arial" w:cs="Arial"/>
          <w:sz w:val="24"/>
          <w:szCs w:val="24"/>
          <w:lang w:val="en-GB"/>
        </w:rPr>
        <w:t xml:space="preserve"> is</w:t>
      </w:r>
      <w:r w:rsidRPr="00385ECB">
        <w:rPr>
          <w:rFonts w:ascii="Arial" w:hAnsi="Arial" w:cs="Arial"/>
          <w:sz w:val="24"/>
          <w:szCs w:val="24"/>
          <w:lang w:val="en-GB"/>
          <w:rPrChange w:id="1624" w:author="Admin" w:date="2016-10-18T16:05:00Z">
            <w:rPr>
              <w:lang w:val="en-GB"/>
            </w:rPr>
          </w:rPrChange>
        </w:rPr>
        <w:t xml:space="preserve"> aimed to solve a few problems observed </w:t>
      </w:r>
      <w:del w:id="1625" w:author="Admin" w:date="2016-10-18T16:47:00Z">
        <w:r w:rsidRPr="00385ECB" w:rsidDel="00686EE4">
          <w:rPr>
            <w:rFonts w:ascii="Arial" w:hAnsi="Arial" w:cs="Arial"/>
            <w:sz w:val="24"/>
            <w:szCs w:val="24"/>
            <w:lang w:val="en-GB"/>
            <w:rPrChange w:id="1626" w:author="Admin" w:date="2016-10-18T16:05:00Z">
              <w:rPr>
                <w:lang w:val="en-GB"/>
              </w:rPr>
            </w:rPrChange>
          </w:rPr>
          <w:delText>in a previous attempts</w:delText>
        </w:r>
      </w:del>
      <w:ins w:id="1627" w:author="Admin" w:date="2016-10-18T16:47:00Z">
        <w:r w:rsidR="00686EE4" w:rsidRPr="00385ECB">
          <w:rPr>
            <w:rFonts w:ascii="Arial" w:hAnsi="Arial" w:cs="Arial"/>
            <w:sz w:val="24"/>
            <w:szCs w:val="24"/>
            <w:lang w:val="en-GB"/>
          </w:rPr>
          <w:t xml:space="preserve">in </w:t>
        </w:r>
      </w:ins>
      <w:r w:rsidR="001B1A39">
        <w:rPr>
          <w:rFonts w:ascii="Arial" w:hAnsi="Arial" w:cs="Arial"/>
          <w:sz w:val="24"/>
          <w:szCs w:val="24"/>
          <w:lang w:val="en-GB"/>
        </w:rPr>
        <w:t>previous</w:t>
      </w:r>
      <w:ins w:id="1628" w:author="Admin" w:date="2016-10-18T16:47:00Z">
        <w:r w:rsidR="00686EE4" w:rsidRPr="00385ECB">
          <w:rPr>
            <w:rFonts w:ascii="Arial" w:hAnsi="Arial" w:cs="Arial"/>
            <w:sz w:val="24"/>
            <w:szCs w:val="24"/>
            <w:lang w:val="en-GB"/>
          </w:rPr>
          <w:t xml:space="preserve"> attempt</w:t>
        </w:r>
      </w:ins>
      <w:r w:rsidR="001B1A39">
        <w:rPr>
          <w:rFonts w:ascii="Arial" w:hAnsi="Arial" w:cs="Arial"/>
          <w:sz w:val="24"/>
          <w:szCs w:val="24"/>
          <w:lang w:val="en-GB"/>
        </w:rPr>
        <w:t>s</w:t>
      </w:r>
      <w:r w:rsidRPr="00385ECB">
        <w:rPr>
          <w:rFonts w:ascii="Arial" w:hAnsi="Arial" w:cs="Arial"/>
          <w:sz w:val="24"/>
          <w:szCs w:val="24"/>
          <w:lang w:val="en-GB"/>
          <w:rPrChange w:id="1629" w:author="Admin" w:date="2016-10-18T16:05:00Z">
            <w:rPr>
              <w:lang w:val="en-GB"/>
            </w:rPr>
          </w:rPrChange>
        </w:rPr>
        <w:t xml:space="preserve"> by other parties. These being the density of tablets stored in the mechanism, the variety of tablets and the adaptability of the mechanism. </w:t>
      </w:r>
      <w:r w:rsidR="00686EE4" w:rsidRPr="00385ECB">
        <w:rPr>
          <w:rFonts w:ascii="Arial" w:hAnsi="Arial" w:cs="Arial"/>
          <w:sz w:val="24"/>
          <w:szCs w:val="24"/>
          <w:lang w:val="en-GB"/>
          <w:rPrChange w:id="1630" w:author="Admin" w:date="2016-10-18T16:05:00Z">
            <w:rPr>
              <w:lang w:val="en-GB"/>
            </w:rPr>
          </w:rPrChange>
        </w:rPr>
        <w:t xml:space="preserve">It aimed to do </w:t>
      </w:r>
      <w:r w:rsidR="001B1A39">
        <w:rPr>
          <w:rFonts w:ascii="Arial" w:hAnsi="Arial" w:cs="Arial"/>
          <w:sz w:val="24"/>
          <w:szCs w:val="24"/>
          <w:lang w:val="en-GB"/>
        </w:rPr>
        <w:t>so</w:t>
      </w:r>
      <w:r w:rsidR="00686EE4" w:rsidRPr="00385ECB">
        <w:rPr>
          <w:rFonts w:ascii="Arial" w:hAnsi="Arial" w:cs="Arial"/>
          <w:sz w:val="24"/>
          <w:szCs w:val="24"/>
          <w:lang w:val="en-GB"/>
          <w:rPrChange w:id="1631" w:author="Admin" w:date="2016-10-18T16:05:00Z">
            <w:rPr>
              <w:lang w:val="en-GB"/>
            </w:rPr>
          </w:rPrChange>
        </w:rPr>
        <w:t xml:space="preserve"> with its 3D adjustable cavity solution, </w:t>
      </w:r>
      <w:r w:rsidR="005B6B37">
        <w:rPr>
          <w:rFonts w:ascii="Arial" w:hAnsi="Arial" w:cs="Arial"/>
          <w:sz w:val="24"/>
          <w:szCs w:val="24"/>
          <w:lang w:val="en-GB"/>
        </w:rPr>
        <w:t>“</w:t>
      </w:r>
      <w:del w:id="1632" w:author="Admin" w:date="2016-10-18T16:47:00Z">
        <w:r w:rsidR="00686EE4" w:rsidRPr="00385ECB" w:rsidDel="001E7EE9">
          <w:rPr>
            <w:rFonts w:ascii="Arial" w:hAnsi="Arial" w:cs="Arial"/>
            <w:sz w:val="24"/>
            <w:szCs w:val="24"/>
            <w:lang w:val="en-GB"/>
            <w:rPrChange w:id="1633" w:author="Admin" w:date="2016-10-18T16:05:00Z">
              <w:rPr>
                <w:lang w:val="en-GB"/>
              </w:rPr>
            </w:rPrChange>
          </w:rPr>
          <w:delText>”</w:delText>
        </w:r>
      </w:del>
      <w:r w:rsidR="00686EE4" w:rsidRPr="00385ECB">
        <w:rPr>
          <w:rFonts w:ascii="Arial" w:hAnsi="Arial" w:cs="Arial"/>
          <w:sz w:val="24"/>
          <w:szCs w:val="24"/>
          <w:lang w:val="en-GB"/>
          <w:rPrChange w:id="1634" w:author="Admin" w:date="2016-10-18T16:05:00Z">
            <w:rPr>
              <w:lang w:val="en-GB"/>
            </w:rPr>
          </w:rPrChange>
        </w:rPr>
        <w:t>3DAC” for short</w:t>
      </w:r>
      <w:ins w:id="1635" w:author="Admin" w:date="2016-10-18T17:02:00Z">
        <w:r w:rsidR="003C564C" w:rsidRPr="00385ECB">
          <w:rPr>
            <w:rFonts w:ascii="Arial" w:hAnsi="Arial" w:cs="Arial"/>
            <w:sz w:val="24"/>
            <w:szCs w:val="24"/>
            <w:lang w:val="en-GB"/>
          </w:rPr>
          <w:t>.</w:t>
        </w:r>
      </w:ins>
      <w:del w:id="1636" w:author="Admin" w:date="2016-10-18T17:02:00Z">
        <w:r w:rsidR="00686EE4" w:rsidRPr="00385ECB" w:rsidDel="003C564C">
          <w:rPr>
            <w:rFonts w:ascii="Arial" w:hAnsi="Arial" w:cs="Arial"/>
            <w:sz w:val="24"/>
            <w:szCs w:val="24"/>
            <w:lang w:val="en-GB"/>
            <w:rPrChange w:id="1637" w:author="Admin" w:date="2016-10-18T16:05:00Z">
              <w:rPr>
                <w:lang w:val="en-GB"/>
              </w:rPr>
            </w:rPrChange>
          </w:rPr>
          <w:delText xml:space="preserve"> </w:delText>
        </w:r>
      </w:del>
      <w:r w:rsidR="00686EE4" w:rsidRPr="00385ECB">
        <w:rPr>
          <w:rFonts w:ascii="Arial" w:hAnsi="Arial" w:cs="Arial"/>
          <w:sz w:val="24"/>
          <w:szCs w:val="24"/>
          <w:vertAlign w:val="superscript"/>
          <w:lang w:val="en-GB"/>
          <w:rPrChange w:id="1638" w:author="Admin" w:date="2016-10-18T17:02:00Z">
            <w:rPr>
              <w:lang w:val="en-GB"/>
            </w:rPr>
          </w:rPrChange>
        </w:rPr>
        <w:t>[5]</w:t>
      </w:r>
      <w:del w:id="1639" w:author="Admin" w:date="2016-10-18T17:02:00Z">
        <w:r w:rsidR="00686EE4" w:rsidRPr="00385ECB" w:rsidDel="003C564C">
          <w:rPr>
            <w:rFonts w:ascii="Arial" w:hAnsi="Arial" w:cs="Arial"/>
            <w:sz w:val="24"/>
            <w:szCs w:val="24"/>
            <w:vertAlign w:val="superscript"/>
            <w:lang w:val="en-GB"/>
            <w:rPrChange w:id="1640" w:author="Admin" w:date="2016-10-18T17:02:00Z">
              <w:rPr>
                <w:lang w:val="en-GB"/>
              </w:rPr>
            </w:rPrChange>
          </w:rPr>
          <w:delText>.</w:delText>
        </w:r>
      </w:del>
      <w:r w:rsidR="00686EE4" w:rsidRPr="00385ECB">
        <w:rPr>
          <w:rFonts w:ascii="Arial" w:hAnsi="Arial" w:cs="Arial"/>
          <w:sz w:val="24"/>
          <w:szCs w:val="24"/>
          <w:lang w:val="en-GB"/>
          <w:rPrChange w:id="1641" w:author="Admin" w:date="2016-10-18T16:05:00Z">
            <w:rPr>
              <w:lang w:val="en-GB"/>
            </w:rPr>
          </w:rPrChange>
        </w:rPr>
        <w:t xml:space="preserve"> </w:t>
      </w:r>
      <w:r w:rsidRPr="00385ECB">
        <w:rPr>
          <w:rFonts w:ascii="Arial" w:hAnsi="Arial" w:cs="Arial"/>
          <w:sz w:val="24"/>
          <w:szCs w:val="24"/>
          <w:lang w:val="en-GB"/>
          <w:rPrChange w:id="1642" w:author="Admin" w:date="2016-10-18T16:05:00Z">
            <w:rPr>
              <w:lang w:val="en-GB"/>
            </w:rPr>
          </w:rPrChange>
        </w:rPr>
        <w:t>The 3DAC system was also a home dispensary system</w:t>
      </w:r>
      <w:r w:rsidR="001B1A39">
        <w:rPr>
          <w:rFonts w:ascii="Arial" w:hAnsi="Arial" w:cs="Arial"/>
          <w:sz w:val="24"/>
          <w:szCs w:val="24"/>
          <w:lang w:val="en-GB"/>
        </w:rPr>
        <w:t>,</w:t>
      </w:r>
      <w:r w:rsidRPr="00385ECB">
        <w:rPr>
          <w:rFonts w:ascii="Arial" w:hAnsi="Arial" w:cs="Arial"/>
          <w:sz w:val="24"/>
          <w:szCs w:val="24"/>
          <w:lang w:val="en-GB"/>
          <w:rPrChange w:id="1643" w:author="Admin" w:date="2016-10-18T16:05:00Z">
            <w:rPr>
              <w:lang w:val="en-GB"/>
            </w:rPr>
          </w:rPrChange>
        </w:rPr>
        <w:t xml:space="preserve"> meaning it had to be compact </w:t>
      </w:r>
      <w:r w:rsidR="005B6B37">
        <w:rPr>
          <w:rFonts w:ascii="Arial" w:hAnsi="Arial" w:cs="Arial"/>
          <w:sz w:val="24"/>
          <w:szCs w:val="24"/>
          <w:lang w:val="en-GB"/>
        </w:rPr>
        <w:t xml:space="preserve">enough </w:t>
      </w:r>
      <w:r w:rsidRPr="00385ECB">
        <w:rPr>
          <w:rFonts w:ascii="Arial" w:hAnsi="Arial" w:cs="Arial"/>
          <w:sz w:val="24"/>
          <w:szCs w:val="24"/>
          <w:lang w:val="en-GB"/>
          <w:rPrChange w:id="1644" w:author="Admin" w:date="2016-10-18T16:05:00Z">
            <w:rPr>
              <w:lang w:val="en-GB"/>
            </w:rPr>
          </w:rPrChange>
        </w:rPr>
        <w:t>for a home space.</w:t>
      </w:r>
    </w:p>
    <w:p w14:paraId="0D94F0D9" w14:textId="77777777" w:rsidR="0045790C" w:rsidRPr="00385ECB" w:rsidRDefault="0045790C" w:rsidP="00754AB6">
      <w:pPr>
        <w:spacing w:after="0" w:line="360" w:lineRule="auto"/>
        <w:ind w:left="0" w:firstLine="0"/>
        <w:rPr>
          <w:rFonts w:ascii="Arial" w:hAnsi="Arial" w:cs="Arial"/>
          <w:sz w:val="24"/>
          <w:szCs w:val="24"/>
          <w:lang w:val="en-GB"/>
          <w:rPrChange w:id="1645" w:author="Admin" w:date="2016-10-18T16:05:00Z">
            <w:rPr>
              <w:lang w:val="en-GB"/>
            </w:rPr>
          </w:rPrChange>
        </w:rPr>
        <w:pPrChange w:id="1646" w:author="Admin" w:date="2016-10-18T16:11:00Z">
          <w:pPr>
            <w:spacing w:after="0"/>
            <w:ind w:left="1"/>
          </w:pPr>
        </w:pPrChange>
      </w:pPr>
    </w:p>
    <w:p w14:paraId="25E86FF4" w14:textId="08C98411" w:rsidR="00C261B9" w:rsidRPr="00385ECB" w:rsidRDefault="009F5C60" w:rsidP="0045790C">
      <w:pPr>
        <w:spacing w:after="0" w:line="360" w:lineRule="auto"/>
        <w:ind w:left="0" w:firstLine="0"/>
        <w:jc w:val="center"/>
        <w:rPr>
          <w:rFonts w:ascii="Arial" w:hAnsi="Arial" w:cs="Arial"/>
          <w:sz w:val="24"/>
          <w:szCs w:val="24"/>
          <w:lang w:val="en-GB"/>
          <w:rPrChange w:id="1647" w:author="Admin" w:date="2016-10-18T16:05:00Z">
            <w:rPr>
              <w:lang w:val="en-GB"/>
            </w:rPr>
          </w:rPrChange>
        </w:rPr>
        <w:pPrChange w:id="1648" w:author="Admin" w:date="2016-10-18T16:15:00Z">
          <w:pPr>
            <w:spacing w:after="319" w:line="259" w:lineRule="auto"/>
            <w:ind w:left="2454" w:firstLine="0"/>
            <w:jc w:val="left"/>
          </w:pPr>
        </w:pPrChange>
      </w:pPr>
      <w:r w:rsidRPr="00385ECB">
        <w:rPr>
          <w:rFonts w:ascii="Arial" w:hAnsi="Arial" w:cs="Arial"/>
          <w:noProof/>
          <w:sz w:val="24"/>
          <w:szCs w:val="24"/>
          <w:rPrChange w:id="1649" w:author="Admin" w:date="2016-10-18T16:05:00Z">
            <w:rPr>
              <w:rFonts w:ascii="Arial" w:hAnsi="Arial" w:cs="Arial"/>
              <w:noProof/>
              <w:sz w:val="24"/>
              <w:szCs w:val="24"/>
            </w:rPr>
          </w:rPrChange>
        </w:rPr>
        <w:drawing>
          <wp:inline distT="0" distB="0" distL="0" distR="0" wp14:anchorId="7A7D49C9" wp14:editId="26FE6731">
            <wp:extent cx="3000375" cy="1285875"/>
            <wp:effectExtent l="0" t="0" r="9525" b="9525"/>
            <wp:docPr id="10"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00375" cy="1285875"/>
                    </a:xfrm>
                    <a:prstGeom prst="rect">
                      <a:avLst/>
                    </a:prstGeom>
                    <a:noFill/>
                    <a:ln>
                      <a:noFill/>
                    </a:ln>
                  </pic:spPr>
                </pic:pic>
              </a:graphicData>
            </a:graphic>
          </wp:inline>
        </w:drawing>
      </w:r>
    </w:p>
    <w:p w14:paraId="611BA32E" w14:textId="77777777" w:rsidR="00C261B9" w:rsidRPr="00385ECB" w:rsidRDefault="007D0309" w:rsidP="002C148F">
      <w:pPr>
        <w:pStyle w:val="Caption"/>
        <w:rPr>
          <w:ins w:id="1650" w:author="Admin" w:date="2016-10-18T16:15:00Z"/>
          <w:sz w:val="24"/>
          <w:szCs w:val="24"/>
          <w:lang w:val="en-GB"/>
        </w:rPr>
        <w:pPrChange w:id="1651" w:author="Admin" w:date="2016-11-01T19:31:00Z">
          <w:pPr>
            <w:spacing w:after="241"/>
            <w:ind w:left="1"/>
          </w:pPr>
        </w:pPrChange>
      </w:pPr>
      <w:del w:id="1652" w:author="Admin" w:date="2016-11-01T19:32:00Z">
        <w:r w:rsidRPr="00385ECB" w:rsidDel="002C148F">
          <w:rPr>
            <w:sz w:val="24"/>
            <w:szCs w:val="24"/>
            <w:lang w:val="en-GB"/>
            <w:rPrChange w:id="1653" w:author="Admin" w:date="2016-10-18T16:05:00Z">
              <w:rPr>
                <w:lang w:val="en-GB"/>
              </w:rPr>
            </w:rPrChange>
          </w:rPr>
          <w:lastRenderedPageBreak/>
          <w:delText xml:space="preserve">Figure 2.4: Picture of an (a) isometric and (b) cross sectional view of the tablet bucket and its different compartments. </w:delText>
        </w:r>
        <w:r w:rsidRPr="00385ECB" w:rsidDel="002C148F">
          <w:rPr>
            <w:sz w:val="24"/>
            <w:szCs w:val="24"/>
            <w:vertAlign w:val="superscript"/>
            <w:lang w:val="en-GB"/>
            <w:rPrChange w:id="1654" w:author="Admin" w:date="2016-10-18T17:03:00Z">
              <w:rPr>
                <w:lang w:val="en-GB"/>
              </w:rPr>
            </w:rPrChange>
          </w:rPr>
          <w:delText>[5]</w:delText>
        </w:r>
      </w:del>
      <w:ins w:id="1655" w:author="Admin" w:date="2016-11-01T19:31:00Z">
        <w:r w:rsidR="002C148F" w:rsidRPr="00385ECB">
          <w:rPr>
            <w:lang w:val="en-GB"/>
          </w:rPr>
          <w:t>Figure 2.4: Picture of an (a) isometric and (b) cross sectional view of the tablet bucket and its different compartments.</w:t>
        </w:r>
        <w:r w:rsidR="002C148F" w:rsidRPr="00385ECB">
          <w:rPr>
            <w:vertAlign w:val="superscript"/>
            <w:lang w:val="en-GB"/>
            <w:rPrChange w:id="1656" w:author="Admin" w:date="2016-11-01T19:31:00Z">
              <w:rPr/>
            </w:rPrChange>
          </w:rPr>
          <w:t>[5]</w:t>
        </w:r>
      </w:ins>
      <w:del w:id="1657" w:author="Admin" w:date="2016-10-18T17:03:00Z">
        <w:r w:rsidRPr="00385ECB" w:rsidDel="003C564C">
          <w:rPr>
            <w:sz w:val="24"/>
            <w:szCs w:val="24"/>
            <w:lang w:val="en-GB"/>
            <w:rPrChange w:id="1658" w:author="Admin" w:date="2016-10-18T16:05:00Z">
              <w:rPr>
                <w:lang w:val="en-GB"/>
              </w:rPr>
            </w:rPrChange>
          </w:rPr>
          <w:delText>.</w:delText>
        </w:r>
      </w:del>
    </w:p>
    <w:p w14:paraId="7C4FF6BF" w14:textId="77777777" w:rsidR="0045790C" w:rsidRPr="00385ECB" w:rsidRDefault="0045790C" w:rsidP="00754AB6">
      <w:pPr>
        <w:spacing w:after="0" w:line="360" w:lineRule="auto"/>
        <w:ind w:left="0" w:firstLine="0"/>
        <w:rPr>
          <w:rFonts w:ascii="Arial" w:hAnsi="Arial" w:cs="Arial"/>
          <w:sz w:val="24"/>
          <w:szCs w:val="24"/>
          <w:lang w:val="en-GB"/>
          <w:rPrChange w:id="1659" w:author="Admin" w:date="2016-10-18T16:05:00Z">
            <w:rPr>
              <w:lang w:val="en-GB"/>
            </w:rPr>
          </w:rPrChange>
        </w:rPr>
        <w:pPrChange w:id="1660" w:author="Admin" w:date="2016-10-18T16:11:00Z">
          <w:pPr>
            <w:spacing w:after="241"/>
            <w:ind w:left="1"/>
          </w:pPr>
        </w:pPrChange>
      </w:pPr>
    </w:p>
    <w:p w14:paraId="22B9F1D4" w14:textId="77777777" w:rsidR="00C261B9" w:rsidRPr="00385ECB" w:rsidRDefault="00686EE4" w:rsidP="00754AB6">
      <w:pPr>
        <w:spacing w:after="0" w:line="360" w:lineRule="auto"/>
        <w:ind w:left="0" w:firstLine="0"/>
        <w:rPr>
          <w:ins w:id="1661" w:author="Admin" w:date="2016-10-18T16:15:00Z"/>
          <w:rFonts w:ascii="Arial" w:hAnsi="Arial" w:cs="Arial"/>
          <w:sz w:val="24"/>
          <w:szCs w:val="24"/>
          <w:lang w:val="en-GB"/>
        </w:rPr>
        <w:pPrChange w:id="1662" w:author="Admin" w:date="2016-10-18T16:11:00Z">
          <w:pPr>
            <w:ind w:left="1"/>
          </w:pPr>
        </w:pPrChange>
      </w:pPr>
      <w:r w:rsidRPr="00385ECB">
        <w:rPr>
          <w:rFonts w:ascii="Arial" w:hAnsi="Arial" w:cs="Arial"/>
          <w:sz w:val="24"/>
          <w:szCs w:val="24"/>
          <w:lang w:val="en-GB"/>
          <w:rPrChange w:id="1663" w:author="Admin" w:date="2016-10-18T16:05:00Z">
            <w:rPr>
              <w:lang w:val="en-GB"/>
            </w:rPr>
          </w:rPrChange>
        </w:rPr>
        <w:t xml:space="preserve">The problem of density of tablets and variety was solved with a bucket called the </w:t>
      </w:r>
      <w:r w:rsidR="00397372">
        <w:rPr>
          <w:rFonts w:ascii="Arial" w:hAnsi="Arial" w:cs="Arial"/>
          <w:sz w:val="24"/>
          <w:szCs w:val="24"/>
          <w:lang w:val="en-GB"/>
        </w:rPr>
        <w:t>“</w:t>
      </w:r>
      <w:del w:id="1664" w:author="Admin" w:date="2016-10-18T16:47:00Z">
        <w:r w:rsidRPr="00385ECB" w:rsidDel="001E7EE9">
          <w:rPr>
            <w:rFonts w:ascii="Arial" w:hAnsi="Arial" w:cs="Arial"/>
            <w:sz w:val="24"/>
            <w:szCs w:val="24"/>
            <w:lang w:val="en-GB"/>
            <w:rPrChange w:id="1665" w:author="Admin" w:date="2016-10-18T16:05:00Z">
              <w:rPr>
                <w:lang w:val="en-GB"/>
              </w:rPr>
            </w:rPrChange>
          </w:rPr>
          <w:delText>”</w:delText>
        </w:r>
      </w:del>
      <w:r w:rsidR="00397372">
        <w:rPr>
          <w:rFonts w:ascii="Arial" w:hAnsi="Arial" w:cs="Arial"/>
          <w:sz w:val="24"/>
          <w:szCs w:val="24"/>
          <w:lang w:val="en-GB"/>
        </w:rPr>
        <w:t>h</w:t>
      </w:r>
      <w:r w:rsidRPr="00385ECB">
        <w:rPr>
          <w:rFonts w:ascii="Arial" w:hAnsi="Arial" w:cs="Arial"/>
          <w:sz w:val="24"/>
          <w:szCs w:val="24"/>
          <w:lang w:val="en-GB"/>
          <w:rPrChange w:id="1666" w:author="Admin" w:date="2016-10-18T16:05:00Z">
            <w:rPr>
              <w:lang w:val="en-GB"/>
            </w:rPr>
          </w:rPrChange>
        </w:rPr>
        <w:t xml:space="preserve">opper” which can be seen in Figure 2.4. </w:t>
      </w:r>
      <w:r w:rsidR="00397372">
        <w:rPr>
          <w:rFonts w:ascii="Arial" w:hAnsi="Arial" w:cs="Arial"/>
          <w:sz w:val="24"/>
          <w:szCs w:val="24"/>
          <w:lang w:val="en-GB"/>
        </w:rPr>
        <w:t>The h</w:t>
      </w:r>
      <w:r w:rsidR="007D0309" w:rsidRPr="00385ECB">
        <w:rPr>
          <w:rFonts w:ascii="Arial" w:hAnsi="Arial" w:cs="Arial"/>
          <w:sz w:val="24"/>
          <w:szCs w:val="24"/>
          <w:lang w:val="en-GB"/>
          <w:rPrChange w:id="1667" w:author="Admin" w:date="2016-10-18T16:05:00Z">
            <w:rPr>
              <w:lang w:val="en-GB"/>
            </w:rPr>
          </w:rPrChange>
        </w:rPr>
        <w:t>opper consisted of 10 compartments enabling it to simultaneously hold 10 different types of medication at any one time. The individual compartments are also sized to fit a</w:t>
      </w:r>
      <w:del w:id="1668" w:author="Admin" w:date="2016-10-18T16:47:00Z">
        <w:r w:rsidR="007D0309" w:rsidRPr="00385ECB" w:rsidDel="00686EE4">
          <w:rPr>
            <w:rFonts w:ascii="Arial" w:hAnsi="Arial" w:cs="Arial"/>
            <w:sz w:val="24"/>
            <w:szCs w:val="24"/>
            <w:lang w:val="en-GB"/>
            <w:rPrChange w:id="1669" w:author="Admin" w:date="2016-10-18T16:05:00Z">
              <w:rPr>
                <w:lang w:val="en-GB"/>
              </w:rPr>
            </w:rPrChange>
          </w:rPr>
          <w:delText xml:space="preserve"> a</w:delText>
        </w:r>
      </w:del>
      <w:r w:rsidR="007D0309" w:rsidRPr="00385ECB">
        <w:rPr>
          <w:rFonts w:ascii="Arial" w:hAnsi="Arial" w:cs="Arial"/>
          <w:sz w:val="24"/>
          <w:szCs w:val="24"/>
          <w:lang w:val="en-GB"/>
          <w:rPrChange w:id="1670" w:author="Admin" w:date="2016-10-18T16:05:00Z">
            <w:rPr>
              <w:lang w:val="en-GB"/>
            </w:rPr>
          </w:rPrChange>
        </w:rPr>
        <w:t xml:space="preserve"> large number of tablets solving the problem of density of tablets. The hopper would rotate with </w:t>
      </w:r>
      <w:del w:id="1671" w:author="Admin" w:date="2016-10-18T16:47:00Z">
        <w:r w:rsidR="007D0309" w:rsidRPr="00385ECB" w:rsidDel="00686EE4">
          <w:rPr>
            <w:rFonts w:ascii="Arial" w:hAnsi="Arial" w:cs="Arial"/>
            <w:sz w:val="24"/>
            <w:szCs w:val="24"/>
            <w:lang w:val="en-GB"/>
            <w:rPrChange w:id="1672" w:author="Admin" w:date="2016-10-18T16:05:00Z">
              <w:rPr>
                <w:lang w:val="en-GB"/>
              </w:rPr>
            </w:rPrChange>
          </w:rPr>
          <w:delText>a</w:delText>
        </w:r>
      </w:del>
      <w:ins w:id="1673" w:author="Admin" w:date="2016-10-18T16:47:00Z">
        <w:r w:rsidRPr="00385ECB">
          <w:rPr>
            <w:rFonts w:ascii="Arial" w:hAnsi="Arial" w:cs="Arial"/>
            <w:sz w:val="24"/>
            <w:szCs w:val="24"/>
            <w:lang w:val="en-GB"/>
          </w:rPr>
          <w:t>an</w:t>
        </w:r>
      </w:ins>
      <w:r w:rsidR="00397372">
        <w:rPr>
          <w:rFonts w:ascii="Arial" w:hAnsi="Arial" w:cs="Arial"/>
          <w:sz w:val="24"/>
          <w:szCs w:val="24"/>
          <w:lang w:val="en-GB"/>
        </w:rPr>
        <w:t xml:space="preserve"> opening i</w:t>
      </w:r>
      <w:r w:rsidR="007D0309" w:rsidRPr="00385ECB">
        <w:rPr>
          <w:rFonts w:ascii="Arial" w:hAnsi="Arial" w:cs="Arial"/>
          <w:sz w:val="24"/>
          <w:szCs w:val="24"/>
          <w:lang w:val="en-GB"/>
          <w:rPrChange w:id="1674" w:author="Admin" w:date="2016-10-18T16:05:00Z">
            <w:rPr>
              <w:lang w:val="en-GB"/>
            </w:rPr>
          </w:rPrChange>
        </w:rPr>
        <w:t>n the bottom for a tablet to fall through into the 3DAC.</w:t>
      </w:r>
    </w:p>
    <w:p w14:paraId="527F0FFB" w14:textId="77777777" w:rsidR="0045790C" w:rsidRPr="00385ECB" w:rsidRDefault="0045790C" w:rsidP="00754AB6">
      <w:pPr>
        <w:spacing w:after="0" w:line="360" w:lineRule="auto"/>
        <w:ind w:left="0" w:firstLine="0"/>
        <w:rPr>
          <w:rFonts w:ascii="Arial" w:hAnsi="Arial" w:cs="Arial"/>
          <w:sz w:val="24"/>
          <w:szCs w:val="24"/>
          <w:lang w:val="en-GB"/>
          <w:rPrChange w:id="1675" w:author="Admin" w:date="2016-10-18T16:05:00Z">
            <w:rPr>
              <w:lang w:val="en-GB"/>
            </w:rPr>
          </w:rPrChange>
        </w:rPr>
        <w:pPrChange w:id="1676" w:author="Admin" w:date="2016-10-18T16:11:00Z">
          <w:pPr>
            <w:ind w:left="1"/>
          </w:pPr>
        </w:pPrChange>
      </w:pPr>
    </w:p>
    <w:p w14:paraId="6F94F256" w14:textId="77777777" w:rsidR="00C261B9" w:rsidRPr="00385ECB" w:rsidRDefault="007D0309" w:rsidP="00754AB6">
      <w:pPr>
        <w:spacing w:after="0" w:line="360" w:lineRule="auto"/>
        <w:ind w:left="0" w:firstLine="0"/>
        <w:rPr>
          <w:ins w:id="1677" w:author="Admin" w:date="2016-10-18T16:15:00Z"/>
          <w:rFonts w:ascii="Arial" w:hAnsi="Arial" w:cs="Arial"/>
          <w:sz w:val="24"/>
          <w:szCs w:val="24"/>
          <w:lang w:val="en-GB"/>
        </w:rPr>
        <w:pPrChange w:id="1678" w:author="Admin" w:date="2016-10-18T16:11:00Z">
          <w:pPr>
            <w:spacing w:after="0"/>
            <w:ind w:left="1"/>
          </w:pPr>
        </w:pPrChange>
      </w:pPr>
      <w:r w:rsidRPr="00385ECB">
        <w:rPr>
          <w:rFonts w:ascii="Arial" w:hAnsi="Arial" w:cs="Arial"/>
          <w:sz w:val="24"/>
          <w:szCs w:val="24"/>
          <w:lang w:val="en-GB"/>
          <w:rPrChange w:id="1679" w:author="Admin" w:date="2016-10-18T16:05:00Z">
            <w:rPr>
              <w:lang w:val="en-GB"/>
            </w:rPr>
          </w:rPrChange>
        </w:rPr>
        <w:t>In order to solve the problem of having an adaptable delivery mechanism able to dispense multiple shapes of tablets</w:t>
      </w:r>
      <w:r w:rsidR="00397372">
        <w:rPr>
          <w:rFonts w:ascii="Arial" w:hAnsi="Arial" w:cs="Arial"/>
          <w:sz w:val="24"/>
          <w:szCs w:val="24"/>
          <w:lang w:val="en-GB"/>
        </w:rPr>
        <w:t>,</w:t>
      </w:r>
      <w:r w:rsidRPr="00385ECB">
        <w:rPr>
          <w:rFonts w:ascii="Arial" w:hAnsi="Arial" w:cs="Arial"/>
          <w:sz w:val="24"/>
          <w:szCs w:val="24"/>
          <w:lang w:val="en-GB"/>
          <w:rPrChange w:id="1680" w:author="Admin" w:date="2016-10-18T16:05:00Z">
            <w:rPr>
              <w:lang w:val="en-GB"/>
            </w:rPr>
          </w:rPrChange>
        </w:rPr>
        <w:t xml:space="preserve"> the 3DAC was theorized. It was designed based on models of common shapes of </w:t>
      </w:r>
      <w:r w:rsidR="00385ECB" w:rsidRPr="00385ECB">
        <w:rPr>
          <w:rFonts w:ascii="Arial" w:hAnsi="Arial" w:cs="Arial"/>
          <w:sz w:val="24"/>
          <w:szCs w:val="24"/>
          <w:lang w:val="en-GB"/>
        </w:rPr>
        <w:t>tablets, which</w:t>
      </w:r>
      <w:r w:rsidRPr="00385ECB">
        <w:rPr>
          <w:rFonts w:ascii="Arial" w:hAnsi="Arial" w:cs="Arial"/>
          <w:sz w:val="24"/>
          <w:szCs w:val="24"/>
          <w:lang w:val="en-GB"/>
          <w:rPrChange w:id="1681" w:author="Admin" w:date="2016-10-18T16:05:00Z">
            <w:rPr>
              <w:lang w:val="en-GB"/>
            </w:rPr>
          </w:rPrChange>
        </w:rPr>
        <w:t xml:space="preserve"> the team behind the 3DAC simplified into a rectangular shape of varying size for each, which would encapsulate the whole tablet. This was done to explain the choice of a rectangular cavity for the 3DAC.</w:t>
      </w:r>
    </w:p>
    <w:p w14:paraId="4021CB7F" w14:textId="77777777" w:rsidR="0045790C" w:rsidRPr="00385ECB" w:rsidRDefault="0045790C" w:rsidP="00754AB6">
      <w:pPr>
        <w:spacing w:after="0" w:line="360" w:lineRule="auto"/>
        <w:ind w:left="0" w:firstLine="0"/>
        <w:rPr>
          <w:rFonts w:ascii="Arial" w:hAnsi="Arial" w:cs="Arial"/>
          <w:sz w:val="24"/>
          <w:szCs w:val="24"/>
          <w:lang w:val="en-GB"/>
          <w:rPrChange w:id="1682" w:author="Admin" w:date="2016-10-18T16:05:00Z">
            <w:rPr>
              <w:lang w:val="en-GB"/>
            </w:rPr>
          </w:rPrChange>
        </w:rPr>
        <w:pPrChange w:id="1683" w:author="Admin" w:date="2016-10-18T16:11:00Z">
          <w:pPr>
            <w:spacing w:after="0"/>
            <w:ind w:left="1"/>
          </w:pPr>
        </w:pPrChange>
      </w:pPr>
    </w:p>
    <w:p w14:paraId="6B88A385" w14:textId="3FEF221D" w:rsidR="00C261B9" w:rsidRPr="00385ECB" w:rsidRDefault="009F5C60" w:rsidP="0045790C">
      <w:pPr>
        <w:spacing w:after="0" w:line="360" w:lineRule="auto"/>
        <w:ind w:left="0" w:firstLine="0"/>
        <w:jc w:val="center"/>
        <w:rPr>
          <w:rFonts w:ascii="Arial" w:hAnsi="Arial" w:cs="Arial"/>
          <w:sz w:val="24"/>
          <w:szCs w:val="24"/>
          <w:lang w:val="en-GB"/>
          <w:rPrChange w:id="1684" w:author="Admin" w:date="2016-10-18T16:05:00Z">
            <w:rPr>
              <w:lang w:val="en-GB"/>
            </w:rPr>
          </w:rPrChange>
        </w:rPr>
        <w:pPrChange w:id="1685" w:author="Admin" w:date="2016-10-18T16:15:00Z">
          <w:pPr>
            <w:spacing w:after="319" w:line="259" w:lineRule="auto"/>
            <w:ind w:left="1436" w:firstLine="0"/>
            <w:jc w:val="left"/>
          </w:pPr>
        </w:pPrChange>
      </w:pPr>
      <w:r w:rsidRPr="00385ECB">
        <w:rPr>
          <w:rFonts w:ascii="Arial" w:hAnsi="Arial" w:cs="Arial"/>
          <w:noProof/>
          <w:sz w:val="24"/>
          <w:szCs w:val="24"/>
          <w:rPrChange w:id="1686" w:author="Admin" w:date="2016-10-18T16:05:00Z">
            <w:rPr>
              <w:rFonts w:ascii="Arial" w:hAnsi="Arial" w:cs="Arial"/>
              <w:noProof/>
              <w:sz w:val="24"/>
              <w:szCs w:val="24"/>
            </w:rPr>
          </w:rPrChange>
        </w:rPr>
        <w:drawing>
          <wp:inline distT="0" distB="0" distL="0" distR="0" wp14:anchorId="33849204" wp14:editId="00FE898A">
            <wp:extent cx="4295775" cy="1285875"/>
            <wp:effectExtent l="0" t="0" r="9525" b="9525"/>
            <wp:docPr id="11"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95775" cy="1285875"/>
                    </a:xfrm>
                    <a:prstGeom prst="rect">
                      <a:avLst/>
                    </a:prstGeom>
                    <a:noFill/>
                    <a:ln>
                      <a:noFill/>
                    </a:ln>
                  </pic:spPr>
                </pic:pic>
              </a:graphicData>
            </a:graphic>
          </wp:inline>
        </w:drawing>
      </w:r>
    </w:p>
    <w:p w14:paraId="73F62418" w14:textId="77777777" w:rsidR="002C148F" w:rsidRPr="00385ECB" w:rsidRDefault="007D0309" w:rsidP="002C148F">
      <w:pPr>
        <w:pStyle w:val="Caption"/>
        <w:rPr>
          <w:ins w:id="1687" w:author="Admin" w:date="2016-10-18T16:15:00Z"/>
          <w:sz w:val="24"/>
          <w:szCs w:val="24"/>
          <w:lang w:val="en-GB"/>
        </w:rPr>
        <w:pPrChange w:id="1688" w:author="Admin" w:date="2016-11-01T19:32:00Z">
          <w:pPr>
            <w:spacing w:after="284" w:line="262" w:lineRule="auto"/>
            <w:ind w:right="97"/>
            <w:jc w:val="center"/>
          </w:pPr>
        </w:pPrChange>
      </w:pPr>
      <w:del w:id="1689" w:author="Admin" w:date="2016-11-01T19:32:00Z">
        <w:r w:rsidRPr="00385ECB" w:rsidDel="002C148F">
          <w:rPr>
            <w:sz w:val="24"/>
            <w:szCs w:val="24"/>
            <w:lang w:val="en-GB"/>
            <w:rPrChange w:id="1690" w:author="Admin" w:date="2016-10-18T16:05:00Z">
              <w:rPr>
                <w:lang w:val="en-GB"/>
              </w:rPr>
            </w:rPrChange>
          </w:rPr>
          <w:delText>Figure 2.5: Picture of the 3DAC with the rods (a) unextended and (b) extended. [5].</w:delText>
        </w:r>
      </w:del>
      <w:ins w:id="1691" w:author="Admin" w:date="2016-11-01T19:32:00Z">
        <w:r w:rsidR="002C148F" w:rsidRPr="00385ECB">
          <w:rPr>
            <w:lang w:val="en-GB"/>
          </w:rPr>
          <w:t>Figure 2.5:  Picture of the 3DAC with the rods (a) unextended and (b) extended.</w:t>
        </w:r>
        <w:r w:rsidR="002C148F" w:rsidRPr="00385ECB">
          <w:rPr>
            <w:vertAlign w:val="superscript"/>
            <w:lang w:val="en-GB"/>
            <w:rPrChange w:id="1692" w:author="Admin" w:date="2016-11-01T19:32:00Z">
              <w:rPr/>
            </w:rPrChange>
          </w:rPr>
          <w:t>[5]</w:t>
        </w:r>
      </w:ins>
    </w:p>
    <w:p w14:paraId="44D39372" w14:textId="77777777" w:rsidR="0045790C" w:rsidRPr="00385ECB" w:rsidRDefault="0045790C" w:rsidP="00754AB6">
      <w:pPr>
        <w:spacing w:after="0" w:line="360" w:lineRule="auto"/>
        <w:ind w:left="0" w:firstLine="0"/>
        <w:rPr>
          <w:rFonts w:ascii="Arial" w:hAnsi="Arial" w:cs="Arial"/>
          <w:sz w:val="24"/>
          <w:szCs w:val="24"/>
          <w:lang w:val="en-GB"/>
          <w:rPrChange w:id="1693" w:author="Admin" w:date="2016-10-18T16:05:00Z">
            <w:rPr>
              <w:lang w:val="en-GB"/>
            </w:rPr>
          </w:rPrChange>
        </w:rPr>
        <w:pPrChange w:id="1694" w:author="Admin" w:date="2016-10-18T16:11:00Z">
          <w:pPr>
            <w:spacing w:after="284" w:line="262" w:lineRule="auto"/>
            <w:ind w:right="97"/>
            <w:jc w:val="center"/>
          </w:pPr>
        </w:pPrChange>
      </w:pPr>
    </w:p>
    <w:p w14:paraId="03CC5775" w14:textId="77777777" w:rsidR="00C261B9" w:rsidRPr="00385ECB" w:rsidRDefault="001B1A39" w:rsidP="00754AB6">
      <w:pPr>
        <w:spacing w:after="0" w:line="360" w:lineRule="auto"/>
        <w:ind w:left="0" w:firstLine="0"/>
        <w:rPr>
          <w:ins w:id="1695" w:author="Admin" w:date="2016-10-18T16:15:00Z"/>
          <w:rFonts w:ascii="Arial" w:hAnsi="Arial" w:cs="Arial"/>
          <w:sz w:val="24"/>
          <w:szCs w:val="24"/>
          <w:lang w:val="en-GB"/>
        </w:rPr>
        <w:pPrChange w:id="1696" w:author="Admin" w:date="2016-10-18T16:11:00Z">
          <w:pPr>
            <w:ind w:left="1"/>
          </w:pPr>
        </w:pPrChange>
      </w:pPr>
      <w:r>
        <w:rPr>
          <w:rFonts w:ascii="Arial" w:hAnsi="Arial" w:cs="Arial"/>
          <w:sz w:val="24"/>
          <w:szCs w:val="24"/>
          <w:lang w:val="en-GB"/>
        </w:rPr>
        <w:t>The 3DAC</w:t>
      </w:r>
      <w:r w:rsidR="007D0309" w:rsidRPr="00385ECB">
        <w:rPr>
          <w:rFonts w:ascii="Arial" w:hAnsi="Arial" w:cs="Arial"/>
          <w:sz w:val="24"/>
          <w:szCs w:val="24"/>
          <w:lang w:val="en-GB"/>
          <w:rPrChange w:id="1697" w:author="Admin" w:date="2016-10-18T16:05:00Z">
            <w:rPr>
              <w:lang w:val="en-GB"/>
            </w:rPr>
          </w:rPrChange>
        </w:rPr>
        <w:t xml:space="preserve"> is illustrated in Figure 2.5 in two configurations. The 3DAC was designed to have 3 adjustable walls that could move to </w:t>
      </w:r>
      <w:r>
        <w:rPr>
          <w:rFonts w:ascii="Arial" w:hAnsi="Arial" w:cs="Arial"/>
          <w:sz w:val="24"/>
          <w:szCs w:val="24"/>
          <w:lang w:val="en-GB"/>
        </w:rPr>
        <w:t>create</w:t>
      </w:r>
      <w:r w:rsidR="007D0309" w:rsidRPr="00385ECB">
        <w:rPr>
          <w:rFonts w:ascii="Arial" w:hAnsi="Arial" w:cs="Arial"/>
          <w:sz w:val="24"/>
          <w:szCs w:val="24"/>
          <w:lang w:val="en-GB"/>
          <w:rPrChange w:id="1698" w:author="Admin" w:date="2016-10-18T16:05:00Z">
            <w:rPr>
              <w:lang w:val="en-GB"/>
            </w:rPr>
          </w:rPrChange>
        </w:rPr>
        <w:t xml:space="preserve"> the right sh</w:t>
      </w:r>
      <w:r w:rsidR="00397372">
        <w:rPr>
          <w:rFonts w:ascii="Arial" w:hAnsi="Arial" w:cs="Arial"/>
          <w:sz w:val="24"/>
          <w:szCs w:val="24"/>
          <w:lang w:val="en-GB"/>
        </w:rPr>
        <w:t>ape for any specific shape of tablet. Compressible rod</w:t>
      </w:r>
      <w:r w:rsidR="007D0309" w:rsidRPr="00385ECB">
        <w:rPr>
          <w:rFonts w:ascii="Arial" w:hAnsi="Arial" w:cs="Arial"/>
          <w:sz w:val="24"/>
          <w:szCs w:val="24"/>
          <w:lang w:val="en-GB"/>
          <w:rPrChange w:id="1699" w:author="Admin" w:date="2016-10-18T16:05:00Z">
            <w:rPr>
              <w:lang w:val="en-GB"/>
            </w:rPr>
          </w:rPrChange>
        </w:rPr>
        <w:t xml:space="preserve">s were used to form the base of the </w:t>
      </w:r>
      <w:r w:rsidR="00397372" w:rsidRPr="00397372">
        <w:rPr>
          <w:rFonts w:ascii="Arial" w:hAnsi="Arial" w:cs="Arial"/>
          <w:sz w:val="24"/>
          <w:szCs w:val="24"/>
          <w:lang w:val="en-GB"/>
        </w:rPr>
        <w:t>3DAC, which</w:t>
      </w:r>
      <w:r w:rsidR="007D0309" w:rsidRPr="00385ECB">
        <w:rPr>
          <w:rFonts w:ascii="Arial" w:hAnsi="Arial" w:cs="Arial"/>
          <w:sz w:val="24"/>
          <w:szCs w:val="24"/>
          <w:lang w:val="en-GB"/>
          <w:rPrChange w:id="1700" w:author="Admin" w:date="2016-10-18T16:05:00Z">
            <w:rPr>
              <w:lang w:val="en-GB"/>
            </w:rPr>
          </w:rPrChange>
        </w:rPr>
        <w:t xml:space="preserve"> would </w:t>
      </w:r>
      <w:r w:rsidR="00397372">
        <w:rPr>
          <w:rFonts w:ascii="Arial" w:hAnsi="Arial" w:cs="Arial"/>
          <w:sz w:val="24"/>
          <w:szCs w:val="24"/>
          <w:lang w:val="en-GB"/>
        </w:rPr>
        <w:t xml:space="preserve">also </w:t>
      </w:r>
      <w:r w:rsidR="00397372" w:rsidRPr="00397372">
        <w:rPr>
          <w:rFonts w:ascii="Arial" w:hAnsi="Arial" w:cs="Arial"/>
          <w:sz w:val="24"/>
          <w:szCs w:val="24"/>
          <w:lang w:val="en-GB"/>
        </w:rPr>
        <w:t>enable</w:t>
      </w:r>
      <w:r w:rsidR="00397372">
        <w:rPr>
          <w:rFonts w:ascii="Arial" w:hAnsi="Arial" w:cs="Arial"/>
          <w:sz w:val="24"/>
          <w:szCs w:val="24"/>
          <w:lang w:val="en-GB"/>
        </w:rPr>
        <w:t xml:space="preserve"> the</w:t>
      </w:r>
      <w:r w:rsidR="007D0309" w:rsidRPr="00385ECB">
        <w:rPr>
          <w:rFonts w:ascii="Arial" w:hAnsi="Arial" w:cs="Arial"/>
          <w:sz w:val="24"/>
          <w:szCs w:val="24"/>
          <w:lang w:val="en-GB"/>
          <w:rPrChange w:id="1701" w:author="Admin" w:date="2016-10-18T16:05:00Z">
            <w:rPr>
              <w:lang w:val="en-GB"/>
            </w:rPr>
          </w:rPrChange>
        </w:rPr>
        <w:t xml:space="preserve"> depth of the cavity to be adjusted to the specific shape of the tablet. This made it possible for the 3DAC to dispense a wide range of tablet shapes without having to manuall</w:t>
      </w:r>
      <w:r w:rsidR="00397372">
        <w:rPr>
          <w:rFonts w:ascii="Arial" w:hAnsi="Arial" w:cs="Arial"/>
          <w:sz w:val="24"/>
          <w:szCs w:val="24"/>
          <w:lang w:val="en-GB"/>
        </w:rPr>
        <w:t>y change the delivery mechanism. T</w:t>
      </w:r>
      <w:r w:rsidR="007D0309" w:rsidRPr="00385ECB">
        <w:rPr>
          <w:rFonts w:ascii="Arial" w:hAnsi="Arial" w:cs="Arial"/>
          <w:sz w:val="24"/>
          <w:szCs w:val="24"/>
          <w:lang w:val="en-GB"/>
          <w:rPrChange w:id="1702" w:author="Admin" w:date="2016-10-18T16:05:00Z">
            <w:rPr>
              <w:lang w:val="en-GB"/>
            </w:rPr>
          </w:rPrChange>
        </w:rPr>
        <w:t>he specific alignment of the cavity could be coded into the device. This coding would make the adjustment automatic and improve the performance of the delivery mechanism, making the 3DAC able to dispense tablets from all 10 compartments of the hopper</w:t>
      </w:r>
      <w:r>
        <w:rPr>
          <w:rFonts w:ascii="Arial" w:hAnsi="Arial" w:cs="Arial"/>
          <w:sz w:val="24"/>
          <w:szCs w:val="24"/>
          <w:lang w:val="en-GB"/>
        </w:rPr>
        <w:t>,</w:t>
      </w:r>
      <w:r w:rsidR="007D0309" w:rsidRPr="00385ECB">
        <w:rPr>
          <w:rFonts w:ascii="Arial" w:hAnsi="Arial" w:cs="Arial"/>
          <w:sz w:val="24"/>
          <w:szCs w:val="24"/>
          <w:lang w:val="en-GB"/>
          <w:rPrChange w:id="1703" w:author="Admin" w:date="2016-10-18T16:05:00Z">
            <w:rPr>
              <w:lang w:val="en-GB"/>
            </w:rPr>
          </w:rPrChange>
        </w:rPr>
        <w:t xml:space="preserve"> regardless of shape.</w:t>
      </w:r>
    </w:p>
    <w:p w14:paraId="5143CB37" w14:textId="77777777" w:rsidR="0045790C" w:rsidRDefault="0045790C" w:rsidP="00397372">
      <w:pPr>
        <w:spacing w:after="0" w:line="360" w:lineRule="auto"/>
        <w:ind w:left="0" w:firstLine="0"/>
        <w:rPr>
          <w:rFonts w:ascii="Arial" w:hAnsi="Arial" w:cs="Arial"/>
          <w:sz w:val="24"/>
          <w:szCs w:val="24"/>
          <w:lang w:val="en-GB"/>
        </w:rPr>
      </w:pPr>
    </w:p>
    <w:p w14:paraId="30D7E129" w14:textId="77777777" w:rsidR="00397372" w:rsidRPr="00385ECB" w:rsidRDefault="00397372" w:rsidP="00754AB6">
      <w:pPr>
        <w:spacing w:after="0" w:line="360" w:lineRule="auto"/>
        <w:ind w:left="0" w:firstLine="0"/>
        <w:rPr>
          <w:rFonts w:ascii="Arial" w:hAnsi="Arial" w:cs="Arial"/>
          <w:sz w:val="24"/>
          <w:szCs w:val="24"/>
          <w:lang w:val="en-GB"/>
          <w:rPrChange w:id="1704" w:author="Admin" w:date="2016-10-18T16:05:00Z">
            <w:rPr>
              <w:lang w:val="en-GB"/>
            </w:rPr>
          </w:rPrChange>
        </w:rPr>
        <w:pPrChange w:id="1705" w:author="Admin" w:date="2016-10-18T16:11:00Z">
          <w:pPr>
            <w:ind w:left="1"/>
          </w:pPr>
        </w:pPrChange>
      </w:pPr>
    </w:p>
    <w:p w14:paraId="64E5B61D" w14:textId="5BA21847" w:rsidR="00C261B9" w:rsidRPr="00385ECB" w:rsidRDefault="009F5C60" w:rsidP="0045790C">
      <w:pPr>
        <w:spacing w:after="0" w:line="360" w:lineRule="auto"/>
        <w:ind w:left="0" w:firstLine="0"/>
        <w:jc w:val="center"/>
        <w:rPr>
          <w:rFonts w:ascii="Arial" w:hAnsi="Arial" w:cs="Arial"/>
          <w:sz w:val="24"/>
          <w:szCs w:val="24"/>
          <w:lang w:val="en-GB"/>
          <w:rPrChange w:id="1706" w:author="Admin" w:date="2016-10-18T16:05:00Z">
            <w:rPr>
              <w:lang w:val="en-GB"/>
            </w:rPr>
          </w:rPrChange>
        </w:rPr>
        <w:pPrChange w:id="1707" w:author="Admin" w:date="2016-10-18T16:15:00Z">
          <w:pPr>
            <w:spacing w:after="319" w:line="259" w:lineRule="auto"/>
            <w:ind w:left="1794" w:firstLine="0"/>
            <w:jc w:val="left"/>
          </w:pPr>
        </w:pPrChange>
      </w:pPr>
      <w:r w:rsidRPr="00385ECB">
        <w:rPr>
          <w:rFonts w:ascii="Arial" w:hAnsi="Arial" w:cs="Arial"/>
          <w:noProof/>
          <w:sz w:val="24"/>
          <w:szCs w:val="24"/>
          <w:rPrChange w:id="1708" w:author="Admin" w:date="2016-10-18T16:05:00Z">
            <w:rPr>
              <w:rFonts w:ascii="Arial" w:hAnsi="Arial" w:cs="Arial"/>
              <w:noProof/>
              <w:sz w:val="24"/>
              <w:szCs w:val="24"/>
            </w:rPr>
          </w:rPrChange>
        </w:rPr>
        <w:drawing>
          <wp:inline distT="0" distB="0" distL="0" distR="0" wp14:anchorId="7FE26FCD" wp14:editId="0B807F58">
            <wp:extent cx="3838575" cy="1200150"/>
            <wp:effectExtent l="0" t="0" r="9525" b="0"/>
            <wp:docPr id="12"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38575" cy="1200150"/>
                    </a:xfrm>
                    <a:prstGeom prst="rect">
                      <a:avLst/>
                    </a:prstGeom>
                    <a:noFill/>
                    <a:ln>
                      <a:noFill/>
                    </a:ln>
                  </pic:spPr>
                </pic:pic>
              </a:graphicData>
            </a:graphic>
          </wp:inline>
        </w:drawing>
      </w:r>
    </w:p>
    <w:p w14:paraId="5B8856AB" w14:textId="77777777" w:rsidR="00C261B9" w:rsidRPr="00385ECB" w:rsidRDefault="007D0309" w:rsidP="002C148F">
      <w:pPr>
        <w:pStyle w:val="Caption"/>
        <w:rPr>
          <w:sz w:val="24"/>
          <w:szCs w:val="24"/>
          <w:lang w:val="en-GB"/>
          <w:rPrChange w:id="1709" w:author="Admin" w:date="2016-10-18T16:05:00Z">
            <w:rPr>
              <w:lang w:val="en-GB"/>
            </w:rPr>
          </w:rPrChange>
        </w:rPr>
        <w:pPrChange w:id="1710" w:author="Admin" w:date="2016-11-01T19:32:00Z">
          <w:pPr>
            <w:spacing w:after="392" w:line="262" w:lineRule="auto"/>
            <w:ind w:right="97"/>
            <w:jc w:val="center"/>
          </w:pPr>
        </w:pPrChange>
      </w:pPr>
      <w:del w:id="1711" w:author="Admin" w:date="2016-11-01T19:33:00Z">
        <w:r w:rsidRPr="00385ECB" w:rsidDel="002C148F">
          <w:rPr>
            <w:sz w:val="24"/>
            <w:szCs w:val="24"/>
            <w:lang w:val="en-GB"/>
            <w:rPrChange w:id="1712" w:author="Admin" w:date="2016-10-18T16:05:00Z">
              <w:rPr>
                <w:lang w:val="en-GB"/>
              </w:rPr>
            </w:rPrChange>
          </w:rPr>
          <w:delText xml:space="preserve">Figure 2.6: An illustration of the dispensary action of the 3DAC. </w:delText>
        </w:r>
        <w:r w:rsidRPr="00385ECB" w:rsidDel="002C148F">
          <w:rPr>
            <w:sz w:val="24"/>
            <w:szCs w:val="24"/>
            <w:vertAlign w:val="superscript"/>
            <w:lang w:val="en-GB"/>
            <w:rPrChange w:id="1713" w:author="Admin" w:date="2016-10-18T17:03:00Z">
              <w:rPr>
                <w:lang w:val="en-GB"/>
              </w:rPr>
            </w:rPrChange>
          </w:rPr>
          <w:delText>[5]</w:delText>
        </w:r>
      </w:del>
      <w:ins w:id="1714" w:author="Admin" w:date="2016-11-01T19:32:00Z">
        <w:r w:rsidR="002C148F" w:rsidRPr="00385ECB">
          <w:rPr>
            <w:lang w:val="en-GB"/>
          </w:rPr>
          <w:t xml:space="preserve">Figure 2.6:  </w:t>
        </w:r>
      </w:ins>
      <w:ins w:id="1715" w:author="Admin" w:date="2016-11-01T19:33:00Z">
        <w:r w:rsidR="002C148F" w:rsidRPr="00385ECB">
          <w:rPr>
            <w:lang w:val="en-GB"/>
          </w:rPr>
          <w:t>An illustration of the dispensary action of the 3DAC.</w:t>
        </w:r>
        <w:r w:rsidR="002C148F" w:rsidRPr="00385ECB">
          <w:rPr>
            <w:vertAlign w:val="superscript"/>
            <w:lang w:val="en-GB"/>
            <w:rPrChange w:id="1716" w:author="Admin" w:date="2016-11-01T19:33:00Z">
              <w:rPr/>
            </w:rPrChange>
          </w:rPr>
          <w:t>[5]</w:t>
        </w:r>
      </w:ins>
      <w:del w:id="1717" w:author="Admin" w:date="2016-10-18T17:03:00Z">
        <w:r w:rsidRPr="00385ECB" w:rsidDel="003C564C">
          <w:rPr>
            <w:sz w:val="24"/>
            <w:szCs w:val="24"/>
            <w:lang w:val="en-GB"/>
            <w:rPrChange w:id="1718" w:author="Admin" w:date="2016-10-18T16:05:00Z">
              <w:rPr>
                <w:lang w:val="en-GB"/>
              </w:rPr>
            </w:rPrChange>
          </w:rPr>
          <w:delText>.</w:delText>
        </w:r>
      </w:del>
    </w:p>
    <w:p w14:paraId="1871B9B0" w14:textId="77777777" w:rsidR="00395B12" w:rsidRDefault="00395B12" w:rsidP="00395B12">
      <w:pPr>
        <w:spacing w:after="0" w:line="360" w:lineRule="auto"/>
        <w:ind w:left="0" w:firstLine="0"/>
        <w:rPr>
          <w:rFonts w:ascii="Arial" w:hAnsi="Arial" w:cs="Arial"/>
          <w:sz w:val="24"/>
          <w:szCs w:val="24"/>
          <w:lang w:val="en-GB"/>
        </w:rPr>
      </w:pPr>
    </w:p>
    <w:p w14:paraId="5DED4710" w14:textId="77777777" w:rsidR="00C261B9" w:rsidRPr="00385ECB" w:rsidRDefault="007D0309" w:rsidP="00754AB6">
      <w:pPr>
        <w:spacing w:after="0" w:line="360" w:lineRule="auto"/>
        <w:ind w:left="0" w:firstLine="0"/>
        <w:rPr>
          <w:ins w:id="1719" w:author="Admin" w:date="2016-10-18T16:15:00Z"/>
          <w:rFonts w:ascii="Arial" w:hAnsi="Arial" w:cs="Arial"/>
          <w:sz w:val="24"/>
          <w:szCs w:val="24"/>
          <w:lang w:val="en-GB"/>
        </w:rPr>
        <w:pPrChange w:id="1720" w:author="Admin" w:date="2016-10-18T16:11:00Z">
          <w:pPr>
            <w:ind w:left="1"/>
          </w:pPr>
        </w:pPrChange>
      </w:pPr>
      <w:r w:rsidRPr="00385ECB">
        <w:rPr>
          <w:rFonts w:ascii="Arial" w:hAnsi="Arial" w:cs="Arial"/>
          <w:sz w:val="24"/>
          <w:szCs w:val="24"/>
          <w:lang w:val="en-GB"/>
          <w:rPrChange w:id="1721" w:author="Admin" w:date="2016-10-18T16:05:00Z">
            <w:rPr>
              <w:lang w:val="en-GB"/>
            </w:rPr>
          </w:rPrChange>
        </w:rPr>
        <w:t>The dispensary action of the 3DAC is illustrated in Figure 2.6. As one can see</w:t>
      </w:r>
      <w:r w:rsidR="00D47165">
        <w:rPr>
          <w:rFonts w:ascii="Arial" w:hAnsi="Arial" w:cs="Arial"/>
          <w:sz w:val="24"/>
          <w:szCs w:val="24"/>
          <w:lang w:val="en-GB"/>
        </w:rPr>
        <w:t>, the 3DAC</w:t>
      </w:r>
      <w:r w:rsidRPr="00385ECB">
        <w:rPr>
          <w:rFonts w:ascii="Arial" w:hAnsi="Arial" w:cs="Arial"/>
          <w:sz w:val="24"/>
          <w:szCs w:val="24"/>
          <w:lang w:val="en-GB"/>
          <w:rPrChange w:id="1722" w:author="Admin" w:date="2016-10-18T16:05:00Z">
            <w:rPr>
              <w:lang w:val="en-GB"/>
            </w:rPr>
          </w:rPrChange>
        </w:rPr>
        <w:t xml:space="preserve"> would position itself under the hopper with the cavity adjusted to the requirements of the tablets in that section of the hopper. The tablet would then fall into the cavity and the 3DAC would move away from the </w:t>
      </w:r>
      <w:r w:rsidRPr="00385ECB">
        <w:rPr>
          <w:rFonts w:ascii="Arial" w:hAnsi="Arial" w:cs="Arial"/>
          <w:sz w:val="24"/>
          <w:szCs w:val="24"/>
          <w:highlight w:val="yellow"/>
          <w:lang w:val="en-GB"/>
          <w:rPrChange w:id="1723" w:author="Admin" w:date="2016-10-18T16:05:00Z">
            <w:rPr>
              <w:lang w:val="en-GB"/>
            </w:rPr>
          </w:rPrChange>
        </w:rPr>
        <w:t>hopper.</w:t>
      </w:r>
      <w:ins w:id="1724" w:author="Admin" w:date="2016-10-18T16:15:00Z">
        <w:r w:rsidR="0045790C" w:rsidRPr="00385ECB">
          <w:rPr>
            <w:rFonts w:ascii="Arial" w:hAnsi="Arial" w:cs="Arial"/>
            <w:sz w:val="24"/>
            <w:szCs w:val="24"/>
            <w:highlight w:val="yellow"/>
            <w:lang w:val="en-GB"/>
          </w:rPr>
          <w:t xml:space="preserve"> </w:t>
        </w:r>
      </w:ins>
      <w:r w:rsidRPr="00385ECB">
        <w:rPr>
          <w:rFonts w:ascii="Arial" w:hAnsi="Arial" w:cs="Arial"/>
          <w:sz w:val="24"/>
          <w:szCs w:val="24"/>
          <w:highlight w:val="yellow"/>
          <w:lang w:val="en-GB"/>
          <w:rPrChange w:id="1725" w:author="Admin" w:date="2016-10-18T16:05:00Z">
            <w:rPr>
              <w:lang w:val="en-GB"/>
            </w:rPr>
          </w:rPrChange>
        </w:rPr>
        <w:t>One</w:t>
      </w:r>
      <w:r w:rsidRPr="00385ECB">
        <w:rPr>
          <w:rFonts w:ascii="Arial" w:hAnsi="Arial" w:cs="Arial"/>
          <w:sz w:val="24"/>
          <w:szCs w:val="24"/>
          <w:lang w:val="en-GB"/>
          <w:rPrChange w:id="1726" w:author="Admin" w:date="2016-10-18T16:05:00Z">
            <w:rPr>
              <w:lang w:val="en-GB"/>
            </w:rPr>
          </w:rPrChange>
        </w:rPr>
        <w:t xml:space="preserve"> of the walls of the 3DAC would then give way and the compressible rods would retract to assist ejecting the tablet. In testing</w:t>
      </w:r>
      <w:r w:rsidR="00D47165">
        <w:rPr>
          <w:rFonts w:ascii="Arial" w:hAnsi="Arial" w:cs="Arial"/>
          <w:sz w:val="24"/>
          <w:szCs w:val="24"/>
          <w:lang w:val="en-GB"/>
        </w:rPr>
        <w:t>,</w:t>
      </w:r>
      <w:r w:rsidRPr="00385ECB">
        <w:rPr>
          <w:rFonts w:ascii="Arial" w:hAnsi="Arial" w:cs="Arial"/>
          <w:sz w:val="24"/>
          <w:szCs w:val="24"/>
          <w:lang w:val="en-GB"/>
          <w:rPrChange w:id="1727" w:author="Admin" w:date="2016-10-18T16:05:00Z">
            <w:rPr>
              <w:lang w:val="en-GB"/>
            </w:rPr>
          </w:rPrChange>
        </w:rPr>
        <w:t xml:space="preserve"> this method was proven to be effective at expelling a tablet 95% </w:t>
      </w:r>
      <w:r w:rsidRPr="00385ECB">
        <w:rPr>
          <w:rFonts w:ascii="Arial" w:hAnsi="Arial" w:cs="Arial"/>
          <w:sz w:val="24"/>
          <w:szCs w:val="24"/>
          <w:vertAlign w:val="superscript"/>
          <w:lang w:val="en-GB"/>
          <w:rPrChange w:id="1728" w:author="Admin" w:date="2016-10-18T17:03:00Z">
            <w:rPr>
              <w:lang w:val="en-GB"/>
            </w:rPr>
          </w:rPrChange>
        </w:rPr>
        <w:t>[5]</w:t>
      </w:r>
      <w:r w:rsidRPr="00385ECB">
        <w:rPr>
          <w:rFonts w:ascii="Arial" w:hAnsi="Arial" w:cs="Arial"/>
          <w:sz w:val="24"/>
          <w:szCs w:val="24"/>
          <w:lang w:val="en-GB"/>
          <w:rPrChange w:id="1729" w:author="Admin" w:date="2016-10-18T16:05:00Z">
            <w:rPr>
              <w:lang w:val="en-GB"/>
            </w:rPr>
          </w:rPrChange>
        </w:rPr>
        <w:t xml:space="preserve"> of the time</w:t>
      </w:r>
      <w:r w:rsidR="00532120" w:rsidRPr="00385ECB">
        <w:rPr>
          <w:rFonts w:ascii="Arial" w:hAnsi="Arial" w:cs="Arial"/>
          <w:sz w:val="24"/>
          <w:szCs w:val="24"/>
          <w:lang w:val="en-GB"/>
        </w:rPr>
        <w:t>,</w:t>
      </w:r>
      <w:r w:rsidRPr="00385ECB">
        <w:rPr>
          <w:rFonts w:ascii="Arial" w:hAnsi="Arial" w:cs="Arial"/>
          <w:sz w:val="24"/>
          <w:szCs w:val="24"/>
          <w:lang w:val="en-GB"/>
          <w:rPrChange w:id="1730" w:author="Admin" w:date="2016-10-18T16:05:00Z">
            <w:rPr>
              <w:lang w:val="en-GB"/>
            </w:rPr>
          </w:rPrChange>
        </w:rPr>
        <w:t xml:space="preserve"> </w:t>
      </w:r>
      <w:r w:rsidR="007E38FA">
        <w:rPr>
          <w:rFonts w:ascii="Arial" w:hAnsi="Arial" w:cs="Arial"/>
          <w:sz w:val="24"/>
          <w:szCs w:val="24"/>
          <w:lang w:val="en-GB"/>
        </w:rPr>
        <w:t xml:space="preserve">providing </w:t>
      </w:r>
      <w:r w:rsidRPr="00385ECB">
        <w:rPr>
          <w:rFonts w:ascii="Arial" w:hAnsi="Arial" w:cs="Arial"/>
          <w:sz w:val="24"/>
          <w:szCs w:val="24"/>
          <w:lang w:val="en-GB"/>
          <w:rPrChange w:id="1731" w:author="Admin" w:date="2016-10-18T16:05:00Z">
            <w:rPr>
              <w:lang w:val="en-GB"/>
            </w:rPr>
          </w:rPrChange>
        </w:rPr>
        <w:t>evidence that this was a potentially successful design.</w:t>
      </w:r>
    </w:p>
    <w:p w14:paraId="72CC1E81" w14:textId="77777777" w:rsidR="0045790C" w:rsidRPr="00385ECB" w:rsidRDefault="0045790C" w:rsidP="00754AB6">
      <w:pPr>
        <w:spacing w:after="0" w:line="360" w:lineRule="auto"/>
        <w:ind w:left="0" w:firstLine="0"/>
        <w:rPr>
          <w:rFonts w:ascii="Arial" w:hAnsi="Arial" w:cs="Arial"/>
          <w:sz w:val="24"/>
          <w:szCs w:val="24"/>
          <w:lang w:val="en-GB"/>
          <w:rPrChange w:id="1732" w:author="Admin" w:date="2016-10-18T16:05:00Z">
            <w:rPr>
              <w:lang w:val="en-GB"/>
            </w:rPr>
          </w:rPrChange>
        </w:rPr>
        <w:pPrChange w:id="1733" w:author="Admin" w:date="2016-10-18T16:11:00Z">
          <w:pPr>
            <w:ind w:left="1"/>
          </w:pPr>
        </w:pPrChange>
      </w:pPr>
    </w:p>
    <w:p w14:paraId="1BBB3812" w14:textId="77777777" w:rsidR="00C261B9" w:rsidRPr="00385ECB" w:rsidRDefault="007D0309" w:rsidP="00754AB6">
      <w:pPr>
        <w:spacing w:after="0" w:line="360" w:lineRule="auto"/>
        <w:ind w:left="0" w:firstLine="0"/>
        <w:rPr>
          <w:ins w:id="1734" w:author="Admin" w:date="2016-10-18T16:15:00Z"/>
          <w:rFonts w:ascii="Arial" w:hAnsi="Arial" w:cs="Arial"/>
          <w:sz w:val="24"/>
          <w:szCs w:val="24"/>
          <w:lang w:val="en-GB"/>
        </w:rPr>
        <w:pPrChange w:id="1735" w:author="Admin" w:date="2016-10-18T16:11:00Z">
          <w:pPr>
            <w:spacing w:after="723"/>
            <w:ind w:left="1"/>
          </w:pPr>
        </w:pPrChange>
      </w:pPr>
      <w:r w:rsidRPr="00385ECB">
        <w:rPr>
          <w:rFonts w:ascii="Arial" w:hAnsi="Arial" w:cs="Arial"/>
          <w:sz w:val="24"/>
          <w:szCs w:val="24"/>
          <w:lang w:val="en-GB"/>
          <w:rPrChange w:id="1736" w:author="Admin" w:date="2016-10-18T16:05:00Z">
            <w:rPr>
              <w:lang w:val="en-GB"/>
            </w:rPr>
          </w:rPrChange>
        </w:rPr>
        <w:t>This dispensary mechanism</w:t>
      </w:r>
      <w:r w:rsidR="00D47165">
        <w:rPr>
          <w:rFonts w:ascii="Arial" w:hAnsi="Arial" w:cs="Arial"/>
          <w:sz w:val="24"/>
          <w:szCs w:val="24"/>
          <w:lang w:val="en-GB"/>
        </w:rPr>
        <w:t xml:space="preserve"> </w:t>
      </w:r>
      <w:r w:rsidR="00D47165" w:rsidRPr="00385ECB">
        <w:rPr>
          <w:rFonts w:ascii="Arial" w:hAnsi="Arial" w:cs="Arial"/>
          <w:sz w:val="24"/>
          <w:szCs w:val="24"/>
          <w:lang w:val="en-GB"/>
          <w:rPrChange w:id="1737" w:author="Admin" w:date="2016-10-18T16:05:00Z">
            <w:rPr>
              <w:lang w:val="en-GB"/>
            </w:rPr>
          </w:rPrChange>
        </w:rPr>
        <w:t>solution</w:t>
      </w:r>
      <w:r w:rsidRPr="00385ECB">
        <w:rPr>
          <w:rFonts w:ascii="Arial" w:hAnsi="Arial" w:cs="Arial"/>
          <w:sz w:val="24"/>
          <w:szCs w:val="24"/>
          <w:lang w:val="en-GB"/>
          <w:rPrChange w:id="1738" w:author="Admin" w:date="2016-10-18T16:05:00Z">
            <w:rPr>
              <w:lang w:val="en-GB"/>
            </w:rPr>
          </w:rPrChange>
        </w:rPr>
        <w:t xml:space="preserve"> is very adaptable but complex. The complexity might not apply to the Vending Machine but </w:t>
      </w:r>
      <w:r w:rsidR="00D47165">
        <w:rPr>
          <w:rFonts w:ascii="Arial" w:hAnsi="Arial" w:cs="Arial"/>
          <w:sz w:val="24"/>
          <w:szCs w:val="24"/>
          <w:lang w:val="en-GB"/>
        </w:rPr>
        <w:t>provides</w:t>
      </w:r>
      <w:r w:rsidR="00D44B65">
        <w:rPr>
          <w:rFonts w:ascii="Arial" w:hAnsi="Arial" w:cs="Arial"/>
          <w:sz w:val="24"/>
          <w:szCs w:val="24"/>
          <w:lang w:val="en-GB"/>
        </w:rPr>
        <w:t xml:space="preserve"> the</w:t>
      </w:r>
      <w:r w:rsidRPr="00385ECB">
        <w:rPr>
          <w:rFonts w:ascii="Arial" w:hAnsi="Arial" w:cs="Arial"/>
          <w:sz w:val="24"/>
          <w:szCs w:val="24"/>
          <w:lang w:val="en-GB"/>
          <w:rPrChange w:id="1739" w:author="Admin" w:date="2016-10-18T16:05:00Z">
            <w:rPr>
              <w:lang w:val="en-GB"/>
            </w:rPr>
          </w:rPrChange>
        </w:rPr>
        <w:t xml:space="preserve"> ideology of a simple design that can adapt to different requirements</w:t>
      </w:r>
      <w:r w:rsidR="001F5086" w:rsidRPr="00385ECB">
        <w:rPr>
          <w:rFonts w:ascii="Arial" w:hAnsi="Arial" w:cs="Arial"/>
          <w:sz w:val="24"/>
          <w:szCs w:val="24"/>
          <w:lang w:val="en-GB"/>
        </w:rPr>
        <w:t xml:space="preserve"> </w:t>
      </w:r>
      <w:r w:rsidR="001F5086" w:rsidRPr="00385ECB">
        <w:rPr>
          <w:rFonts w:ascii="Arial" w:hAnsi="Arial" w:cs="Arial"/>
          <w:sz w:val="24"/>
          <w:szCs w:val="24"/>
          <w:highlight w:val="yellow"/>
          <w:lang w:val="en-GB"/>
        </w:rPr>
        <w:t>that</w:t>
      </w:r>
      <w:r w:rsidRPr="00385ECB">
        <w:rPr>
          <w:rFonts w:ascii="Arial" w:hAnsi="Arial" w:cs="Arial"/>
          <w:sz w:val="24"/>
          <w:szCs w:val="24"/>
          <w:lang w:val="en-GB"/>
          <w:rPrChange w:id="1740" w:author="Admin" w:date="2016-10-18T16:05:00Z">
            <w:rPr>
              <w:lang w:val="en-GB"/>
            </w:rPr>
          </w:rPrChange>
        </w:rPr>
        <w:t xml:space="preserve"> can be applied. This isn’t to say an automatic cavity should be used</w:t>
      </w:r>
      <w:r w:rsidR="00D44B65">
        <w:rPr>
          <w:rFonts w:ascii="Arial" w:hAnsi="Arial" w:cs="Arial"/>
          <w:sz w:val="24"/>
          <w:szCs w:val="24"/>
          <w:lang w:val="en-GB"/>
        </w:rPr>
        <w:t>,</w:t>
      </w:r>
      <w:r w:rsidRPr="00385ECB">
        <w:rPr>
          <w:rFonts w:ascii="Arial" w:hAnsi="Arial" w:cs="Arial"/>
          <w:sz w:val="24"/>
          <w:szCs w:val="24"/>
          <w:lang w:val="en-GB"/>
          <w:rPrChange w:id="1741" w:author="Admin" w:date="2016-10-18T16:05:00Z">
            <w:rPr>
              <w:lang w:val="en-GB"/>
            </w:rPr>
          </w:rPrChange>
        </w:rPr>
        <w:t xml:space="preserve"> as this would take </w:t>
      </w:r>
      <w:del w:id="1742" w:author="Admin" w:date="2016-10-18T16:47:00Z">
        <w:r w:rsidRPr="00385ECB" w:rsidDel="00686EE4">
          <w:rPr>
            <w:rFonts w:ascii="Arial" w:hAnsi="Arial" w:cs="Arial"/>
            <w:sz w:val="24"/>
            <w:szCs w:val="24"/>
            <w:lang w:val="en-GB"/>
            <w:rPrChange w:id="1743" w:author="Admin" w:date="2016-10-18T16:05:00Z">
              <w:rPr>
                <w:lang w:val="en-GB"/>
              </w:rPr>
            </w:rPrChange>
          </w:rPr>
          <w:delText>to</w:delText>
        </w:r>
      </w:del>
      <w:ins w:id="1744" w:author="Admin" w:date="2016-10-18T16:47:00Z">
        <w:r w:rsidR="00686EE4" w:rsidRPr="00385ECB">
          <w:rPr>
            <w:rFonts w:ascii="Arial" w:hAnsi="Arial" w:cs="Arial"/>
            <w:sz w:val="24"/>
            <w:szCs w:val="24"/>
            <w:lang w:val="en-GB"/>
          </w:rPr>
          <w:t>too</w:t>
        </w:r>
      </w:ins>
      <w:r w:rsidRPr="00385ECB">
        <w:rPr>
          <w:rFonts w:ascii="Arial" w:hAnsi="Arial" w:cs="Arial"/>
          <w:sz w:val="24"/>
          <w:szCs w:val="24"/>
          <w:lang w:val="en-GB"/>
          <w:rPrChange w:id="1745" w:author="Admin" w:date="2016-10-18T16:05:00Z">
            <w:rPr>
              <w:lang w:val="en-GB"/>
            </w:rPr>
          </w:rPrChange>
        </w:rPr>
        <w:t xml:space="preserve"> muc</w:t>
      </w:r>
      <w:r w:rsidR="001F5086" w:rsidRPr="00385ECB">
        <w:rPr>
          <w:rFonts w:ascii="Arial" w:hAnsi="Arial" w:cs="Arial"/>
          <w:sz w:val="24"/>
          <w:szCs w:val="24"/>
          <w:lang w:val="en-GB"/>
        </w:rPr>
        <w:t>h time to develop by itself</w:t>
      </w:r>
      <w:r w:rsidR="007E38FA">
        <w:rPr>
          <w:rFonts w:ascii="Arial" w:hAnsi="Arial" w:cs="Arial"/>
          <w:sz w:val="24"/>
          <w:szCs w:val="24"/>
          <w:lang w:val="en-GB"/>
        </w:rPr>
        <w:t>. Additionally, an</w:t>
      </w:r>
      <w:r w:rsidRPr="00385ECB">
        <w:rPr>
          <w:rFonts w:ascii="Arial" w:hAnsi="Arial" w:cs="Arial"/>
          <w:sz w:val="24"/>
          <w:szCs w:val="24"/>
          <w:lang w:val="en-GB"/>
          <w:rPrChange w:id="1746" w:author="Admin" w:date="2016-10-18T16:05:00Z">
            <w:rPr>
              <w:lang w:val="en-GB"/>
            </w:rPr>
          </w:rPrChange>
        </w:rPr>
        <w:t xml:space="preserve"> electronic component </w:t>
      </w:r>
      <w:r w:rsidR="007E38FA">
        <w:rPr>
          <w:rFonts w:ascii="Arial" w:hAnsi="Arial" w:cs="Arial"/>
          <w:sz w:val="24"/>
          <w:szCs w:val="24"/>
          <w:lang w:val="en-GB"/>
        </w:rPr>
        <w:t>can be more</w:t>
      </w:r>
      <w:r w:rsidRPr="00385ECB">
        <w:rPr>
          <w:rFonts w:ascii="Arial" w:hAnsi="Arial" w:cs="Arial"/>
          <w:sz w:val="24"/>
          <w:szCs w:val="24"/>
          <w:lang w:val="en-GB"/>
          <w:rPrChange w:id="1747" w:author="Admin" w:date="2016-10-18T16:05:00Z">
            <w:rPr>
              <w:lang w:val="en-GB"/>
            </w:rPr>
          </w:rPrChange>
        </w:rPr>
        <w:t xml:space="preserve"> complex </w:t>
      </w:r>
      <w:r w:rsidR="007E38FA">
        <w:rPr>
          <w:rFonts w:ascii="Arial" w:hAnsi="Arial" w:cs="Arial"/>
          <w:sz w:val="24"/>
          <w:szCs w:val="24"/>
          <w:lang w:val="en-GB"/>
        </w:rPr>
        <w:t xml:space="preserve">in </w:t>
      </w:r>
      <w:r w:rsidRPr="00385ECB">
        <w:rPr>
          <w:rFonts w:ascii="Arial" w:hAnsi="Arial" w:cs="Arial"/>
          <w:sz w:val="24"/>
          <w:szCs w:val="24"/>
          <w:lang w:val="en-GB"/>
          <w:rPrChange w:id="1748" w:author="Admin" w:date="2016-10-18T16:05:00Z">
            <w:rPr>
              <w:lang w:val="en-GB"/>
            </w:rPr>
          </w:rPrChange>
        </w:rPr>
        <w:t xml:space="preserve">than a tablet with pins that can easily </w:t>
      </w:r>
      <w:r w:rsidR="00385ECB" w:rsidRPr="00385ECB">
        <w:rPr>
          <w:rFonts w:ascii="Arial" w:hAnsi="Arial" w:cs="Arial"/>
          <w:sz w:val="24"/>
          <w:szCs w:val="24"/>
          <w:highlight w:val="yellow"/>
          <w:lang w:val="en-GB"/>
        </w:rPr>
        <w:t>be</w:t>
      </w:r>
      <w:r w:rsidRPr="00385ECB">
        <w:rPr>
          <w:rFonts w:ascii="Arial" w:hAnsi="Arial" w:cs="Arial"/>
          <w:sz w:val="24"/>
          <w:szCs w:val="24"/>
          <w:highlight w:val="yellow"/>
          <w:lang w:val="en-GB"/>
          <w:rPrChange w:id="1749" w:author="Admin" w:date="2016-10-18T16:05:00Z">
            <w:rPr>
              <w:lang w:val="en-GB"/>
            </w:rPr>
          </w:rPrChange>
        </w:rPr>
        <w:t xml:space="preserve"> caught on </w:t>
      </w:r>
      <w:r w:rsidR="001F5086" w:rsidRPr="00385ECB">
        <w:rPr>
          <w:rFonts w:ascii="Arial" w:hAnsi="Arial" w:cs="Arial"/>
          <w:sz w:val="24"/>
          <w:szCs w:val="24"/>
          <w:highlight w:val="yellow"/>
          <w:lang w:val="en-GB"/>
        </w:rPr>
        <w:t>the edges</w:t>
      </w:r>
      <w:r w:rsidRPr="00385ECB">
        <w:rPr>
          <w:rFonts w:ascii="Arial" w:hAnsi="Arial" w:cs="Arial"/>
          <w:sz w:val="24"/>
          <w:szCs w:val="24"/>
          <w:lang w:val="en-GB"/>
          <w:rPrChange w:id="1750" w:author="Admin" w:date="2016-10-18T16:05:00Z">
            <w:rPr>
              <w:lang w:val="en-GB"/>
            </w:rPr>
          </w:rPrChange>
        </w:rPr>
        <w:t xml:space="preserve"> of the cavity or other components. The hopper is also not an ideal solution for the Vending Machine because of the complexity of </w:t>
      </w:r>
      <w:del w:id="1751" w:author="Admin" w:date="2016-10-18T16:48:00Z">
        <w:r w:rsidRPr="00385ECB" w:rsidDel="00686EE4">
          <w:rPr>
            <w:rFonts w:ascii="Arial" w:hAnsi="Arial" w:cs="Arial"/>
            <w:sz w:val="24"/>
            <w:szCs w:val="24"/>
            <w:lang w:val="en-GB"/>
            <w:rPrChange w:id="1752" w:author="Admin" w:date="2016-10-18T16:05:00Z">
              <w:rPr>
                <w:lang w:val="en-GB"/>
              </w:rPr>
            </w:rPrChange>
          </w:rPr>
          <w:delText>a</w:delText>
        </w:r>
      </w:del>
      <w:ins w:id="1753" w:author="Admin" w:date="2016-10-18T16:48:00Z">
        <w:r w:rsidR="00686EE4" w:rsidRPr="00385ECB">
          <w:rPr>
            <w:rFonts w:ascii="Arial" w:hAnsi="Arial" w:cs="Arial"/>
            <w:sz w:val="24"/>
            <w:szCs w:val="24"/>
            <w:lang w:val="en-GB"/>
          </w:rPr>
          <w:t>an</w:t>
        </w:r>
      </w:ins>
      <w:r w:rsidRPr="00385ECB">
        <w:rPr>
          <w:rFonts w:ascii="Arial" w:hAnsi="Arial" w:cs="Arial"/>
          <w:sz w:val="24"/>
          <w:szCs w:val="24"/>
          <w:lang w:val="en-GB"/>
          <w:rPrChange w:id="1754" w:author="Admin" w:date="2016-10-18T16:05:00Z">
            <w:rPr>
              <w:lang w:val="en-GB"/>
            </w:rPr>
          </w:rPrChange>
        </w:rPr>
        <w:t xml:space="preserve"> electronic component compared to a tablet, but having a gravity fed system such as the hopper is definitely the solution that is needed for the Vending Machine.</w:t>
      </w:r>
    </w:p>
    <w:p w14:paraId="7862D218" w14:textId="77777777" w:rsidR="0045790C" w:rsidRPr="00385ECB" w:rsidRDefault="0045790C" w:rsidP="00754AB6">
      <w:pPr>
        <w:spacing w:after="0" w:line="360" w:lineRule="auto"/>
        <w:ind w:left="0" w:firstLine="0"/>
        <w:rPr>
          <w:rFonts w:ascii="Arial" w:hAnsi="Arial" w:cs="Arial"/>
          <w:sz w:val="24"/>
          <w:szCs w:val="24"/>
          <w:lang w:val="en-GB"/>
          <w:rPrChange w:id="1755" w:author="Admin" w:date="2016-10-18T16:05:00Z">
            <w:rPr>
              <w:lang w:val="en-GB"/>
            </w:rPr>
          </w:rPrChange>
        </w:rPr>
        <w:pPrChange w:id="1756" w:author="Admin" w:date="2016-10-18T16:11:00Z">
          <w:pPr>
            <w:spacing w:after="723"/>
            <w:ind w:left="1"/>
          </w:pPr>
        </w:pPrChange>
      </w:pPr>
    </w:p>
    <w:p w14:paraId="0222CE78" w14:textId="77777777" w:rsidR="0045790C" w:rsidRPr="00385ECB" w:rsidRDefault="007D0309" w:rsidP="00D12910">
      <w:pPr>
        <w:pStyle w:val="Heading2"/>
        <w:rPr>
          <w:ins w:id="1757" w:author="Admin" w:date="2016-11-01T19:33:00Z"/>
          <w:lang w:val="en-GB"/>
        </w:rPr>
        <w:pPrChange w:id="1758" w:author="Admin" w:date="2016-10-18T16:35:00Z">
          <w:pPr/>
        </w:pPrChange>
      </w:pPr>
      <w:bookmarkStart w:id="1759" w:name="_Toc44014"/>
      <w:del w:id="1760" w:author="Admin" w:date="2016-10-18T16:15:00Z">
        <w:r w:rsidRPr="00385ECB" w:rsidDel="0045790C">
          <w:rPr>
            <w:lang w:val="en-GB"/>
            <w:rPrChange w:id="1761" w:author="Admin" w:date="2016-10-18T16:15:00Z">
              <w:rPr>
                <w:rFonts w:ascii="Calibri" w:eastAsia="Calibri" w:hAnsi="Calibri" w:cs="Calibri"/>
                <w:b/>
                <w:lang w:val="en-GB"/>
              </w:rPr>
            </w:rPrChange>
          </w:rPr>
          <w:tab/>
        </w:r>
      </w:del>
      <w:r w:rsidR="0045790C" w:rsidRPr="00385ECB">
        <w:rPr>
          <w:lang w:val="en-GB"/>
        </w:rPr>
        <w:t>2.2</w:t>
      </w:r>
      <w:r w:rsidR="0045790C" w:rsidRPr="00385ECB">
        <w:rPr>
          <w:lang w:val="en-GB"/>
        </w:rPr>
        <w:tab/>
        <w:t>COMMUNICATION BETWEEN DEVICES</w:t>
      </w:r>
      <w:bookmarkEnd w:id="1759"/>
    </w:p>
    <w:p w14:paraId="0C578CDE" w14:textId="77777777" w:rsidR="002C148F" w:rsidRPr="00385ECB" w:rsidRDefault="002C148F" w:rsidP="002C148F">
      <w:pPr>
        <w:spacing w:after="0" w:line="360" w:lineRule="auto"/>
        <w:ind w:left="0" w:firstLine="0"/>
        <w:rPr>
          <w:lang w:val="en-GB"/>
        </w:rPr>
        <w:pPrChange w:id="1762" w:author="Admin" w:date="2016-11-01T19:33:00Z">
          <w:pPr/>
        </w:pPrChange>
      </w:pPr>
    </w:p>
    <w:p w14:paraId="15C3C7C4" w14:textId="77777777" w:rsidR="00C261B9" w:rsidRPr="00385ECB" w:rsidRDefault="007D0309" w:rsidP="00754AB6">
      <w:pPr>
        <w:spacing w:after="0" w:line="360" w:lineRule="auto"/>
        <w:ind w:left="0" w:firstLine="0"/>
        <w:rPr>
          <w:ins w:id="1763" w:author="Admin" w:date="2016-10-18T16:16:00Z"/>
          <w:rFonts w:ascii="Arial" w:hAnsi="Arial" w:cs="Arial"/>
          <w:sz w:val="24"/>
          <w:szCs w:val="24"/>
          <w:lang w:val="en-GB"/>
        </w:rPr>
        <w:pPrChange w:id="1764" w:author="Admin" w:date="2016-10-18T16:11:00Z">
          <w:pPr>
            <w:spacing w:after="636"/>
            <w:ind w:left="1"/>
          </w:pPr>
        </w:pPrChange>
      </w:pPr>
      <w:r w:rsidRPr="00385ECB">
        <w:rPr>
          <w:rFonts w:ascii="Arial" w:hAnsi="Arial" w:cs="Arial"/>
          <w:sz w:val="24"/>
          <w:szCs w:val="24"/>
          <w:lang w:val="en-GB"/>
          <w:rPrChange w:id="1765" w:author="Admin" w:date="2016-10-18T16:05:00Z">
            <w:rPr>
              <w:lang w:val="en-GB"/>
            </w:rPr>
          </w:rPrChange>
        </w:rPr>
        <w:t xml:space="preserve">Because it was decided to have each delivery mechanism act independently from one </w:t>
      </w:r>
      <w:r w:rsidRPr="00385ECB">
        <w:rPr>
          <w:rFonts w:ascii="Arial" w:hAnsi="Arial" w:cs="Arial"/>
          <w:sz w:val="24"/>
          <w:szCs w:val="24"/>
          <w:highlight w:val="yellow"/>
          <w:lang w:val="en-GB"/>
          <w:rPrChange w:id="1766" w:author="Admin" w:date="2016-10-18T16:05:00Z">
            <w:rPr>
              <w:lang w:val="en-GB"/>
            </w:rPr>
          </w:rPrChange>
        </w:rPr>
        <w:t>another, and</w:t>
      </w:r>
      <w:r w:rsidRPr="00385ECB">
        <w:rPr>
          <w:rFonts w:ascii="Arial" w:hAnsi="Arial" w:cs="Arial"/>
          <w:sz w:val="24"/>
          <w:szCs w:val="24"/>
          <w:lang w:val="en-GB"/>
          <w:rPrChange w:id="1767" w:author="Admin" w:date="2016-10-18T16:05:00Z">
            <w:rPr>
              <w:lang w:val="en-GB"/>
            </w:rPr>
          </w:rPrChange>
        </w:rPr>
        <w:t xml:space="preserve"> potentially</w:t>
      </w:r>
      <w:r w:rsidR="00445191">
        <w:rPr>
          <w:rFonts w:ascii="Arial" w:hAnsi="Arial" w:cs="Arial"/>
          <w:sz w:val="24"/>
          <w:szCs w:val="24"/>
          <w:lang w:val="en-GB"/>
        </w:rPr>
        <w:t xml:space="preserve"> have</w:t>
      </w:r>
      <w:r w:rsidRPr="00385ECB">
        <w:rPr>
          <w:rFonts w:ascii="Arial" w:hAnsi="Arial" w:cs="Arial"/>
          <w:sz w:val="24"/>
          <w:szCs w:val="24"/>
          <w:lang w:val="en-GB"/>
          <w:rPrChange w:id="1768" w:author="Admin" w:date="2016-10-18T16:05:00Z">
            <w:rPr>
              <w:lang w:val="en-GB"/>
            </w:rPr>
          </w:rPrChange>
        </w:rPr>
        <w:t xml:space="preserve"> a master device, a means of communicating between each device or from master to slave</w:t>
      </w:r>
      <w:r w:rsidR="007E38FA">
        <w:rPr>
          <w:rFonts w:ascii="Arial" w:hAnsi="Arial" w:cs="Arial"/>
          <w:sz w:val="24"/>
          <w:szCs w:val="24"/>
          <w:lang w:val="en-GB"/>
        </w:rPr>
        <w:t>,</w:t>
      </w:r>
      <w:r w:rsidRPr="00385ECB">
        <w:rPr>
          <w:rFonts w:ascii="Arial" w:hAnsi="Arial" w:cs="Arial"/>
          <w:sz w:val="24"/>
          <w:szCs w:val="24"/>
          <w:lang w:val="en-GB"/>
          <w:rPrChange w:id="1769" w:author="Admin" w:date="2016-10-18T16:05:00Z">
            <w:rPr>
              <w:lang w:val="en-GB"/>
            </w:rPr>
          </w:rPrChange>
        </w:rPr>
        <w:t xml:space="preserve"> was needed.</w:t>
      </w:r>
    </w:p>
    <w:p w14:paraId="12D36DA2" w14:textId="77777777" w:rsidR="0045790C" w:rsidRPr="00385ECB" w:rsidRDefault="0045790C" w:rsidP="00754AB6">
      <w:pPr>
        <w:spacing w:after="0" w:line="360" w:lineRule="auto"/>
        <w:ind w:left="0" w:firstLine="0"/>
        <w:rPr>
          <w:rFonts w:ascii="Arial" w:hAnsi="Arial" w:cs="Arial"/>
          <w:sz w:val="24"/>
          <w:szCs w:val="24"/>
          <w:lang w:val="en-GB"/>
          <w:rPrChange w:id="1770" w:author="Admin" w:date="2016-10-18T16:05:00Z">
            <w:rPr>
              <w:lang w:val="en-GB"/>
            </w:rPr>
          </w:rPrChange>
        </w:rPr>
        <w:pPrChange w:id="1771" w:author="Admin" w:date="2016-10-18T16:11:00Z">
          <w:pPr>
            <w:spacing w:after="636"/>
            <w:ind w:left="1"/>
          </w:pPr>
        </w:pPrChange>
      </w:pPr>
    </w:p>
    <w:p w14:paraId="5421965C" w14:textId="77777777" w:rsidR="00C261B9" w:rsidRPr="00385ECB" w:rsidRDefault="007D0309" w:rsidP="00754AB6">
      <w:pPr>
        <w:pStyle w:val="Heading3"/>
        <w:rPr>
          <w:ins w:id="1772" w:author="Admin" w:date="2016-10-18T16:16:00Z"/>
        </w:rPr>
        <w:pPrChange w:id="1773" w:author="Admin" w:date="2016-10-18T16:11:00Z">
          <w:pPr>
            <w:spacing w:after="636"/>
            <w:ind w:left="1"/>
          </w:pPr>
        </w:pPrChange>
      </w:pPr>
      <w:bookmarkStart w:id="1774" w:name="_Toc44015"/>
      <w:del w:id="1775" w:author="Admin" w:date="2016-10-18T16:16:00Z">
        <w:r w:rsidRPr="00385ECB" w:rsidDel="0045790C">
          <w:rPr>
            <w:rPrChange w:id="1776" w:author="Admin" w:date="2016-10-18T16:05:00Z">
              <w:rPr>
                <w:rFonts w:ascii="Calibri" w:eastAsia="Calibri" w:hAnsi="Calibri" w:cs="Calibri"/>
                <w:b/>
                <w:lang w:val="en-GB"/>
              </w:rPr>
            </w:rPrChange>
          </w:rPr>
          <w:tab/>
        </w:r>
      </w:del>
      <w:r w:rsidRPr="00385ECB">
        <w:t>2.2.1</w:t>
      </w:r>
      <w:r w:rsidRPr="00385ECB">
        <w:tab/>
        <w:t>I2C</w:t>
      </w:r>
      <w:bookmarkEnd w:id="1774"/>
    </w:p>
    <w:p w14:paraId="279239F4" w14:textId="77777777" w:rsidR="0045790C" w:rsidRPr="00385ECB" w:rsidRDefault="0045790C" w:rsidP="001C1ABF">
      <w:pPr>
        <w:rPr>
          <w:lang w:val="en-GB"/>
        </w:rPr>
      </w:pPr>
    </w:p>
    <w:p w14:paraId="2FC5FE70" w14:textId="77777777" w:rsidR="00C261B9" w:rsidRPr="00385ECB" w:rsidRDefault="007D0309" w:rsidP="00754AB6">
      <w:pPr>
        <w:spacing w:after="0" w:line="360" w:lineRule="auto"/>
        <w:ind w:left="0" w:firstLine="0"/>
        <w:rPr>
          <w:ins w:id="1777" w:author="Admin" w:date="2016-10-18T16:16:00Z"/>
          <w:rFonts w:ascii="Arial" w:hAnsi="Arial" w:cs="Arial"/>
          <w:sz w:val="24"/>
          <w:szCs w:val="24"/>
          <w:lang w:val="en-GB"/>
        </w:rPr>
        <w:pPrChange w:id="1778" w:author="Admin" w:date="2016-10-18T16:11:00Z">
          <w:pPr>
            <w:ind w:left="1"/>
          </w:pPr>
        </w:pPrChange>
      </w:pPr>
      <w:r w:rsidRPr="00385ECB">
        <w:rPr>
          <w:rFonts w:ascii="Arial" w:hAnsi="Arial" w:cs="Arial"/>
          <w:sz w:val="24"/>
          <w:szCs w:val="24"/>
          <w:lang w:val="en-GB"/>
          <w:rPrChange w:id="1779" w:author="Admin" w:date="2016-10-18T16:05:00Z">
            <w:rPr>
              <w:lang w:val="en-GB"/>
            </w:rPr>
          </w:rPrChange>
        </w:rPr>
        <w:lastRenderedPageBreak/>
        <w:t xml:space="preserve">I2C is a communications protocol that is easy to use with most micro-controllers having </w:t>
      </w:r>
      <w:del w:id="1780" w:author="Admin" w:date="2016-10-18T16:48:00Z">
        <w:r w:rsidRPr="00385ECB" w:rsidDel="00686EE4">
          <w:rPr>
            <w:rFonts w:ascii="Arial" w:hAnsi="Arial" w:cs="Arial"/>
            <w:sz w:val="24"/>
            <w:szCs w:val="24"/>
            <w:lang w:val="en-GB"/>
            <w:rPrChange w:id="1781" w:author="Admin" w:date="2016-10-18T16:05:00Z">
              <w:rPr>
                <w:lang w:val="en-GB"/>
              </w:rPr>
            </w:rPrChange>
          </w:rPr>
          <w:delText>build</w:delText>
        </w:r>
      </w:del>
      <w:ins w:id="1782" w:author="Admin" w:date="2016-10-18T16:48:00Z">
        <w:r w:rsidR="00686EE4" w:rsidRPr="00385ECB">
          <w:rPr>
            <w:rFonts w:ascii="Arial" w:hAnsi="Arial" w:cs="Arial"/>
            <w:sz w:val="24"/>
            <w:szCs w:val="24"/>
            <w:lang w:val="en-GB"/>
          </w:rPr>
          <w:t>built</w:t>
        </w:r>
      </w:ins>
      <w:r w:rsidRPr="00385ECB">
        <w:rPr>
          <w:rFonts w:ascii="Arial" w:hAnsi="Arial" w:cs="Arial"/>
          <w:sz w:val="24"/>
          <w:szCs w:val="24"/>
          <w:lang w:val="en-GB"/>
          <w:rPrChange w:id="1783" w:author="Admin" w:date="2016-10-18T16:05:00Z">
            <w:rPr>
              <w:lang w:val="en-GB"/>
            </w:rPr>
          </w:rPrChange>
        </w:rPr>
        <w:t xml:space="preserve"> in hardware to deal with I2C. The main hurdle with using I2C would be failed communication due to noise. Some examples of noises would be switching noise from power supplies or the environment itself</w:t>
      </w:r>
      <w:ins w:id="1784" w:author="Admin" w:date="2016-10-18T17:03:00Z">
        <w:r w:rsidR="003C564C" w:rsidRPr="00385ECB">
          <w:rPr>
            <w:rFonts w:ascii="Arial" w:hAnsi="Arial" w:cs="Arial"/>
            <w:sz w:val="24"/>
            <w:szCs w:val="24"/>
            <w:lang w:val="en-GB"/>
          </w:rPr>
          <w:t xml:space="preserve"> </w:t>
        </w:r>
      </w:ins>
      <w:del w:id="1785" w:author="Admin" w:date="2016-10-18T17:03:00Z">
        <w:r w:rsidRPr="00385ECB" w:rsidDel="003C564C">
          <w:rPr>
            <w:rFonts w:ascii="Arial" w:hAnsi="Arial" w:cs="Arial"/>
            <w:sz w:val="24"/>
            <w:szCs w:val="24"/>
            <w:lang w:val="en-GB"/>
            <w:rPrChange w:id="1786" w:author="Admin" w:date="2016-10-18T16:05:00Z">
              <w:rPr>
                <w:lang w:val="en-GB"/>
              </w:rPr>
            </w:rPrChange>
          </w:rPr>
          <w:delText xml:space="preserve"> </w:delText>
        </w:r>
      </w:del>
      <w:r w:rsidRPr="00385ECB">
        <w:rPr>
          <w:rFonts w:ascii="Arial" w:hAnsi="Arial" w:cs="Arial"/>
          <w:sz w:val="24"/>
          <w:szCs w:val="24"/>
          <w:vertAlign w:val="superscript"/>
          <w:lang w:val="en-GB"/>
          <w:rPrChange w:id="1787" w:author="Admin" w:date="2016-10-18T17:03:00Z">
            <w:rPr>
              <w:lang w:val="en-GB"/>
            </w:rPr>
          </w:rPrChange>
        </w:rPr>
        <w:t>[6]</w:t>
      </w:r>
      <w:r w:rsidRPr="00385ECB">
        <w:rPr>
          <w:rFonts w:ascii="Arial" w:hAnsi="Arial" w:cs="Arial"/>
          <w:sz w:val="24"/>
          <w:szCs w:val="24"/>
          <w:lang w:val="en-GB"/>
          <w:rPrChange w:id="1788" w:author="Admin" w:date="2016-10-18T16:05:00Z">
            <w:rPr>
              <w:lang w:val="en-GB"/>
            </w:rPr>
          </w:rPrChange>
        </w:rPr>
        <w:t xml:space="preserve"> and signal generators like the ones present in UCT’s White Lab.</w:t>
      </w:r>
    </w:p>
    <w:p w14:paraId="59BEDC63" w14:textId="77777777" w:rsidR="0045790C" w:rsidRPr="00385ECB" w:rsidRDefault="0045790C" w:rsidP="00754AB6">
      <w:pPr>
        <w:spacing w:after="0" w:line="360" w:lineRule="auto"/>
        <w:ind w:left="0" w:firstLine="0"/>
        <w:rPr>
          <w:rFonts w:ascii="Arial" w:hAnsi="Arial" w:cs="Arial"/>
          <w:sz w:val="24"/>
          <w:szCs w:val="24"/>
          <w:lang w:val="en-GB"/>
          <w:rPrChange w:id="1789" w:author="Admin" w:date="2016-10-18T16:05:00Z">
            <w:rPr>
              <w:lang w:val="en-GB"/>
            </w:rPr>
          </w:rPrChange>
        </w:rPr>
        <w:pPrChange w:id="1790" w:author="Admin" w:date="2016-10-18T16:11:00Z">
          <w:pPr>
            <w:ind w:left="1"/>
          </w:pPr>
        </w:pPrChange>
      </w:pPr>
    </w:p>
    <w:p w14:paraId="0A19A9AB" w14:textId="77777777" w:rsidR="00C261B9" w:rsidRPr="00385ECB" w:rsidRDefault="007D0309" w:rsidP="00754AB6">
      <w:pPr>
        <w:spacing w:after="0" w:line="360" w:lineRule="auto"/>
        <w:ind w:left="0" w:firstLine="0"/>
        <w:rPr>
          <w:ins w:id="1791" w:author="Admin" w:date="2016-10-18T16:16:00Z"/>
          <w:rFonts w:ascii="Arial" w:hAnsi="Arial" w:cs="Arial"/>
          <w:sz w:val="24"/>
          <w:szCs w:val="24"/>
          <w:lang w:val="en-GB"/>
        </w:rPr>
        <w:pPrChange w:id="1792" w:author="Admin" w:date="2016-10-18T16:11:00Z">
          <w:pPr>
            <w:ind w:left="1"/>
          </w:pPr>
        </w:pPrChange>
      </w:pPr>
      <w:r w:rsidRPr="00385ECB">
        <w:rPr>
          <w:rFonts w:ascii="Arial" w:hAnsi="Arial" w:cs="Arial"/>
          <w:sz w:val="24"/>
          <w:szCs w:val="24"/>
          <w:lang w:val="en-GB"/>
          <w:rPrChange w:id="1793" w:author="Admin" w:date="2016-10-18T16:05:00Z">
            <w:rPr>
              <w:lang w:val="en-GB"/>
            </w:rPr>
          </w:rPrChange>
        </w:rPr>
        <w:t>In order to improve reliability and noise immunity</w:t>
      </w:r>
      <w:r w:rsidR="001F5086" w:rsidRPr="00385ECB">
        <w:rPr>
          <w:rFonts w:ascii="Arial" w:hAnsi="Arial" w:cs="Arial"/>
          <w:sz w:val="24"/>
          <w:szCs w:val="24"/>
          <w:lang w:val="en-GB"/>
        </w:rPr>
        <w:t>,</w:t>
      </w:r>
      <w:r w:rsidRPr="00385ECB">
        <w:rPr>
          <w:rFonts w:ascii="Arial" w:hAnsi="Arial" w:cs="Arial"/>
          <w:sz w:val="24"/>
          <w:szCs w:val="24"/>
          <w:lang w:val="en-GB"/>
          <w:rPrChange w:id="1794" w:author="Admin" w:date="2016-10-18T16:05:00Z">
            <w:rPr>
              <w:lang w:val="en-GB"/>
            </w:rPr>
          </w:rPrChange>
        </w:rPr>
        <w:t xml:space="preserve"> one way would be to use an external RC filter as suggested in the White Paper from Lattice Semiconductors. One of the hurdles with such a filter on I2C lines is finding a balance between loading and filtering. The higher the time constant (</w:t>
      </w:r>
      <w:r w:rsidRPr="00385ECB">
        <w:rPr>
          <w:rFonts w:ascii="Arial" w:hAnsi="Arial" w:cs="Arial"/>
          <w:i/>
          <w:sz w:val="24"/>
          <w:szCs w:val="24"/>
          <w:lang w:val="en-GB"/>
          <w:rPrChange w:id="1795" w:author="Admin" w:date="2016-10-18T16:05:00Z">
            <w:rPr>
              <w:i/>
              <w:lang w:val="en-GB"/>
            </w:rPr>
          </w:rPrChange>
        </w:rPr>
        <w:t xml:space="preserve">τ </w:t>
      </w:r>
      <w:r w:rsidRPr="00385ECB">
        <w:rPr>
          <w:rFonts w:ascii="Arial" w:hAnsi="Arial" w:cs="Arial"/>
          <w:sz w:val="24"/>
          <w:szCs w:val="24"/>
          <w:lang w:val="en-GB"/>
          <w:rPrChange w:id="1796" w:author="Admin" w:date="2016-10-18T16:05:00Z">
            <w:rPr>
              <w:lang w:val="en-GB"/>
            </w:rPr>
          </w:rPrChange>
        </w:rPr>
        <w:t xml:space="preserve">= </w:t>
      </w:r>
      <w:r w:rsidRPr="00385ECB">
        <w:rPr>
          <w:rFonts w:ascii="Arial" w:hAnsi="Arial" w:cs="Arial"/>
          <w:i/>
          <w:sz w:val="24"/>
          <w:szCs w:val="24"/>
          <w:lang w:val="en-GB"/>
          <w:rPrChange w:id="1797" w:author="Admin" w:date="2016-10-18T16:05:00Z">
            <w:rPr>
              <w:i/>
              <w:lang w:val="en-GB"/>
            </w:rPr>
          </w:rPrChange>
        </w:rPr>
        <w:t>RC</w:t>
      </w:r>
      <w:r w:rsidRPr="00385ECB">
        <w:rPr>
          <w:rFonts w:ascii="Arial" w:hAnsi="Arial" w:cs="Arial"/>
          <w:sz w:val="24"/>
          <w:szCs w:val="24"/>
          <w:lang w:val="en-GB"/>
          <w:rPrChange w:id="1798" w:author="Admin" w:date="2016-10-18T16:05:00Z">
            <w:rPr>
              <w:lang w:val="en-GB"/>
            </w:rPr>
          </w:rPrChange>
        </w:rPr>
        <w:t>)</w:t>
      </w:r>
      <w:r w:rsidR="00445191">
        <w:rPr>
          <w:rFonts w:ascii="Arial" w:hAnsi="Arial" w:cs="Arial"/>
          <w:sz w:val="24"/>
          <w:szCs w:val="24"/>
          <w:lang w:val="en-GB"/>
        </w:rPr>
        <w:t>,</w:t>
      </w:r>
      <w:r w:rsidRPr="00385ECB">
        <w:rPr>
          <w:rFonts w:ascii="Arial" w:hAnsi="Arial" w:cs="Arial"/>
          <w:sz w:val="24"/>
          <w:szCs w:val="24"/>
          <w:lang w:val="en-GB"/>
          <w:rPrChange w:id="1799" w:author="Admin" w:date="2016-10-18T16:05:00Z">
            <w:rPr>
              <w:lang w:val="en-GB"/>
            </w:rPr>
          </w:rPrChange>
        </w:rPr>
        <w:t xml:space="preserve"> the slower the rising edges of the line and the greater the driving load on the IO of the micro-controller. Below is an image</w:t>
      </w:r>
      <w:r w:rsidR="00445191">
        <w:rPr>
          <w:rFonts w:ascii="Arial" w:hAnsi="Arial" w:cs="Arial"/>
          <w:sz w:val="24"/>
          <w:szCs w:val="24"/>
          <w:lang w:val="en-GB"/>
        </w:rPr>
        <w:t xml:space="preserve"> </w:t>
      </w:r>
      <w:r w:rsidR="00445191" w:rsidRPr="00385ECB">
        <w:rPr>
          <w:rFonts w:ascii="Arial" w:hAnsi="Arial" w:cs="Arial"/>
          <w:sz w:val="24"/>
          <w:szCs w:val="24"/>
          <w:lang w:val="en-GB"/>
          <w:rPrChange w:id="1800" w:author="Admin" w:date="2016-10-18T16:05:00Z">
            <w:rPr>
              <w:lang w:val="en-GB"/>
            </w:rPr>
          </w:rPrChange>
        </w:rPr>
        <w:t>from the White Paper</w:t>
      </w:r>
      <w:r w:rsidRPr="00385ECB">
        <w:rPr>
          <w:rFonts w:ascii="Arial" w:hAnsi="Arial" w:cs="Arial"/>
          <w:sz w:val="24"/>
          <w:szCs w:val="24"/>
          <w:lang w:val="en-GB"/>
          <w:rPrChange w:id="1801" w:author="Admin" w:date="2016-10-18T16:05:00Z">
            <w:rPr>
              <w:lang w:val="en-GB"/>
            </w:rPr>
          </w:rPrChange>
        </w:rPr>
        <w:t xml:space="preserve"> of a recommended filter with a good balance between loading and filtering. The values</w:t>
      </w:r>
      <w:r w:rsidR="00445191">
        <w:rPr>
          <w:rFonts w:ascii="Arial" w:hAnsi="Arial" w:cs="Arial"/>
          <w:sz w:val="24"/>
          <w:szCs w:val="24"/>
          <w:lang w:val="en-GB"/>
        </w:rPr>
        <w:t xml:space="preserve"> are</w:t>
      </w:r>
      <w:r w:rsidRPr="00385ECB">
        <w:rPr>
          <w:rFonts w:ascii="Arial" w:hAnsi="Arial" w:cs="Arial"/>
          <w:sz w:val="24"/>
          <w:szCs w:val="24"/>
          <w:lang w:val="en-GB"/>
          <w:rPrChange w:id="1802" w:author="Admin" w:date="2016-10-18T16:05:00Z">
            <w:rPr>
              <w:lang w:val="en-GB"/>
            </w:rPr>
          </w:rPrChange>
        </w:rPr>
        <w:t xml:space="preserve"> set at </w:t>
      </w:r>
      <w:r w:rsidRPr="00385ECB">
        <w:rPr>
          <w:rFonts w:ascii="Arial" w:hAnsi="Arial" w:cs="Arial"/>
          <w:i/>
          <w:sz w:val="24"/>
          <w:szCs w:val="24"/>
          <w:lang w:val="en-GB"/>
          <w:rPrChange w:id="1803" w:author="Admin" w:date="2016-10-18T16:05:00Z">
            <w:rPr>
              <w:i/>
              <w:lang w:val="en-GB"/>
            </w:rPr>
          </w:rPrChange>
        </w:rPr>
        <w:t>R</w:t>
      </w:r>
      <w:r w:rsidRPr="00385ECB">
        <w:rPr>
          <w:rFonts w:ascii="Arial" w:hAnsi="Arial" w:cs="Arial"/>
          <w:i/>
          <w:sz w:val="24"/>
          <w:szCs w:val="24"/>
          <w:vertAlign w:val="subscript"/>
          <w:lang w:val="en-GB"/>
          <w:rPrChange w:id="1804" w:author="Admin" w:date="2016-10-18T16:05:00Z">
            <w:rPr>
              <w:i/>
              <w:vertAlign w:val="subscript"/>
              <w:lang w:val="en-GB"/>
            </w:rPr>
          </w:rPrChange>
        </w:rPr>
        <w:t xml:space="preserve">pullup </w:t>
      </w:r>
      <w:r w:rsidRPr="00385ECB">
        <w:rPr>
          <w:rFonts w:ascii="Arial" w:hAnsi="Arial" w:cs="Arial"/>
          <w:sz w:val="24"/>
          <w:szCs w:val="24"/>
          <w:lang w:val="en-GB"/>
          <w:rPrChange w:id="1805" w:author="Admin" w:date="2016-10-18T16:05:00Z">
            <w:rPr>
              <w:lang w:val="en-GB"/>
            </w:rPr>
          </w:rPrChange>
        </w:rPr>
        <w:t>= 1800Ω</w:t>
      </w:r>
      <w:r w:rsidRPr="00385ECB">
        <w:rPr>
          <w:rFonts w:ascii="Arial" w:hAnsi="Arial" w:cs="Arial"/>
          <w:i/>
          <w:sz w:val="24"/>
          <w:szCs w:val="24"/>
          <w:lang w:val="en-GB"/>
          <w:rPrChange w:id="1806" w:author="Admin" w:date="2016-10-18T16:05:00Z">
            <w:rPr>
              <w:i/>
              <w:lang w:val="en-GB"/>
            </w:rPr>
          </w:rPrChange>
        </w:rPr>
        <w:t>,R</w:t>
      </w:r>
      <w:r w:rsidRPr="00385ECB">
        <w:rPr>
          <w:rFonts w:ascii="Arial" w:hAnsi="Arial" w:cs="Arial"/>
          <w:i/>
          <w:sz w:val="24"/>
          <w:szCs w:val="24"/>
          <w:vertAlign w:val="subscript"/>
          <w:lang w:val="en-GB"/>
          <w:rPrChange w:id="1807" w:author="Admin" w:date="2016-10-18T16:05:00Z">
            <w:rPr>
              <w:i/>
              <w:vertAlign w:val="subscript"/>
              <w:lang w:val="en-GB"/>
            </w:rPr>
          </w:rPrChange>
        </w:rPr>
        <w:t>s</w:t>
      </w:r>
      <w:r w:rsidRPr="00385ECB">
        <w:rPr>
          <w:rFonts w:ascii="Arial" w:hAnsi="Arial" w:cs="Arial"/>
          <w:sz w:val="24"/>
          <w:szCs w:val="24"/>
          <w:vertAlign w:val="subscript"/>
          <w:lang w:val="en-GB"/>
          <w:rPrChange w:id="1808" w:author="Admin" w:date="2016-10-18T16:05:00Z">
            <w:rPr>
              <w:vertAlign w:val="subscript"/>
              <w:lang w:val="en-GB"/>
            </w:rPr>
          </w:rPrChange>
        </w:rPr>
        <w:t xml:space="preserve">1 </w:t>
      </w:r>
      <w:r w:rsidRPr="00385ECB">
        <w:rPr>
          <w:rFonts w:ascii="Arial" w:hAnsi="Arial" w:cs="Arial"/>
          <w:sz w:val="24"/>
          <w:szCs w:val="24"/>
          <w:lang w:val="en-GB"/>
          <w:rPrChange w:id="1809" w:author="Admin" w:date="2016-10-18T16:05:00Z">
            <w:rPr>
              <w:lang w:val="en-GB"/>
            </w:rPr>
          </w:rPrChange>
        </w:rPr>
        <w:t>= 130Ω</w:t>
      </w:r>
      <w:r w:rsidRPr="00385ECB">
        <w:rPr>
          <w:rFonts w:ascii="Arial" w:hAnsi="Arial" w:cs="Arial"/>
          <w:i/>
          <w:sz w:val="24"/>
          <w:szCs w:val="24"/>
          <w:lang w:val="en-GB"/>
          <w:rPrChange w:id="1810" w:author="Admin" w:date="2016-10-18T16:05:00Z">
            <w:rPr>
              <w:i/>
              <w:lang w:val="en-GB"/>
            </w:rPr>
          </w:rPrChange>
        </w:rPr>
        <w:t>,R</w:t>
      </w:r>
      <w:r w:rsidRPr="00385ECB">
        <w:rPr>
          <w:rFonts w:ascii="Arial" w:hAnsi="Arial" w:cs="Arial"/>
          <w:i/>
          <w:sz w:val="24"/>
          <w:szCs w:val="24"/>
          <w:vertAlign w:val="subscript"/>
          <w:lang w:val="en-GB"/>
          <w:rPrChange w:id="1811" w:author="Admin" w:date="2016-10-18T16:05:00Z">
            <w:rPr>
              <w:i/>
              <w:vertAlign w:val="subscript"/>
              <w:lang w:val="en-GB"/>
            </w:rPr>
          </w:rPrChange>
        </w:rPr>
        <w:t>s</w:t>
      </w:r>
      <w:r w:rsidRPr="00385ECB">
        <w:rPr>
          <w:rFonts w:ascii="Arial" w:hAnsi="Arial" w:cs="Arial"/>
          <w:sz w:val="24"/>
          <w:szCs w:val="24"/>
          <w:vertAlign w:val="subscript"/>
          <w:lang w:val="en-GB"/>
          <w:rPrChange w:id="1812" w:author="Admin" w:date="2016-10-18T16:05:00Z">
            <w:rPr>
              <w:vertAlign w:val="subscript"/>
              <w:lang w:val="en-GB"/>
            </w:rPr>
          </w:rPrChange>
        </w:rPr>
        <w:t xml:space="preserve">2 </w:t>
      </w:r>
      <w:r w:rsidRPr="00385ECB">
        <w:rPr>
          <w:rFonts w:ascii="Arial" w:hAnsi="Arial" w:cs="Arial"/>
          <w:sz w:val="24"/>
          <w:szCs w:val="24"/>
          <w:lang w:val="en-GB"/>
          <w:rPrChange w:id="1813" w:author="Admin" w:date="2016-10-18T16:05:00Z">
            <w:rPr>
              <w:lang w:val="en-GB"/>
            </w:rPr>
          </w:rPrChange>
        </w:rPr>
        <w:t>= 51</w:t>
      </w:r>
      <w:r w:rsidRPr="00385ECB">
        <w:rPr>
          <w:rFonts w:ascii="Arial" w:hAnsi="Arial" w:cs="Arial"/>
          <w:i/>
          <w:sz w:val="24"/>
          <w:szCs w:val="24"/>
          <w:lang w:val="en-GB"/>
          <w:rPrChange w:id="1814" w:author="Admin" w:date="2016-10-18T16:05:00Z">
            <w:rPr>
              <w:i/>
              <w:lang w:val="en-GB"/>
            </w:rPr>
          </w:rPrChange>
        </w:rPr>
        <w:t>,</w:t>
      </w:r>
      <w:r w:rsidRPr="00385ECB">
        <w:rPr>
          <w:rFonts w:ascii="Arial" w:hAnsi="Arial" w:cs="Arial"/>
          <w:sz w:val="24"/>
          <w:szCs w:val="24"/>
          <w:lang w:val="en-GB"/>
          <w:rPrChange w:id="1815" w:author="Admin" w:date="2016-10-18T16:05:00Z">
            <w:rPr>
              <w:lang w:val="en-GB"/>
            </w:rPr>
          </w:rPrChange>
        </w:rPr>
        <w:t>Ω</w:t>
      </w:r>
      <w:r w:rsidRPr="00385ECB">
        <w:rPr>
          <w:rFonts w:ascii="Arial" w:hAnsi="Arial" w:cs="Arial"/>
          <w:i/>
          <w:sz w:val="24"/>
          <w:szCs w:val="24"/>
          <w:lang w:val="en-GB"/>
          <w:rPrChange w:id="1816" w:author="Admin" w:date="2016-10-18T16:05:00Z">
            <w:rPr>
              <w:i/>
              <w:lang w:val="en-GB"/>
            </w:rPr>
          </w:rPrChange>
        </w:rPr>
        <w:t>,C</w:t>
      </w:r>
      <w:r w:rsidRPr="00385ECB">
        <w:rPr>
          <w:rFonts w:ascii="Arial" w:hAnsi="Arial" w:cs="Arial"/>
          <w:i/>
          <w:sz w:val="24"/>
          <w:szCs w:val="24"/>
          <w:vertAlign w:val="subscript"/>
          <w:lang w:val="en-GB"/>
          <w:rPrChange w:id="1817" w:author="Admin" w:date="2016-10-18T16:05:00Z">
            <w:rPr>
              <w:i/>
              <w:vertAlign w:val="subscript"/>
              <w:lang w:val="en-GB"/>
            </w:rPr>
          </w:rPrChange>
        </w:rPr>
        <w:t xml:space="preserve">f </w:t>
      </w:r>
      <w:r w:rsidRPr="00385ECB">
        <w:rPr>
          <w:rFonts w:ascii="Arial" w:hAnsi="Arial" w:cs="Arial"/>
          <w:sz w:val="24"/>
          <w:szCs w:val="24"/>
          <w:lang w:val="en-GB"/>
          <w:rPrChange w:id="1818" w:author="Admin" w:date="2016-10-18T16:05:00Z">
            <w:rPr>
              <w:lang w:val="en-GB"/>
            </w:rPr>
          </w:rPrChange>
        </w:rPr>
        <w:t>= 180</w:t>
      </w:r>
      <w:r w:rsidRPr="00385ECB">
        <w:rPr>
          <w:rFonts w:ascii="Arial" w:hAnsi="Arial" w:cs="Arial"/>
          <w:i/>
          <w:sz w:val="24"/>
          <w:szCs w:val="24"/>
          <w:lang w:val="en-GB"/>
          <w:rPrChange w:id="1819" w:author="Admin" w:date="2016-10-18T16:05:00Z">
            <w:rPr>
              <w:i/>
              <w:lang w:val="en-GB"/>
            </w:rPr>
          </w:rPrChange>
        </w:rPr>
        <w:t xml:space="preserve">Pf </w:t>
      </w:r>
      <w:r w:rsidRPr="00385ECB">
        <w:rPr>
          <w:rFonts w:ascii="Arial" w:hAnsi="Arial" w:cs="Arial"/>
          <w:sz w:val="24"/>
          <w:szCs w:val="24"/>
          <w:lang w:val="en-GB"/>
          <w:rPrChange w:id="1820" w:author="Admin" w:date="2016-10-18T16:05:00Z">
            <w:rPr>
              <w:lang w:val="en-GB"/>
            </w:rPr>
          </w:rPrChange>
        </w:rPr>
        <w:t>[6].</w:t>
      </w:r>
    </w:p>
    <w:p w14:paraId="158EC796" w14:textId="77777777" w:rsidR="0045790C" w:rsidRPr="00385ECB" w:rsidRDefault="0045790C" w:rsidP="00754AB6">
      <w:pPr>
        <w:spacing w:after="0" w:line="360" w:lineRule="auto"/>
        <w:ind w:left="0" w:firstLine="0"/>
        <w:rPr>
          <w:rFonts w:ascii="Arial" w:hAnsi="Arial" w:cs="Arial"/>
          <w:sz w:val="24"/>
          <w:szCs w:val="24"/>
          <w:lang w:val="en-GB"/>
          <w:rPrChange w:id="1821" w:author="Admin" w:date="2016-10-18T16:05:00Z">
            <w:rPr>
              <w:lang w:val="en-GB"/>
            </w:rPr>
          </w:rPrChange>
        </w:rPr>
        <w:pPrChange w:id="1822" w:author="Admin" w:date="2016-10-18T16:11:00Z">
          <w:pPr>
            <w:ind w:left="1"/>
          </w:pPr>
        </w:pPrChange>
      </w:pPr>
    </w:p>
    <w:p w14:paraId="218B7D64" w14:textId="109AEF50" w:rsidR="00C261B9" w:rsidRPr="00385ECB" w:rsidRDefault="009F5C60" w:rsidP="0045790C">
      <w:pPr>
        <w:spacing w:after="0" w:line="360" w:lineRule="auto"/>
        <w:ind w:left="0" w:firstLine="0"/>
        <w:jc w:val="center"/>
        <w:rPr>
          <w:rFonts w:ascii="Arial" w:hAnsi="Arial" w:cs="Arial"/>
          <w:sz w:val="24"/>
          <w:szCs w:val="24"/>
          <w:lang w:val="en-GB"/>
          <w:rPrChange w:id="1823" w:author="Admin" w:date="2016-10-18T16:05:00Z">
            <w:rPr>
              <w:lang w:val="en-GB"/>
            </w:rPr>
          </w:rPrChange>
        </w:rPr>
        <w:pPrChange w:id="1824" w:author="Admin" w:date="2016-10-18T16:16:00Z">
          <w:pPr>
            <w:spacing w:after="319" w:line="259" w:lineRule="auto"/>
            <w:ind w:left="267" w:firstLine="0"/>
            <w:jc w:val="left"/>
          </w:pPr>
        </w:pPrChange>
      </w:pPr>
      <w:r w:rsidRPr="00385ECB">
        <w:rPr>
          <w:rFonts w:ascii="Arial" w:hAnsi="Arial" w:cs="Arial"/>
          <w:noProof/>
          <w:sz w:val="24"/>
          <w:szCs w:val="24"/>
          <w:rPrChange w:id="1825" w:author="Admin" w:date="2016-10-18T16:05:00Z">
            <w:rPr>
              <w:rFonts w:ascii="Arial" w:hAnsi="Arial" w:cs="Arial"/>
              <w:noProof/>
              <w:sz w:val="24"/>
              <w:szCs w:val="24"/>
            </w:rPr>
          </w:rPrChange>
        </w:rPr>
        <w:drawing>
          <wp:inline distT="0" distB="0" distL="0" distR="0" wp14:anchorId="2CE80F33" wp14:editId="226B7CAE">
            <wp:extent cx="5781675" cy="2371725"/>
            <wp:effectExtent l="0" t="0" r="9525" b="9525"/>
            <wp:docPr id="13"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1675" cy="2371725"/>
                    </a:xfrm>
                    <a:prstGeom prst="rect">
                      <a:avLst/>
                    </a:prstGeom>
                    <a:noFill/>
                    <a:ln>
                      <a:noFill/>
                    </a:ln>
                  </pic:spPr>
                </pic:pic>
              </a:graphicData>
            </a:graphic>
          </wp:inline>
        </w:drawing>
      </w:r>
    </w:p>
    <w:p w14:paraId="7F562C22" w14:textId="77777777" w:rsidR="002C148F" w:rsidRPr="00385ECB" w:rsidRDefault="002C148F" w:rsidP="002C148F">
      <w:pPr>
        <w:pStyle w:val="Caption"/>
        <w:rPr>
          <w:ins w:id="1826" w:author="Admin" w:date="2016-11-01T19:33:00Z"/>
          <w:sz w:val="24"/>
          <w:szCs w:val="24"/>
          <w:lang w:val="en-GB"/>
        </w:rPr>
        <w:pPrChange w:id="1827" w:author="Admin" w:date="2016-11-01T19:33:00Z">
          <w:pPr>
            <w:spacing w:after="458" w:line="262" w:lineRule="auto"/>
            <w:jc w:val="center"/>
          </w:pPr>
        </w:pPrChange>
      </w:pPr>
    </w:p>
    <w:p w14:paraId="27E80725" w14:textId="77777777" w:rsidR="002C148F" w:rsidRPr="00385ECB" w:rsidRDefault="007D0309" w:rsidP="002C148F">
      <w:pPr>
        <w:pStyle w:val="Caption"/>
        <w:rPr>
          <w:ins w:id="1828" w:author="Admin" w:date="2016-10-18T16:16:00Z"/>
          <w:sz w:val="24"/>
          <w:szCs w:val="24"/>
          <w:lang w:val="en-GB"/>
        </w:rPr>
        <w:pPrChange w:id="1829" w:author="Admin" w:date="2016-11-01T19:33:00Z">
          <w:pPr>
            <w:spacing w:after="458" w:line="262" w:lineRule="auto"/>
            <w:jc w:val="center"/>
          </w:pPr>
        </w:pPrChange>
      </w:pPr>
      <w:del w:id="1830" w:author="Admin" w:date="2016-11-01T19:33:00Z">
        <w:r w:rsidRPr="00385ECB" w:rsidDel="002C148F">
          <w:rPr>
            <w:sz w:val="24"/>
            <w:szCs w:val="24"/>
            <w:lang w:val="en-GB"/>
            <w:rPrChange w:id="1831" w:author="Admin" w:date="2016-10-18T16:05:00Z">
              <w:rPr>
                <w:lang w:val="en-GB"/>
              </w:rPr>
            </w:rPrChange>
          </w:rPr>
          <w:delText>Figure 2.7: External Low Pass Noise Filter Circuit[6]</w:delText>
        </w:r>
      </w:del>
      <w:ins w:id="1832" w:author="Admin" w:date="2016-11-01T19:33:00Z">
        <w:r w:rsidR="002C148F" w:rsidRPr="00385ECB">
          <w:rPr>
            <w:lang w:val="en-GB"/>
          </w:rPr>
          <w:t>Figure 2.7: External Low Pass Noise Filter Circuit.</w:t>
        </w:r>
        <w:r w:rsidR="002C148F" w:rsidRPr="00385ECB">
          <w:rPr>
            <w:vertAlign w:val="superscript"/>
            <w:lang w:val="en-GB"/>
            <w:rPrChange w:id="1833" w:author="Admin" w:date="2016-11-01T19:33:00Z">
              <w:rPr/>
            </w:rPrChange>
          </w:rPr>
          <w:t>[6]</w:t>
        </w:r>
      </w:ins>
    </w:p>
    <w:p w14:paraId="0B66D469" w14:textId="77777777" w:rsidR="0045790C" w:rsidRPr="00385ECB" w:rsidRDefault="0045790C" w:rsidP="00754AB6">
      <w:pPr>
        <w:spacing w:after="0" w:line="360" w:lineRule="auto"/>
        <w:ind w:left="0" w:firstLine="0"/>
        <w:rPr>
          <w:rFonts w:ascii="Arial" w:hAnsi="Arial" w:cs="Arial"/>
          <w:sz w:val="24"/>
          <w:szCs w:val="24"/>
          <w:lang w:val="en-GB"/>
          <w:rPrChange w:id="1834" w:author="Admin" w:date="2016-10-18T16:05:00Z">
            <w:rPr>
              <w:lang w:val="en-GB"/>
            </w:rPr>
          </w:rPrChange>
        </w:rPr>
        <w:pPrChange w:id="1835" w:author="Admin" w:date="2016-10-18T16:11:00Z">
          <w:pPr>
            <w:spacing w:after="458" w:line="262" w:lineRule="auto"/>
            <w:jc w:val="center"/>
          </w:pPr>
        </w:pPrChange>
      </w:pPr>
    </w:p>
    <w:p w14:paraId="02EF7BF1" w14:textId="77777777" w:rsidR="00C261B9" w:rsidRPr="00385ECB" w:rsidRDefault="007D0309" w:rsidP="00754AB6">
      <w:pPr>
        <w:pStyle w:val="Heading3"/>
        <w:rPr>
          <w:ins w:id="1836" w:author="Admin" w:date="2016-10-18T16:35:00Z"/>
        </w:rPr>
        <w:pPrChange w:id="1837" w:author="Admin" w:date="2016-10-18T16:11:00Z">
          <w:pPr>
            <w:spacing w:after="458" w:line="262" w:lineRule="auto"/>
            <w:jc w:val="center"/>
          </w:pPr>
        </w:pPrChange>
      </w:pPr>
      <w:bookmarkStart w:id="1838" w:name="_Toc44016"/>
      <w:del w:id="1839" w:author="Admin" w:date="2016-10-18T16:16:00Z">
        <w:r w:rsidRPr="00385ECB" w:rsidDel="0045790C">
          <w:rPr>
            <w:rPrChange w:id="1840" w:author="Admin" w:date="2016-10-18T16:05:00Z">
              <w:rPr>
                <w:rFonts w:ascii="Calibri" w:eastAsia="Calibri" w:hAnsi="Calibri" w:cs="Calibri"/>
                <w:b/>
                <w:lang w:val="en-GB"/>
              </w:rPr>
            </w:rPrChange>
          </w:rPr>
          <w:tab/>
        </w:r>
      </w:del>
      <w:r w:rsidRPr="00385ECB">
        <w:t>2.2.2</w:t>
      </w:r>
      <w:ins w:id="1841" w:author="Admin" w:date="2016-10-18T16:16:00Z">
        <w:r w:rsidR="0045790C" w:rsidRPr="00385ECB">
          <w:t xml:space="preserve"> </w:t>
        </w:r>
      </w:ins>
      <w:r w:rsidRPr="00385ECB">
        <w:tab/>
        <w:t>RS-485/TIA-485</w:t>
      </w:r>
      <w:bookmarkEnd w:id="1838"/>
    </w:p>
    <w:p w14:paraId="38727E14" w14:textId="77777777" w:rsidR="00D12910" w:rsidRPr="00385ECB" w:rsidRDefault="00D12910" w:rsidP="001C1ABF">
      <w:pPr>
        <w:rPr>
          <w:lang w:val="en-GB"/>
        </w:rPr>
      </w:pPr>
    </w:p>
    <w:p w14:paraId="1B5BA195" w14:textId="77777777" w:rsidR="00C261B9" w:rsidRPr="00385ECB" w:rsidRDefault="007D0309" w:rsidP="00754AB6">
      <w:pPr>
        <w:spacing w:after="0" w:line="360" w:lineRule="auto"/>
        <w:ind w:left="0" w:firstLine="0"/>
        <w:rPr>
          <w:ins w:id="1842" w:author="Admin" w:date="2016-10-18T16:16:00Z"/>
          <w:rFonts w:ascii="Arial" w:hAnsi="Arial" w:cs="Arial"/>
          <w:sz w:val="24"/>
          <w:szCs w:val="24"/>
          <w:lang w:val="en-GB"/>
        </w:rPr>
        <w:pPrChange w:id="1843" w:author="Admin" w:date="2016-10-18T16:11:00Z">
          <w:pPr>
            <w:ind w:left="1"/>
          </w:pPr>
        </w:pPrChange>
      </w:pPr>
      <w:r w:rsidRPr="00385ECB">
        <w:rPr>
          <w:rFonts w:ascii="Arial" w:hAnsi="Arial" w:cs="Arial"/>
          <w:sz w:val="24"/>
          <w:szCs w:val="24"/>
          <w:lang w:val="en-GB"/>
          <w:rPrChange w:id="1844" w:author="Admin" w:date="2016-10-18T16:05:00Z">
            <w:rPr>
              <w:lang w:val="en-GB"/>
            </w:rPr>
          </w:rPrChange>
        </w:rPr>
        <w:t xml:space="preserve">RS485 was considered as it is an industry standard </w:t>
      </w:r>
      <w:r w:rsidR="00403D8D">
        <w:rPr>
          <w:rFonts w:ascii="Arial" w:hAnsi="Arial" w:cs="Arial"/>
          <w:sz w:val="24"/>
          <w:szCs w:val="24"/>
          <w:lang w:val="en-GB"/>
        </w:rPr>
        <w:t>because</w:t>
      </w:r>
      <w:r w:rsidRPr="00385ECB">
        <w:rPr>
          <w:rFonts w:ascii="Arial" w:hAnsi="Arial" w:cs="Arial"/>
          <w:sz w:val="24"/>
          <w:szCs w:val="24"/>
          <w:lang w:val="en-GB"/>
          <w:rPrChange w:id="1845" w:author="Admin" w:date="2016-10-18T16:05:00Z">
            <w:rPr>
              <w:lang w:val="en-GB"/>
            </w:rPr>
          </w:rPrChange>
        </w:rPr>
        <w:t xml:space="preserve"> it can operate over long distances (up to 120 meters at 100kbps </w:t>
      </w:r>
      <w:r w:rsidRPr="00385ECB">
        <w:rPr>
          <w:rFonts w:ascii="Arial" w:hAnsi="Arial" w:cs="Arial"/>
          <w:sz w:val="24"/>
          <w:szCs w:val="24"/>
          <w:vertAlign w:val="superscript"/>
          <w:lang w:val="en-GB"/>
          <w:rPrChange w:id="1846" w:author="Admin" w:date="2016-10-18T17:03:00Z">
            <w:rPr>
              <w:lang w:val="en-GB"/>
            </w:rPr>
          </w:rPrChange>
        </w:rPr>
        <w:t>[7]</w:t>
      </w:r>
      <w:r w:rsidRPr="00385ECB">
        <w:rPr>
          <w:rFonts w:ascii="Arial" w:hAnsi="Arial" w:cs="Arial"/>
          <w:sz w:val="24"/>
          <w:szCs w:val="24"/>
          <w:lang w:val="en-GB"/>
          <w:rPrChange w:id="1847" w:author="Admin" w:date="2016-10-18T16:05:00Z">
            <w:rPr>
              <w:lang w:val="en-GB"/>
            </w:rPr>
          </w:rPrChange>
        </w:rPr>
        <w:t>), and in noisy envir</w:t>
      </w:r>
      <w:r w:rsidR="00403D8D">
        <w:rPr>
          <w:rFonts w:ascii="Arial" w:hAnsi="Arial" w:cs="Arial"/>
          <w:sz w:val="24"/>
          <w:szCs w:val="24"/>
          <w:lang w:val="en-GB"/>
        </w:rPr>
        <w:t>onments. This is ideal for the Vending M</w:t>
      </w:r>
      <w:r w:rsidR="00403D8D" w:rsidRPr="00403D8D">
        <w:rPr>
          <w:rFonts w:ascii="Arial" w:hAnsi="Arial" w:cs="Arial"/>
          <w:sz w:val="24"/>
          <w:szCs w:val="24"/>
          <w:lang w:val="en-GB"/>
        </w:rPr>
        <w:t>achine,</w:t>
      </w:r>
      <w:r w:rsidRPr="00385ECB">
        <w:rPr>
          <w:rFonts w:ascii="Arial" w:hAnsi="Arial" w:cs="Arial"/>
          <w:sz w:val="24"/>
          <w:szCs w:val="24"/>
          <w:lang w:val="en-GB"/>
          <w:rPrChange w:id="1848" w:author="Admin" w:date="2016-10-18T16:05:00Z">
            <w:rPr>
              <w:lang w:val="en-GB"/>
            </w:rPr>
          </w:rPrChange>
        </w:rPr>
        <w:t xml:space="preserve"> as it will most likely be placed in </w:t>
      </w:r>
      <w:r w:rsidR="00403D8D">
        <w:rPr>
          <w:rFonts w:ascii="Arial" w:hAnsi="Arial" w:cs="Arial"/>
          <w:sz w:val="24"/>
          <w:szCs w:val="24"/>
          <w:lang w:val="en-GB"/>
        </w:rPr>
        <w:t xml:space="preserve">the </w:t>
      </w:r>
      <w:r w:rsidRPr="00385ECB">
        <w:rPr>
          <w:rFonts w:ascii="Arial" w:hAnsi="Arial" w:cs="Arial"/>
          <w:sz w:val="24"/>
          <w:szCs w:val="24"/>
          <w:lang w:val="en-GB"/>
          <w:rPrChange w:id="1849" w:author="Admin" w:date="2016-10-18T16:05:00Z">
            <w:rPr>
              <w:lang w:val="en-GB"/>
            </w:rPr>
          </w:rPrChange>
        </w:rPr>
        <w:t>White Lab at UCT</w:t>
      </w:r>
      <w:r w:rsidR="00403D8D">
        <w:rPr>
          <w:rFonts w:ascii="Arial" w:hAnsi="Arial" w:cs="Arial"/>
          <w:sz w:val="24"/>
          <w:szCs w:val="24"/>
          <w:lang w:val="en-GB"/>
        </w:rPr>
        <w:t>,</w:t>
      </w:r>
      <w:r w:rsidRPr="00385ECB">
        <w:rPr>
          <w:rFonts w:ascii="Arial" w:hAnsi="Arial" w:cs="Arial"/>
          <w:sz w:val="24"/>
          <w:szCs w:val="24"/>
          <w:lang w:val="en-GB"/>
          <w:rPrChange w:id="1850" w:author="Admin" w:date="2016-10-18T16:05:00Z">
            <w:rPr>
              <w:lang w:val="en-GB"/>
            </w:rPr>
          </w:rPrChange>
        </w:rPr>
        <w:t xml:space="preserve"> where there are multiple devices capable of interfering with the communications bus and potentially corrupting the data as discussed in the section</w:t>
      </w:r>
      <w:r w:rsidR="00403D8D">
        <w:rPr>
          <w:rFonts w:ascii="Arial" w:hAnsi="Arial" w:cs="Arial"/>
          <w:sz w:val="24"/>
          <w:szCs w:val="24"/>
          <w:lang w:val="en-GB"/>
        </w:rPr>
        <w:t xml:space="preserve"> </w:t>
      </w:r>
      <w:r w:rsidR="00403D8D" w:rsidRPr="00385ECB">
        <w:rPr>
          <w:rFonts w:ascii="Arial" w:hAnsi="Arial" w:cs="Arial"/>
          <w:sz w:val="24"/>
          <w:szCs w:val="24"/>
          <w:lang w:val="en-GB"/>
          <w:rPrChange w:id="1851" w:author="Admin" w:date="2016-10-18T16:05:00Z">
            <w:rPr>
              <w:lang w:val="en-GB"/>
            </w:rPr>
          </w:rPrChange>
        </w:rPr>
        <w:t>above</w:t>
      </w:r>
      <w:r w:rsidRPr="00385ECB">
        <w:rPr>
          <w:rFonts w:ascii="Arial" w:hAnsi="Arial" w:cs="Arial"/>
          <w:sz w:val="24"/>
          <w:szCs w:val="24"/>
          <w:lang w:val="en-GB"/>
          <w:rPrChange w:id="1852" w:author="Admin" w:date="2016-10-18T16:05:00Z">
            <w:rPr>
              <w:lang w:val="en-GB"/>
            </w:rPr>
          </w:rPrChange>
        </w:rPr>
        <w:t>.</w:t>
      </w:r>
    </w:p>
    <w:p w14:paraId="25529338" w14:textId="77777777" w:rsidR="0045790C" w:rsidRPr="00385ECB" w:rsidRDefault="0045790C" w:rsidP="00754AB6">
      <w:pPr>
        <w:spacing w:after="0" w:line="360" w:lineRule="auto"/>
        <w:ind w:left="0" w:firstLine="0"/>
        <w:rPr>
          <w:rFonts w:ascii="Arial" w:hAnsi="Arial" w:cs="Arial"/>
          <w:sz w:val="24"/>
          <w:szCs w:val="24"/>
          <w:lang w:val="en-GB"/>
          <w:rPrChange w:id="1853" w:author="Admin" w:date="2016-10-18T16:05:00Z">
            <w:rPr>
              <w:lang w:val="en-GB"/>
            </w:rPr>
          </w:rPrChange>
        </w:rPr>
        <w:pPrChange w:id="1854" w:author="Admin" w:date="2016-10-18T16:11:00Z">
          <w:pPr>
            <w:ind w:left="1"/>
          </w:pPr>
        </w:pPrChange>
      </w:pPr>
    </w:p>
    <w:p w14:paraId="6BE686C2" w14:textId="77777777" w:rsidR="00C261B9" w:rsidRDefault="007D0309" w:rsidP="00754AB6">
      <w:pPr>
        <w:spacing w:after="0" w:line="360" w:lineRule="auto"/>
        <w:ind w:left="0" w:firstLine="0"/>
        <w:rPr>
          <w:rFonts w:ascii="Arial" w:hAnsi="Arial" w:cs="Arial"/>
          <w:sz w:val="24"/>
          <w:szCs w:val="24"/>
          <w:lang w:val="en-GB"/>
        </w:rPr>
        <w:pPrChange w:id="1855" w:author="Admin" w:date="2016-10-18T16:11:00Z">
          <w:pPr>
            <w:spacing w:after="0"/>
            <w:ind w:left="1"/>
          </w:pPr>
        </w:pPrChange>
      </w:pPr>
      <w:r w:rsidRPr="00385ECB">
        <w:rPr>
          <w:rFonts w:ascii="Arial" w:hAnsi="Arial" w:cs="Arial"/>
          <w:sz w:val="24"/>
          <w:szCs w:val="24"/>
          <w:lang w:val="en-GB"/>
          <w:rPrChange w:id="1856" w:author="Admin" w:date="2016-10-18T16:05:00Z">
            <w:rPr>
              <w:lang w:val="en-GB"/>
            </w:rPr>
          </w:rPrChange>
        </w:rPr>
        <w:lastRenderedPageBreak/>
        <w:t>The network topology is similar to that of I2C</w:t>
      </w:r>
      <w:r w:rsidR="00403D8D">
        <w:rPr>
          <w:rFonts w:ascii="Arial" w:hAnsi="Arial" w:cs="Arial"/>
          <w:sz w:val="24"/>
          <w:szCs w:val="24"/>
          <w:lang w:val="en-GB"/>
        </w:rPr>
        <w:t>,</w:t>
      </w:r>
      <w:r w:rsidRPr="00385ECB">
        <w:rPr>
          <w:rFonts w:ascii="Arial" w:hAnsi="Arial" w:cs="Arial"/>
          <w:sz w:val="24"/>
          <w:szCs w:val="24"/>
          <w:lang w:val="en-GB"/>
          <w:rPrChange w:id="1857" w:author="Admin" w:date="2016-10-18T16:05:00Z">
            <w:rPr>
              <w:lang w:val="en-GB"/>
            </w:rPr>
          </w:rPrChange>
        </w:rPr>
        <w:t xml:space="preserve"> were each device </w:t>
      </w:r>
      <w:del w:id="1858" w:author="Admin" w:date="2016-11-01T19:59:00Z">
        <w:r w:rsidRPr="00385ECB" w:rsidDel="00EF447A">
          <w:rPr>
            <w:rFonts w:ascii="Arial" w:hAnsi="Arial" w:cs="Arial"/>
            <w:sz w:val="24"/>
            <w:szCs w:val="24"/>
            <w:lang w:val="en-GB"/>
            <w:rPrChange w:id="1859" w:author="Admin" w:date="2016-10-18T16:05:00Z">
              <w:rPr>
                <w:lang w:val="en-GB"/>
              </w:rPr>
            </w:rPrChange>
          </w:rPr>
          <w:delText>is ”</w:delText>
        </w:r>
      </w:del>
      <w:r w:rsidR="00385ECB" w:rsidRPr="00385ECB">
        <w:rPr>
          <w:rFonts w:ascii="Arial" w:hAnsi="Arial" w:cs="Arial"/>
          <w:sz w:val="24"/>
          <w:szCs w:val="24"/>
          <w:lang w:val="en-GB"/>
        </w:rPr>
        <w:t>is “daisy</w:t>
      </w:r>
      <w:r w:rsidRPr="00385ECB">
        <w:rPr>
          <w:rFonts w:ascii="Arial" w:hAnsi="Arial" w:cs="Arial"/>
          <w:sz w:val="24"/>
          <w:szCs w:val="24"/>
          <w:lang w:val="en-GB"/>
          <w:rPrChange w:id="1860" w:author="Admin" w:date="2016-10-18T16:05:00Z">
            <w:rPr>
              <w:lang w:val="en-GB"/>
            </w:rPr>
          </w:rPrChange>
        </w:rPr>
        <w:t xml:space="preserve"> chained” to </w:t>
      </w:r>
      <w:r w:rsidR="00403D8D">
        <w:rPr>
          <w:rFonts w:ascii="Arial" w:hAnsi="Arial" w:cs="Arial"/>
          <w:sz w:val="24"/>
          <w:szCs w:val="24"/>
          <w:lang w:val="en-GB"/>
        </w:rPr>
        <w:t xml:space="preserve">the next, </w:t>
      </w:r>
      <w:r w:rsidRPr="00385ECB">
        <w:rPr>
          <w:rFonts w:ascii="Arial" w:hAnsi="Arial" w:cs="Arial"/>
          <w:sz w:val="24"/>
          <w:szCs w:val="24"/>
          <w:lang w:val="en-GB"/>
          <w:rPrChange w:id="1861" w:author="Admin" w:date="2016-10-18T16:05:00Z">
            <w:rPr>
              <w:lang w:val="en-GB"/>
            </w:rPr>
          </w:rPrChange>
        </w:rPr>
        <w:t xml:space="preserve">making what is called a bus for communications. It is common to use </w:t>
      </w:r>
      <w:del w:id="1862" w:author="Admin" w:date="2016-10-18T17:04:00Z">
        <w:r w:rsidRPr="00385ECB" w:rsidDel="003C564C">
          <w:rPr>
            <w:rFonts w:ascii="Arial" w:hAnsi="Arial" w:cs="Arial"/>
            <w:sz w:val="24"/>
            <w:szCs w:val="24"/>
            <w:lang w:val="en-GB"/>
            <w:rPrChange w:id="1863" w:author="Admin" w:date="2016-10-18T16:05:00Z">
              <w:rPr>
                <w:lang w:val="en-GB"/>
              </w:rPr>
            </w:rPrChange>
          </w:rPr>
          <w:delText>a</w:delText>
        </w:r>
      </w:del>
      <w:ins w:id="1864" w:author="Admin" w:date="2016-10-18T17:04:00Z">
        <w:r w:rsidR="003C564C" w:rsidRPr="00385ECB">
          <w:rPr>
            <w:rFonts w:ascii="Arial" w:hAnsi="Arial" w:cs="Arial"/>
            <w:sz w:val="24"/>
            <w:szCs w:val="24"/>
            <w:lang w:val="en-GB"/>
          </w:rPr>
          <w:t>an</w:t>
        </w:r>
      </w:ins>
      <w:r w:rsidRPr="00385ECB">
        <w:rPr>
          <w:rFonts w:ascii="Arial" w:hAnsi="Arial" w:cs="Arial"/>
          <w:sz w:val="24"/>
          <w:szCs w:val="24"/>
          <w:lang w:val="en-GB"/>
          <w:rPrChange w:id="1865" w:author="Admin" w:date="2016-10-18T16:05:00Z">
            <w:rPr>
              <w:lang w:val="en-GB"/>
            </w:rPr>
          </w:rPrChange>
        </w:rPr>
        <w:t xml:space="preserve"> IC such as a bus transceiver to facilitate the RS485 standard where the hardware does not support it</w:t>
      </w:r>
      <w:r w:rsidR="00403D8D">
        <w:rPr>
          <w:rFonts w:ascii="Arial" w:hAnsi="Arial" w:cs="Arial"/>
          <w:sz w:val="24"/>
          <w:szCs w:val="24"/>
          <w:lang w:val="en-GB"/>
        </w:rPr>
        <w:t>,</w:t>
      </w:r>
      <w:r w:rsidRPr="00385ECB">
        <w:rPr>
          <w:rFonts w:ascii="Arial" w:hAnsi="Arial" w:cs="Arial"/>
          <w:sz w:val="24"/>
          <w:szCs w:val="24"/>
          <w:lang w:val="en-GB"/>
          <w:rPrChange w:id="1866" w:author="Admin" w:date="2016-10-18T16:05:00Z">
            <w:rPr>
              <w:lang w:val="en-GB"/>
            </w:rPr>
          </w:rPrChange>
        </w:rPr>
        <w:t xml:space="preserve"> and use UART with CTS and RTS pins if available</w:t>
      </w:r>
      <w:ins w:id="1867" w:author="Admin" w:date="2016-10-18T17:03:00Z">
        <w:r w:rsidR="003C564C" w:rsidRPr="00385ECB">
          <w:rPr>
            <w:rFonts w:ascii="Arial" w:hAnsi="Arial" w:cs="Arial"/>
            <w:sz w:val="24"/>
            <w:szCs w:val="24"/>
            <w:lang w:val="en-GB"/>
          </w:rPr>
          <w:t>.</w:t>
        </w:r>
      </w:ins>
      <w:r w:rsidRPr="00385ECB">
        <w:rPr>
          <w:rFonts w:ascii="Arial" w:hAnsi="Arial" w:cs="Arial"/>
          <w:sz w:val="24"/>
          <w:szCs w:val="24"/>
          <w:vertAlign w:val="superscript"/>
          <w:lang w:val="en-GB"/>
          <w:rPrChange w:id="1868" w:author="Admin" w:date="2016-10-18T17:03:00Z">
            <w:rPr>
              <w:lang w:val="en-GB"/>
            </w:rPr>
          </w:rPrChange>
        </w:rPr>
        <w:t>[7]</w:t>
      </w:r>
      <w:del w:id="1869" w:author="Admin" w:date="2016-10-18T17:03:00Z">
        <w:r w:rsidRPr="00385ECB" w:rsidDel="003C564C">
          <w:rPr>
            <w:rFonts w:ascii="Arial" w:hAnsi="Arial" w:cs="Arial"/>
            <w:sz w:val="24"/>
            <w:szCs w:val="24"/>
            <w:vertAlign w:val="superscript"/>
            <w:lang w:val="en-GB"/>
            <w:rPrChange w:id="1870" w:author="Admin" w:date="2016-10-18T17:03:00Z">
              <w:rPr>
                <w:lang w:val="en-GB"/>
              </w:rPr>
            </w:rPrChange>
          </w:rPr>
          <w:delText>.</w:delText>
        </w:r>
      </w:del>
      <w:r w:rsidRPr="00385ECB">
        <w:rPr>
          <w:rFonts w:ascii="Arial" w:hAnsi="Arial" w:cs="Arial"/>
          <w:sz w:val="24"/>
          <w:szCs w:val="24"/>
          <w:lang w:val="en-GB"/>
          <w:rPrChange w:id="1871" w:author="Admin" w:date="2016-10-18T16:05:00Z">
            <w:rPr>
              <w:lang w:val="en-GB"/>
            </w:rPr>
          </w:rPrChange>
        </w:rPr>
        <w:t xml:space="preserve"> UART </w:t>
      </w:r>
      <w:del w:id="1872" w:author="Admin" w:date="2016-10-18T16:48:00Z">
        <w:r w:rsidRPr="00385ECB" w:rsidDel="00686EE4">
          <w:rPr>
            <w:rFonts w:ascii="Arial" w:hAnsi="Arial" w:cs="Arial"/>
            <w:sz w:val="24"/>
            <w:szCs w:val="24"/>
            <w:lang w:val="en-GB"/>
            <w:rPrChange w:id="1873" w:author="Admin" w:date="2016-10-18T16:05:00Z">
              <w:rPr>
                <w:lang w:val="en-GB"/>
              </w:rPr>
            </w:rPrChange>
          </w:rPr>
          <w:delText>can not</w:delText>
        </w:r>
      </w:del>
      <w:ins w:id="1874" w:author="Admin" w:date="2016-10-18T16:48:00Z">
        <w:r w:rsidR="00686EE4" w:rsidRPr="00385ECB">
          <w:rPr>
            <w:rFonts w:ascii="Arial" w:hAnsi="Arial" w:cs="Arial"/>
            <w:sz w:val="24"/>
            <w:szCs w:val="24"/>
            <w:lang w:val="en-GB"/>
          </w:rPr>
          <w:t>cannot</w:t>
        </w:r>
      </w:ins>
      <w:r w:rsidRPr="00385ECB">
        <w:rPr>
          <w:rFonts w:ascii="Arial" w:hAnsi="Arial" w:cs="Arial"/>
          <w:sz w:val="24"/>
          <w:szCs w:val="24"/>
          <w:lang w:val="en-GB"/>
          <w:rPrChange w:id="1875" w:author="Admin" w:date="2016-10-18T16:05:00Z">
            <w:rPr>
              <w:lang w:val="en-GB"/>
            </w:rPr>
          </w:rPrChange>
        </w:rPr>
        <w:t xml:space="preserve"> be used alone</w:t>
      </w:r>
      <w:r w:rsidR="00403D8D">
        <w:rPr>
          <w:rFonts w:ascii="Arial" w:hAnsi="Arial" w:cs="Arial"/>
          <w:sz w:val="24"/>
          <w:szCs w:val="24"/>
          <w:lang w:val="en-GB"/>
        </w:rPr>
        <w:t>,</w:t>
      </w:r>
      <w:r w:rsidRPr="00385ECB">
        <w:rPr>
          <w:rFonts w:ascii="Arial" w:hAnsi="Arial" w:cs="Arial"/>
          <w:sz w:val="24"/>
          <w:szCs w:val="24"/>
          <w:lang w:val="en-GB"/>
          <w:rPrChange w:id="1876" w:author="Admin" w:date="2016-10-18T16:05:00Z">
            <w:rPr>
              <w:lang w:val="en-GB"/>
            </w:rPr>
          </w:rPrChange>
        </w:rPr>
        <w:t xml:space="preserve"> even with shielded cables</w:t>
      </w:r>
      <w:r w:rsidR="00403D8D">
        <w:rPr>
          <w:rFonts w:ascii="Arial" w:hAnsi="Arial" w:cs="Arial"/>
          <w:sz w:val="24"/>
          <w:szCs w:val="24"/>
          <w:lang w:val="en-GB"/>
        </w:rPr>
        <w:t>,</w:t>
      </w:r>
      <w:r w:rsidRPr="00385ECB">
        <w:rPr>
          <w:rFonts w:ascii="Arial" w:hAnsi="Arial" w:cs="Arial"/>
          <w:sz w:val="24"/>
          <w:szCs w:val="24"/>
          <w:lang w:val="en-GB"/>
          <w:rPrChange w:id="1877" w:author="Admin" w:date="2016-10-18T16:05:00Z">
            <w:rPr>
              <w:lang w:val="en-GB"/>
            </w:rPr>
          </w:rPrChange>
        </w:rPr>
        <w:t xml:space="preserve"> because both devices on the bus hold their TX lines high as shown in Figure 2.8. This makes it impossible for 3 or more devices to be connected on the same lines for UART</w:t>
      </w:r>
      <w:r w:rsidR="00403D8D">
        <w:rPr>
          <w:rFonts w:ascii="Arial" w:hAnsi="Arial" w:cs="Arial"/>
          <w:sz w:val="24"/>
          <w:szCs w:val="24"/>
          <w:lang w:val="en-GB"/>
        </w:rPr>
        <w:t>,</w:t>
      </w:r>
      <w:r w:rsidRPr="00385ECB">
        <w:rPr>
          <w:rFonts w:ascii="Arial" w:hAnsi="Arial" w:cs="Arial"/>
          <w:sz w:val="24"/>
          <w:szCs w:val="24"/>
          <w:lang w:val="en-GB"/>
          <w:rPrChange w:id="1878" w:author="Admin" w:date="2016-10-18T16:05:00Z">
            <w:rPr>
              <w:lang w:val="en-GB"/>
            </w:rPr>
          </w:rPrChange>
        </w:rPr>
        <w:t xml:space="preserve"> as corruption will occur.</w:t>
      </w:r>
    </w:p>
    <w:p w14:paraId="05CCC242" w14:textId="77777777" w:rsidR="00403D8D" w:rsidRPr="00385ECB" w:rsidRDefault="00403D8D" w:rsidP="00403D8D">
      <w:pPr>
        <w:spacing w:after="0" w:line="360" w:lineRule="auto"/>
        <w:ind w:left="0" w:firstLine="0"/>
        <w:rPr>
          <w:rFonts w:ascii="Arial" w:hAnsi="Arial" w:cs="Arial"/>
          <w:sz w:val="24"/>
          <w:szCs w:val="24"/>
          <w:lang w:val="en-GB"/>
          <w:rPrChange w:id="1879" w:author="Admin" w:date="2016-10-18T16:05:00Z">
            <w:rPr>
              <w:lang w:val="en-GB"/>
            </w:rPr>
          </w:rPrChange>
        </w:rPr>
      </w:pPr>
    </w:p>
    <w:p w14:paraId="1B45022B" w14:textId="10891344" w:rsidR="00C261B9" w:rsidRPr="00385ECB" w:rsidRDefault="009F5C60" w:rsidP="0045790C">
      <w:pPr>
        <w:spacing w:after="0" w:line="360" w:lineRule="auto"/>
        <w:ind w:left="0" w:firstLine="0"/>
        <w:jc w:val="center"/>
        <w:rPr>
          <w:rFonts w:ascii="Arial" w:hAnsi="Arial" w:cs="Arial"/>
          <w:sz w:val="24"/>
          <w:szCs w:val="24"/>
          <w:lang w:val="en-GB"/>
          <w:rPrChange w:id="1880" w:author="Admin" w:date="2016-10-18T16:05:00Z">
            <w:rPr>
              <w:lang w:val="en-GB"/>
            </w:rPr>
          </w:rPrChange>
        </w:rPr>
        <w:pPrChange w:id="1881" w:author="Admin" w:date="2016-10-18T16:16:00Z">
          <w:pPr>
            <w:spacing w:after="319" w:line="259" w:lineRule="auto"/>
            <w:ind w:left="1219" w:firstLine="0"/>
            <w:jc w:val="left"/>
          </w:pPr>
        </w:pPrChange>
      </w:pPr>
      <w:r w:rsidRPr="00385ECB">
        <w:rPr>
          <w:rFonts w:ascii="Arial" w:hAnsi="Arial" w:cs="Arial"/>
          <w:noProof/>
          <w:sz w:val="24"/>
          <w:szCs w:val="24"/>
          <w:rPrChange w:id="1882" w:author="Admin" w:date="2016-10-18T16:05:00Z">
            <w:rPr>
              <w:rFonts w:ascii="Arial" w:hAnsi="Arial" w:cs="Arial"/>
              <w:noProof/>
              <w:sz w:val="24"/>
              <w:szCs w:val="24"/>
            </w:rPr>
          </w:rPrChange>
        </w:rPr>
        <w:drawing>
          <wp:inline distT="0" distB="0" distL="0" distR="0" wp14:anchorId="5D9BD797" wp14:editId="5E702D5C">
            <wp:extent cx="4572000" cy="2362200"/>
            <wp:effectExtent l="0" t="0" r="0" b="0"/>
            <wp:docPr id="14"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2362200"/>
                    </a:xfrm>
                    <a:prstGeom prst="rect">
                      <a:avLst/>
                    </a:prstGeom>
                    <a:noFill/>
                    <a:ln>
                      <a:noFill/>
                    </a:ln>
                  </pic:spPr>
                </pic:pic>
              </a:graphicData>
            </a:graphic>
          </wp:inline>
        </w:drawing>
      </w:r>
    </w:p>
    <w:p w14:paraId="4170FB32" w14:textId="77777777" w:rsidR="002C148F" w:rsidRPr="00385ECB" w:rsidRDefault="002C148F" w:rsidP="002C148F">
      <w:pPr>
        <w:pStyle w:val="Caption"/>
        <w:rPr>
          <w:ins w:id="1883" w:author="Admin" w:date="2016-11-01T19:34:00Z"/>
          <w:sz w:val="24"/>
          <w:szCs w:val="24"/>
          <w:lang w:val="en-GB"/>
        </w:rPr>
        <w:pPrChange w:id="1884" w:author="Admin" w:date="2016-11-01T19:34:00Z">
          <w:pPr>
            <w:spacing w:after="240"/>
            <w:ind w:left="1"/>
          </w:pPr>
        </w:pPrChange>
      </w:pPr>
    </w:p>
    <w:p w14:paraId="26618342" w14:textId="77777777" w:rsidR="00C261B9" w:rsidRPr="00385ECB" w:rsidRDefault="007D0309" w:rsidP="002C148F">
      <w:pPr>
        <w:pStyle w:val="Caption"/>
        <w:rPr>
          <w:ins w:id="1885" w:author="Admin" w:date="2016-10-18T16:16:00Z"/>
          <w:sz w:val="24"/>
          <w:szCs w:val="24"/>
          <w:lang w:val="en-GB"/>
        </w:rPr>
        <w:pPrChange w:id="1886" w:author="Admin" w:date="2016-11-01T19:34:00Z">
          <w:pPr>
            <w:spacing w:after="240"/>
            <w:ind w:left="1"/>
          </w:pPr>
        </w:pPrChange>
      </w:pPr>
      <w:del w:id="1887" w:author="Admin" w:date="2016-11-01T19:34:00Z">
        <w:r w:rsidRPr="00385ECB" w:rsidDel="002C148F">
          <w:rPr>
            <w:sz w:val="24"/>
            <w:szCs w:val="24"/>
            <w:lang w:val="en-GB"/>
            <w:rPrChange w:id="1888" w:author="Admin" w:date="2016-10-18T16:05:00Z">
              <w:rPr>
                <w:lang w:val="en-GB"/>
              </w:rPr>
            </w:rPrChange>
          </w:rPr>
          <w:delText xml:space="preserve">Figure 2.8: When idle one can see the line is held high, this is seen before data is sent and after </w:delText>
        </w:r>
        <w:r w:rsidRPr="00385ECB" w:rsidDel="002C148F">
          <w:rPr>
            <w:sz w:val="24"/>
            <w:szCs w:val="24"/>
            <w:vertAlign w:val="superscript"/>
            <w:lang w:val="en-GB"/>
            <w:rPrChange w:id="1889" w:author="Admin" w:date="2016-10-18T17:04:00Z">
              <w:rPr>
                <w:lang w:val="en-GB"/>
              </w:rPr>
            </w:rPrChange>
          </w:rPr>
          <w:delText>[8]</w:delText>
        </w:r>
      </w:del>
      <w:ins w:id="1890" w:author="Admin" w:date="2016-11-01T19:34:00Z">
        <w:r w:rsidR="002C148F" w:rsidRPr="00385ECB">
          <w:rPr>
            <w:lang w:val="en-GB"/>
          </w:rPr>
          <w:t>Figure 2.8: When idle one can see the line is held high, this is seen before data is sent and after.</w:t>
        </w:r>
        <w:r w:rsidR="002C148F" w:rsidRPr="00385ECB">
          <w:rPr>
            <w:vertAlign w:val="superscript"/>
            <w:lang w:val="en-GB"/>
            <w:rPrChange w:id="1891" w:author="Admin" w:date="2016-11-01T19:34:00Z">
              <w:rPr/>
            </w:rPrChange>
          </w:rPr>
          <w:t>[8]</w:t>
        </w:r>
      </w:ins>
      <w:del w:id="1892" w:author="Admin" w:date="2016-10-18T17:04:00Z">
        <w:r w:rsidRPr="00385ECB" w:rsidDel="003C564C">
          <w:rPr>
            <w:sz w:val="24"/>
            <w:szCs w:val="24"/>
            <w:lang w:val="en-GB"/>
            <w:rPrChange w:id="1893" w:author="Admin" w:date="2016-10-18T16:05:00Z">
              <w:rPr>
                <w:lang w:val="en-GB"/>
              </w:rPr>
            </w:rPrChange>
          </w:rPr>
          <w:delText>.</w:delText>
        </w:r>
      </w:del>
    </w:p>
    <w:p w14:paraId="05F54981" w14:textId="77777777" w:rsidR="0045790C" w:rsidRPr="00385ECB" w:rsidRDefault="0045790C" w:rsidP="00754AB6">
      <w:pPr>
        <w:spacing w:after="0" w:line="360" w:lineRule="auto"/>
        <w:ind w:left="0" w:firstLine="0"/>
        <w:rPr>
          <w:rFonts w:ascii="Arial" w:hAnsi="Arial" w:cs="Arial"/>
          <w:sz w:val="24"/>
          <w:szCs w:val="24"/>
          <w:lang w:val="en-GB"/>
          <w:rPrChange w:id="1894" w:author="Admin" w:date="2016-10-18T16:05:00Z">
            <w:rPr>
              <w:lang w:val="en-GB"/>
            </w:rPr>
          </w:rPrChange>
        </w:rPr>
        <w:pPrChange w:id="1895" w:author="Admin" w:date="2016-10-18T16:11:00Z">
          <w:pPr>
            <w:spacing w:after="240"/>
            <w:ind w:left="1"/>
          </w:pPr>
        </w:pPrChange>
      </w:pPr>
    </w:p>
    <w:p w14:paraId="2E119B21" w14:textId="77777777" w:rsidR="00C261B9" w:rsidRPr="00385ECB" w:rsidRDefault="007D0309" w:rsidP="00754AB6">
      <w:pPr>
        <w:spacing w:after="0" w:line="360" w:lineRule="auto"/>
        <w:ind w:left="0" w:firstLine="0"/>
        <w:rPr>
          <w:ins w:id="1896" w:author="Admin" w:date="2016-10-18T16:16:00Z"/>
          <w:rFonts w:ascii="Arial" w:hAnsi="Arial" w:cs="Arial"/>
          <w:sz w:val="24"/>
          <w:szCs w:val="24"/>
          <w:lang w:val="en-GB"/>
        </w:rPr>
        <w:pPrChange w:id="1897" w:author="Admin" w:date="2016-10-18T16:11:00Z">
          <w:pPr>
            <w:ind w:left="1"/>
          </w:pPr>
        </w:pPrChange>
      </w:pPr>
      <w:r w:rsidRPr="00385ECB">
        <w:rPr>
          <w:rFonts w:ascii="Arial" w:hAnsi="Arial" w:cs="Arial"/>
          <w:sz w:val="24"/>
          <w:szCs w:val="24"/>
          <w:lang w:val="en-GB"/>
          <w:rPrChange w:id="1898" w:author="Admin" w:date="2016-10-18T16:05:00Z">
            <w:rPr>
              <w:lang w:val="en-GB"/>
            </w:rPr>
          </w:rPrChange>
        </w:rPr>
        <w:t>Although with CTS and RTS pins one could use the UART in RS-232 mode</w:t>
      </w:r>
      <w:r w:rsidR="00403D8D">
        <w:rPr>
          <w:rFonts w:ascii="Arial" w:hAnsi="Arial" w:cs="Arial"/>
          <w:sz w:val="24"/>
          <w:szCs w:val="24"/>
          <w:lang w:val="en-GB"/>
        </w:rPr>
        <w:t>. T</w:t>
      </w:r>
      <w:r w:rsidRPr="00385ECB">
        <w:rPr>
          <w:rFonts w:ascii="Arial" w:hAnsi="Arial" w:cs="Arial"/>
          <w:sz w:val="24"/>
          <w:szCs w:val="24"/>
          <w:lang w:val="en-GB"/>
          <w:rPrChange w:id="1899" w:author="Admin" w:date="2016-10-18T16:05:00Z">
            <w:rPr>
              <w:lang w:val="en-GB"/>
            </w:rPr>
          </w:rPrChange>
        </w:rPr>
        <w:t>his requires two extra pins to run on your bus. Using the RS-485 standard would alleviate this problem as it is des</w:t>
      </w:r>
      <w:r w:rsidR="006B51BB">
        <w:rPr>
          <w:rFonts w:ascii="Arial" w:hAnsi="Arial" w:cs="Arial"/>
          <w:sz w:val="24"/>
          <w:szCs w:val="24"/>
          <w:lang w:val="en-GB"/>
        </w:rPr>
        <w:t xml:space="preserve">igned to work on 2 lines with </w:t>
      </w:r>
      <w:r w:rsidRPr="00385ECB">
        <w:rPr>
          <w:rFonts w:ascii="Arial" w:hAnsi="Arial" w:cs="Arial"/>
          <w:sz w:val="24"/>
          <w:szCs w:val="24"/>
          <w:lang w:val="en-GB"/>
          <w:rPrChange w:id="1900" w:author="Admin" w:date="2016-10-18T16:05:00Z">
            <w:rPr>
              <w:lang w:val="en-GB"/>
            </w:rPr>
          </w:rPrChange>
        </w:rPr>
        <w:t>differential signals</w:t>
      </w:r>
      <w:r w:rsidR="006B51BB">
        <w:rPr>
          <w:rFonts w:ascii="Arial" w:hAnsi="Arial" w:cs="Arial"/>
          <w:sz w:val="24"/>
          <w:szCs w:val="24"/>
          <w:lang w:val="en-GB"/>
        </w:rPr>
        <w:t>,</w:t>
      </w:r>
      <w:r w:rsidRPr="00385ECB">
        <w:rPr>
          <w:rFonts w:ascii="Arial" w:hAnsi="Arial" w:cs="Arial"/>
          <w:sz w:val="24"/>
          <w:szCs w:val="24"/>
          <w:lang w:val="en-GB"/>
          <w:rPrChange w:id="1901" w:author="Admin" w:date="2016-10-18T16:05:00Z">
            <w:rPr>
              <w:lang w:val="en-GB"/>
            </w:rPr>
          </w:rPrChange>
        </w:rPr>
        <w:t xml:space="preserve"> when using it in a </w:t>
      </w:r>
      <w:del w:id="1902" w:author="Admin" w:date="2016-10-18T16:48:00Z">
        <w:r w:rsidRPr="00385ECB" w:rsidDel="00686EE4">
          <w:rPr>
            <w:rFonts w:ascii="Arial" w:hAnsi="Arial" w:cs="Arial"/>
            <w:sz w:val="24"/>
            <w:szCs w:val="24"/>
            <w:lang w:val="en-GB"/>
            <w:rPrChange w:id="1903" w:author="Admin" w:date="2016-10-18T16:05:00Z">
              <w:rPr>
                <w:lang w:val="en-GB"/>
              </w:rPr>
            </w:rPrChange>
          </w:rPr>
          <w:delText>half duplex</w:delText>
        </w:r>
      </w:del>
      <w:ins w:id="1904" w:author="Admin" w:date="2016-10-18T16:48:00Z">
        <w:r w:rsidR="00686EE4" w:rsidRPr="00385ECB">
          <w:rPr>
            <w:rFonts w:ascii="Arial" w:hAnsi="Arial" w:cs="Arial"/>
            <w:sz w:val="24"/>
            <w:szCs w:val="24"/>
            <w:lang w:val="en-GB"/>
          </w:rPr>
          <w:t>half-duplex</w:t>
        </w:r>
      </w:ins>
      <w:r w:rsidRPr="00385ECB">
        <w:rPr>
          <w:rFonts w:ascii="Arial" w:hAnsi="Arial" w:cs="Arial"/>
          <w:sz w:val="24"/>
          <w:szCs w:val="24"/>
          <w:lang w:val="en-GB"/>
          <w:rPrChange w:id="1905" w:author="Admin" w:date="2016-10-18T16:05:00Z">
            <w:rPr>
              <w:lang w:val="en-GB"/>
            </w:rPr>
          </w:rPrChange>
        </w:rPr>
        <w:t xml:space="preserve"> configuration. This gives RS-485</w:t>
      </w:r>
      <w:r w:rsidR="007E38FA">
        <w:rPr>
          <w:rFonts w:ascii="Arial" w:hAnsi="Arial" w:cs="Arial"/>
          <w:sz w:val="24"/>
          <w:szCs w:val="24"/>
          <w:lang w:val="en-GB"/>
        </w:rPr>
        <w:t xml:space="preserve"> the</w:t>
      </w:r>
      <w:r w:rsidRPr="00385ECB">
        <w:rPr>
          <w:rFonts w:ascii="Arial" w:hAnsi="Arial" w:cs="Arial"/>
          <w:sz w:val="24"/>
          <w:szCs w:val="24"/>
          <w:lang w:val="en-GB"/>
          <w:rPrChange w:id="1906" w:author="Admin" w:date="2016-10-18T16:05:00Z">
            <w:rPr>
              <w:lang w:val="en-GB"/>
            </w:rPr>
          </w:rPrChange>
        </w:rPr>
        <w:t xml:space="preserve"> great advantage </w:t>
      </w:r>
      <w:r w:rsidR="007E38FA">
        <w:rPr>
          <w:rFonts w:ascii="Arial" w:hAnsi="Arial" w:cs="Arial"/>
          <w:sz w:val="24"/>
          <w:szCs w:val="24"/>
          <w:lang w:val="en-GB"/>
        </w:rPr>
        <w:t>of</w:t>
      </w:r>
      <w:r w:rsidRPr="00385ECB">
        <w:rPr>
          <w:rFonts w:ascii="Arial" w:hAnsi="Arial" w:cs="Arial"/>
          <w:sz w:val="24"/>
          <w:szCs w:val="24"/>
          <w:lang w:val="en-GB"/>
          <w:rPrChange w:id="1907" w:author="Admin" w:date="2016-10-18T16:05:00Z">
            <w:rPr>
              <w:lang w:val="en-GB"/>
            </w:rPr>
          </w:rPrChange>
        </w:rPr>
        <w:t xml:space="preserve"> noise immunity</w:t>
      </w:r>
      <w:r w:rsidR="006B51BB">
        <w:rPr>
          <w:rFonts w:ascii="Arial" w:hAnsi="Arial" w:cs="Arial"/>
          <w:sz w:val="24"/>
          <w:szCs w:val="24"/>
          <w:lang w:val="en-GB"/>
        </w:rPr>
        <w:t>,</w:t>
      </w:r>
      <w:r w:rsidRPr="00385ECB">
        <w:rPr>
          <w:rFonts w:ascii="Arial" w:hAnsi="Arial" w:cs="Arial"/>
          <w:sz w:val="24"/>
          <w:szCs w:val="24"/>
          <w:lang w:val="en-GB"/>
          <w:rPrChange w:id="1908" w:author="Admin" w:date="2016-10-18T16:05:00Z">
            <w:rPr>
              <w:lang w:val="en-GB"/>
            </w:rPr>
          </w:rPrChange>
        </w:rPr>
        <w:t xml:space="preserve"> as it is not susceptible to all kinds of noise.</w:t>
      </w:r>
    </w:p>
    <w:p w14:paraId="7478FC7A" w14:textId="77777777" w:rsidR="0045790C" w:rsidRPr="00385ECB" w:rsidRDefault="0045790C" w:rsidP="00754AB6">
      <w:pPr>
        <w:spacing w:after="0" w:line="360" w:lineRule="auto"/>
        <w:ind w:left="0" w:firstLine="0"/>
        <w:rPr>
          <w:rFonts w:ascii="Arial" w:hAnsi="Arial" w:cs="Arial"/>
          <w:sz w:val="24"/>
          <w:szCs w:val="24"/>
          <w:lang w:val="en-GB"/>
          <w:rPrChange w:id="1909" w:author="Admin" w:date="2016-10-18T16:05:00Z">
            <w:rPr>
              <w:lang w:val="en-GB"/>
            </w:rPr>
          </w:rPrChange>
        </w:rPr>
        <w:pPrChange w:id="1910" w:author="Admin" w:date="2016-10-18T16:11:00Z">
          <w:pPr>
            <w:ind w:left="1"/>
          </w:pPr>
        </w:pPrChange>
      </w:pPr>
    </w:p>
    <w:p w14:paraId="607ADD10" w14:textId="77777777" w:rsidR="006B51BB" w:rsidRDefault="007D0309" w:rsidP="00754AB6">
      <w:pPr>
        <w:spacing w:after="0" w:line="360" w:lineRule="auto"/>
        <w:ind w:left="0" w:firstLine="0"/>
        <w:rPr>
          <w:rFonts w:ascii="Arial" w:hAnsi="Arial" w:cs="Arial"/>
          <w:sz w:val="24"/>
          <w:szCs w:val="24"/>
          <w:vertAlign w:val="superscript"/>
          <w:lang w:val="en-GB"/>
        </w:rPr>
        <w:pPrChange w:id="1911" w:author="Admin" w:date="2016-10-18T16:11:00Z">
          <w:pPr>
            <w:spacing w:after="723"/>
            <w:ind w:left="1"/>
          </w:pPr>
        </w:pPrChange>
      </w:pPr>
      <w:r w:rsidRPr="00385ECB">
        <w:rPr>
          <w:rFonts w:ascii="Arial" w:hAnsi="Arial" w:cs="Arial"/>
          <w:sz w:val="24"/>
          <w:szCs w:val="24"/>
          <w:lang w:val="en-GB"/>
          <w:rPrChange w:id="1912" w:author="Admin" w:date="2016-10-18T16:05:00Z">
            <w:rPr>
              <w:lang w:val="en-GB"/>
            </w:rPr>
          </w:rPrChange>
        </w:rPr>
        <w:t>Noise in a system can be split into common-mode and single-ended noise</w:t>
      </w:r>
      <w:r w:rsidR="006B51BB">
        <w:rPr>
          <w:rFonts w:ascii="Arial" w:hAnsi="Arial" w:cs="Arial"/>
          <w:sz w:val="24"/>
          <w:szCs w:val="24"/>
          <w:lang w:val="en-GB"/>
        </w:rPr>
        <w:t>.</w:t>
      </w:r>
      <w:r w:rsidRPr="00385ECB">
        <w:rPr>
          <w:rFonts w:ascii="Arial" w:hAnsi="Arial" w:cs="Arial"/>
          <w:sz w:val="24"/>
          <w:szCs w:val="24"/>
          <w:lang w:val="en-GB"/>
          <w:rPrChange w:id="1913" w:author="Admin" w:date="2016-10-18T16:05:00Z">
            <w:rPr>
              <w:lang w:val="en-GB"/>
            </w:rPr>
          </w:rPrChange>
        </w:rPr>
        <w:t xml:space="preserve"> RS-485 is immune to common-mode noise</w:t>
      </w:r>
      <w:r w:rsidR="007E38FA">
        <w:rPr>
          <w:rFonts w:ascii="Arial" w:hAnsi="Arial" w:cs="Arial"/>
          <w:sz w:val="24"/>
          <w:szCs w:val="24"/>
          <w:lang w:val="en-GB"/>
        </w:rPr>
        <w:t>,</w:t>
      </w:r>
      <w:r w:rsidRPr="00385ECB">
        <w:rPr>
          <w:rFonts w:ascii="Arial" w:hAnsi="Arial" w:cs="Arial"/>
          <w:sz w:val="24"/>
          <w:szCs w:val="24"/>
          <w:lang w:val="en-GB"/>
          <w:rPrChange w:id="1914" w:author="Admin" w:date="2016-10-18T16:05:00Z">
            <w:rPr>
              <w:lang w:val="en-GB"/>
            </w:rPr>
          </w:rPrChange>
        </w:rPr>
        <w:t xml:space="preserve"> unlike standard UART or I2C. This</w:t>
      </w:r>
      <w:r w:rsidR="006B51BB">
        <w:rPr>
          <w:rFonts w:ascii="Arial" w:hAnsi="Arial" w:cs="Arial"/>
          <w:sz w:val="24"/>
          <w:szCs w:val="24"/>
          <w:lang w:val="en-GB"/>
        </w:rPr>
        <w:t xml:space="preserve"> generates</w:t>
      </w:r>
      <w:r w:rsidRPr="00385ECB">
        <w:rPr>
          <w:rFonts w:ascii="Arial" w:hAnsi="Arial" w:cs="Arial"/>
          <w:sz w:val="24"/>
          <w:szCs w:val="24"/>
          <w:lang w:val="en-GB"/>
          <w:rPrChange w:id="1915" w:author="Admin" w:date="2016-10-18T16:05:00Z">
            <w:rPr>
              <w:lang w:val="en-GB"/>
            </w:rPr>
          </w:rPrChange>
        </w:rPr>
        <w:t xml:space="preserve"> single-ended </w:t>
      </w:r>
      <w:r w:rsidR="00385ECB" w:rsidRPr="00385ECB">
        <w:rPr>
          <w:rFonts w:ascii="Arial" w:hAnsi="Arial" w:cs="Arial"/>
          <w:sz w:val="24"/>
          <w:szCs w:val="24"/>
          <w:lang w:val="en-GB"/>
        </w:rPr>
        <w:t>noise, which</w:t>
      </w:r>
      <w:r w:rsidRPr="00385ECB">
        <w:rPr>
          <w:rFonts w:ascii="Arial" w:hAnsi="Arial" w:cs="Arial"/>
          <w:sz w:val="24"/>
          <w:szCs w:val="24"/>
          <w:lang w:val="en-GB"/>
          <w:rPrChange w:id="1916" w:author="Admin" w:date="2016-10-18T16:05:00Z">
            <w:rPr>
              <w:lang w:val="en-GB"/>
            </w:rPr>
          </w:rPrChange>
        </w:rPr>
        <w:t xml:space="preserve"> </w:t>
      </w:r>
      <w:r w:rsidR="006B51BB">
        <w:rPr>
          <w:rFonts w:ascii="Arial" w:hAnsi="Arial" w:cs="Arial"/>
          <w:sz w:val="24"/>
          <w:szCs w:val="24"/>
          <w:lang w:val="en-GB"/>
        </w:rPr>
        <w:t>is a result</w:t>
      </w:r>
      <w:r w:rsidRPr="00385ECB">
        <w:rPr>
          <w:rFonts w:ascii="Arial" w:hAnsi="Arial" w:cs="Arial"/>
          <w:sz w:val="24"/>
          <w:szCs w:val="24"/>
          <w:lang w:val="en-GB"/>
          <w:rPrChange w:id="1917" w:author="Admin" w:date="2016-10-18T16:05:00Z">
            <w:rPr>
              <w:lang w:val="en-GB"/>
            </w:rPr>
          </w:rPrChange>
        </w:rPr>
        <w:t xml:space="preserve"> </w:t>
      </w:r>
      <w:r w:rsidR="006B51BB">
        <w:rPr>
          <w:rFonts w:ascii="Arial" w:hAnsi="Arial" w:cs="Arial"/>
          <w:sz w:val="24"/>
          <w:szCs w:val="24"/>
          <w:lang w:val="en-GB"/>
        </w:rPr>
        <w:t>of</w:t>
      </w:r>
      <w:r w:rsidRPr="00385ECB">
        <w:rPr>
          <w:rFonts w:ascii="Arial" w:hAnsi="Arial" w:cs="Arial"/>
          <w:sz w:val="24"/>
          <w:szCs w:val="24"/>
          <w:lang w:val="en-GB"/>
          <w:rPrChange w:id="1918" w:author="Admin" w:date="2016-10-18T16:05:00Z">
            <w:rPr>
              <w:lang w:val="en-GB"/>
            </w:rPr>
          </w:rPrChange>
        </w:rPr>
        <w:t xml:space="preserve"> improper transmission line termination from mismatched resistance on the output, transmission line and input. This can be solved by using a terminating resistor on each node of the </w:t>
      </w:r>
      <w:r w:rsidR="00385ECB" w:rsidRPr="00385ECB">
        <w:rPr>
          <w:rFonts w:ascii="Arial" w:hAnsi="Arial" w:cs="Arial"/>
          <w:sz w:val="24"/>
          <w:szCs w:val="24"/>
          <w:lang w:val="en-GB"/>
        </w:rPr>
        <w:t>bus, which</w:t>
      </w:r>
      <w:r w:rsidRPr="00385ECB">
        <w:rPr>
          <w:rFonts w:ascii="Arial" w:hAnsi="Arial" w:cs="Arial"/>
          <w:sz w:val="24"/>
          <w:szCs w:val="24"/>
          <w:lang w:val="en-GB"/>
          <w:rPrChange w:id="1919" w:author="Admin" w:date="2016-10-18T16:05:00Z">
            <w:rPr>
              <w:lang w:val="en-GB"/>
            </w:rPr>
          </w:rPrChange>
        </w:rPr>
        <w:t xml:space="preserve"> matches the resistance of the line impedance. </w:t>
      </w:r>
      <w:r w:rsidRPr="00385ECB">
        <w:rPr>
          <w:rFonts w:ascii="Arial" w:hAnsi="Arial" w:cs="Arial"/>
          <w:sz w:val="24"/>
          <w:szCs w:val="24"/>
          <w:highlight w:val="yellow"/>
          <w:lang w:val="en-GB"/>
          <w:rPrChange w:id="1920" w:author="Admin" w:date="2016-10-18T16:05:00Z">
            <w:rPr>
              <w:lang w:val="en-GB"/>
            </w:rPr>
          </w:rPrChange>
        </w:rPr>
        <w:t>In addition to proper termination</w:t>
      </w:r>
      <w:r w:rsidR="00E8532D" w:rsidRPr="00385ECB">
        <w:rPr>
          <w:rFonts w:ascii="Arial" w:hAnsi="Arial" w:cs="Arial"/>
          <w:sz w:val="24"/>
          <w:szCs w:val="24"/>
          <w:highlight w:val="yellow"/>
          <w:lang w:val="en-GB"/>
        </w:rPr>
        <w:t>,</w:t>
      </w:r>
      <w:r w:rsidRPr="00385ECB">
        <w:rPr>
          <w:rFonts w:ascii="Arial" w:hAnsi="Arial" w:cs="Arial"/>
          <w:sz w:val="24"/>
          <w:szCs w:val="24"/>
          <w:highlight w:val="yellow"/>
          <w:lang w:val="en-GB"/>
          <w:rPrChange w:id="1921" w:author="Admin" w:date="2016-10-18T16:05:00Z">
            <w:rPr>
              <w:lang w:val="en-GB"/>
            </w:rPr>
          </w:rPrChange>
        </w:rPr>
        <w:t xml:space="preserve"> twisted shielded</w:t>
      </w:r>
      <w:r w:rsidRPr="00385ECB">
        <w:rPr>
          <w:rFonts w:ascii="Arial" w:hAnsi="Arial" w:cs="Arial"/>
          <w:sz w:val="24"/>
          <w:szCs w:val="24"/>
          <w:lang w:val="en-GB"/>
          <w:rPrChange w:id="1922" w:author="Admin" w:date="2016-10-18T16:05:00Z">
            <w:rPr>
              <w:lang w:val="en-GB"/>
            </w:rPr>
          </w:rPrChange>
        </w:rPr>
        <w:t xml:space="preserve"> pairs are recommended </w:t>
      </w:r>
      <w:r w:rsidR="007E38FA">
        <w:rPr>
          <w:rFonts w:ascii="Arial" w:hAnsi="Arial" w:cs="Arial"/>
          <w:sz w:val="24"/>
          <w:szCs w:val="24"/>
          <w:lang w:val="en-GB"/>
        </w:rPr>
        <w:t>to make</w:t>
      </w:r>
      <w:r w:rsidRPr="00385ECB">
        <w:rPr>
          <w:rFonts w:ascii="Arial" w:hAnsi="Arial" w:cs="Arial"/>
          <w:sz w:val="24"/>
          <w:szCs w:val="24"/>
          <w:lang w:val="en-GB"/>
          <w:rPrChange w:id="1923" w:author="Admin" w:date="2016-10-18T16:05:00Z">
            <w:rPr>
              <w:lang w:val="en-GB"/>
            </w:rPr>
          </w:rPrChange>
        </w:rPr>
        <w:t xml:space="preserve"> the bus less susceptible to interference</w:t>
      </w:r>
      <w:ins w:id="1924" w:author="Admin" w:date="2016-10-18T17:04:00Z">
        <w:r w:rsidR="003C564C" w:rsidRPr="00385ECB">
          <w:rPr>
            <w:rFonts w:ascii="Arial" w:hAnsi="Arial" w:cs="Arial"/>
            <w:sz w:val="24"/>
            <w:szCs w:val="24"/>
            <w:lang w:val="en-GB"/>
          </w:rPr>
          <w:t>.</w:t>
        </w:r>
      </w:ins>
      <w:r w:rsidRPr="00385ECB">
        <w:rPr>
          <w:rFonts w:ascii="Arial" w:hAnsi="Arial" w:cs="Arial"/>
          <w:sz w:val="24"/>
          <w:szCs w:val="24"/>
          <w:lang w:val="en-GB"/>
          <w:rPrChange w:id="1925" w:author="Admin" w:date="2016-10-18T16:05:00Z">
            <w:rPr>
              <w:lang w:val="en-GB"/>
            </w:rPr>
          </w:rPrChange>
        </w:rPr>
        <w:t xml:space="preserve"> </w:t>
      </w:r>
      <w:r w:rsidRPr="00385ECB">
        <w:rPr>
          <w:rFonts w:ascii="Arial" w:hAnsi="Arial" w:cs="Arial"/>
          <w:sz w:val="24"/>
          <w:szCs w:val="24"/>
          <w:vertAlign w:val="superscript"/>
          <w:lang w:val="en-GB"/>
          <w:rPrChange w:id="1926" w:author="Admin" w:date="2016-10-18T17:04:00Z">
            <w:rPr>
              <w:lang w:val="en-GB"/>
            </w:rPr>
          </w:rPrChange>
        </w:rPr>
        <w:t>[9]</w:t>
      </w:r>
    </w:p>
    <w:p w14:paraId="647F9BAE" w14:textId="77777777" w:rsidR="006B51BB" w:rsidRDefault="006B51BB" w:rsidP="006B51BB">
      <w:pPr>
        <w:spacing w:after="0" w:line="360" w:lineRule="auto"/>
        <w:ind w:left="0" w:firstLine="0"/>
        <w:rPr>
          <w:rFonts w:ascii="Arial" w:hAnsi="Arial" w:cs="Arial"/>
          <w:sz w:val="24"/>
          <w:szCs w:val="24"/>
          <w:vertAlign w:val="superscript"/>
          <w:lang w:val="en-GB"/>
        </w:rPr>
      </w:pPr>
    </w:p>
    <w:p w14:paraId="0E845F7F" w14:textId="77777777" w:rsidR="00C261B9" w:rsidRPr="00385ECB" w:rsidRDefault="007D0309" w:rsidP="006B51BB">
      <w:pPr>
        <w:spacing w:after="0" w:line="360" w:lineRule="auto"/>
        <w:ind w:left="0" w:firstLine="0"/>
        <w:rPr>
          <w:ins w:id="1927" w:author="Admin" w:date="2016-10-18T16:16:00Z"/>
          <w:rFonts w:ascii="Arial" w:hAnsi="Arial" w:cs="Arial"/>
          <w:sz w:val="24"/>
          <w:szCs w:val="24"/>
          <w:lang w:val="en-GB"/>
        </w:rPr>
      </w:pPr>
      <w:del w:id="1928" w:author="Admin" w:date="2016-10-18T17:04:00Z">
        <w:r w:rsidRPr="00385ECB" w:rsidDel="003C564C">
          <w:rPr>
            <w:rFonts w:ascii="Arial" w:hAnsi="Arial" w:cs="Arial"/>
            <w:sz w:val="24"/>
            <w:szCs w:val="24"/>
            <w:lang w:val="en-GB"/>
            <w:rPrChange w:id="1929" w:author="Admin" w:date="2016-10-18T16:05:00Z">
              <w:rPr>
                <w:lang w:val="en-GB"/>
              </w:rPr>
            </w:rPrChange>
          </w:rPr>
          <w:delText>.</w:delText>
        </w:r>
      </w:del>
    </w:p>
    <w:p w14:paraId="0750333A" w14:textId="77777777" w:rsidR="0045790C" w:rsidRPr="00385ECB" w:rsidRDefault="0045790C" w:rsidP="00754AB6">
      <w:pPr>
        <w:spacing w:after="0" w:line="360" w:lineRule="auto"/>
        <w:ind w:left="0" w:firstLine="0"/>
        <w:rPr>
          <w:rFonts w:ascii="Arial" w:hAnsi="Arial" w:cs="Arial"/>
          <w:sz w:val="24"/>
          <w:szCs w:val="24"/>
          <w:lang w:val="en-GB"/>
          <w:rPrChange w:id="1930" w:author="Admin" w:date="2016-10-18T16:05:00Z">
            <w:rPr>
              <w:lang w:val="en-GB"/>
            </w:rPr>
          </w:rPrChange>
        </w:rPr>
        <w:pPrChange w:id="1931" w:author="Admin" w:date="2016-10-18T16:11:00Z">
          <w:pPr>
            <w:spacing w:after="723"/>
            <w:ind w:left="1"/>
          </w:pPr>
        </w:pPrChange>
      </w:pPr>
    </w:p>
    <w:p w14:paraId="2AC9F25E" w14:textId="77777777" w:rsidR="00C261B9" w:rsidRPr="00385ECB" w:rsidRDefault="007D0309" w:rsidP="001C1ABF">
      <w:pPr>
        <w:pStyle w:val="Heading2"/>
        <w:spacing w:after="0" w:line="360" w:lineRule="auto"/>
        <w:ind w:left="0" w:firstLine="0"/>
        <w:jc w:val="both"/>
        <w:rPr>
          <w:ins w:id="1932" w:author="Admin" w:date="2016-11-01T19:34:00Z"/>
          <w:lang w:val="en-GB"/>
        </w:rPr>
      </w:pPr>
      <w:bookmarkStart w:id="1933" w:name="_Toc44017"/>
      <w:del w:id="1934" w:author="Admin" w:date="2016-10-18T16:16:00Z">
        <w:r w:rsidRPr="00385ECB" w:rsidDel="0045790C">
          <w:rPr>
            <w:rFonts w:eastAsia="Calibri"/>
            <w:lang w:val="en-GB"/>
            <w:rPrChange w:id="1935" w:author="Admin" w:date="2016-10-18T16:05:00Z">
              <w:rPr>
                <w:rFonts w:ascii="Calibri" w:eastAsia="Calibri" w:hAnsi="Calibri" w:cs="Calibri"/>
                <w:lang w:val="en-GB"/>
              </w:rPr>
            </w:rPrChange>
          </w:rPr>
          <w:tab/>
        </w:r>
      </w:del>
      <w:r w:rsidR="00D12910" w:rsidRPr="00385ECB">
        <w:rPr>
          <w:lang w:val="en-GB"/>
        </w:rPr>
        <w:t>2.3</w:t>
      </w:r>
      <w:r w:rsidR="00D12910" w:rsidRPr="00385ECB">
        <w:rPr>
          <w:lang w:val="en-GB"/>
        </w:rPr>
        <w:tab/>
        <w:t>RFID READER</w:t>
      </w:r>
      <w:bookmarkEnd w:id="1933"/>
    </w:p>
    <w:p w14:paraId="2063BFC4" w14:textId="77777777" w:rsidR="002C148F" w:rsidRPr="00385ECB" w:rsidRDefault="002C148F" w:rsidP="002C148F">
      <w:pPr>
        <w:rPr>
          <w:lang w:val="en-GB"/>
        </w:rPr>
        <w:pPrChange w:id="1936" w:author="Admin" w:date="2016-11-01T19:34:00Z">
          <w:pPr>
            <w:pStyle w:val="Heading2"/>
            <w:spacing w:after="0" w:line="360" w:lineRule="auto"/>
            <w:ind w:left="0" w:firstLine="0"/>
            <w:jc w:val="both"/>
          </w:pPr>
        </w:pPrChange>
      </w:pPr>
    </w:p>
    <w:p w14:paraId="2DC07DD9" w14:textId="77777777" w:rsidR="00C261B9" w:rsidRPr="00385ECB" w:rsidRDefault="007D0309" w:rsidP="00754AB6">
      <w:pPr>
        <w:spacing w:after="0" w:line="360" w:lineRule="auto"/>
        <w:ind w:left="0" w:firstLine="0"/>
        <w:rPr>
          <w:ins w:id="1937" w:author="Admin" w:date="2016-10-18T16:17:00Z"/>
          <w:rFonts w:ascii="Arial" w:hAnsi="Arial" w:cs="Arial"/>
          <w:sz w:val="24"/>
          <w:szCs w:val="24"/>
          <w:lang w:val="en-GB"/>
        </w:rPr>
        <w:pPrChange w:id="1938" w:author="Admin" w:date="2016-10-18T16:11:00Z">
          <w:pPr>
            <w:spacing w:after="636"/>
            <w:ind w:left="1"/>
          </w:pPr>
        </w:pPrChange>
      </w:pPr>
      <w:r w:rsidRPr="00385ECB">
        <w:rPr>
          <w:rFonts w:ascii="Arial" w:hAnsi="Arial" w:cs="Arial"/>
          <w:sz w:val="24"/>
          <w:szCs w:val="24"/>
          <w:lang w:val="en-GB"/>
          <w:rPrChange w:id="1939" w:author="Admin" w:date="2016-10-18T16:05:00Z">
            <w:rPr>
              <w:lang w:val="en-GB"/>
            </w:rPr>
          </w:rPrChange>
        </w:rPr>
        <w:t>In order for students to be identified when requesting components from the Vending Machine</w:t>
      </w:r>
      <w:r w:rsidR="004B392C">
        <w:rPr>
          <w:rFonts w:ascii="Arial" w:hAnsi="Arial" w:cs="Arial"/>
          <w:sz w:val="24"/>
          <w:szCs w:val="24"/>
          <w:lang w:val="en-GB"/>
        </w:rPr>
        <w:t>,</w:t>
      </w:r>
      <w:r w:rsidRPr="00385ECB">
        <w:rPr>
          <w:rFonts w:ascii="Arial" w:hAnsi="Arial" w:cs="Arial"/>
          <w:sz w:val="24"/>
          <w:szCs w:val="24"/>
          <w:lang w:val="en-GB"/>
          <w:rPrChange w:id="1940" w:author="Admin" w:date="2016-10-18T16:05:00Z">
            <w:rPr>
              <w:lang w:val="en-GB"/>
            </w:rPr>
          </w:rPrChange>
        </w:rPr>
        <w:t xml:space="preserve"> their student cards will be utilized to match them with their order. This </w:t>
      </w:r>
      <w:r w:rsidR="004B392C">
        <w:rPr>
          <w:rFonts w:ascii="Arial" w:hAnsi="Arial" w:cs="Arial"/>
          <w:sz w:val="24"/>
          <w:szCs w:val="24"/>
          <w:lang w:val="en-GB"/>
        </w:rPr>
        <w:t xml:space="preserve">implied that </w:t>
      </w:r>
      <w:r w:rsidRPr="00385ECB">
        <w:rPr>
          <w:rFonts w:ascii="Arial" w:hAnsi="Arial" w:cs="Arial"/>
          <w:sz w:val="24"/>
          <w:szCs w:val="24"/>
          <w:lang w:val="en-GB"/>
          <w:rPrChange w:id="1941" w:author="Admin" w:date="2016-10-18T16:05:00Z">
            <w:rPr>
              <w:lang w:val="en-GB"/>
            </w:rPr>
          </w:rPrChange>
        </w:rPr>
        <w:t>hardware to identify thes</w:t>
      </w:r>
      <w:r w:rsidR="00140C54">
        <w:rPr>
          <w:rFonts w:ascii="Arial" w:hAnsi="Arial" w:cs="Arial"/>
          <w:sz w:val="24"/>
          <w:szCs w:val="24"/>
          <w:lang w:val="en-GB"/>
        </w:rPr>
        <w:t>e student cards was needed. The</w:t>
      </w:r>
      <w:r w:rsidRPr="00385ECB">
        <w:rPr>
          <w:rFonts w:ascii="Arial" w:hAnsi="Arial" w:cs="Arial"/>
          <w:sz w:val="24"/>
          <w:szCs w:val="24"/>
          <w:lang w:val="en-GB"/>
          <w:rPrChange w:id="1942" w:author="Admin" w:date="2016-10-18T16:05:00Z">
            <w:rPr>
              <w:lang w:val="en-GB"/>
            </w:rPr>
          </w:rPrChange>
        </w:rPr>
        <w:t xml:space="preserve"> hardware is reviewed in this section.</w:t>
      </w:r>
    </w:p>
    <w:p w14:paraId="4CA8B7C9" w14:textId="77777777" w:rsidR="0045790C" w:rsidRPr="00385ECB" w:rsidRDefault="0045790C" w:rsidP="00754AB6">
      <w:pPr>
        <w:spacing w:after="0" w:line="360" w:lineRule="auto"/>
        <w:ind w:left="0" w:firstLine="0"/>
        <w:rPr>
          <w:ins w:id="1943" w:author="Admin" w:date="2016-10-18T16:17:00Z"/>
          <w:rFonts w:ascii="Arial" w:hAnsi="Arial" w:cs="Arial"/>
          <w:sz w:val="24"/>
          <w:szCs w:val="24"/>
          <w:lang w:val="en-GB"/>
        </w:rPr>
        <w:pPrChange w:id="1944" w:author="Admin" w:date="2016-10-18T16:11:00Z">
          <w:pPr>
            <w:spacing w:after="636"/>
            <w:ind w:left="1"/>
          </w:pPr>
        </w:pPrChange>
      </w:pPr>
    </w:p>
    <w:p w14:paraId="7F9F7E92" w14:textId="77777777" w:rsidR="0045790C" w:rsidRPr="00182EDD" w:rsidDel="002C148F" w:rsidRDefault="0045790C" w:rsidP="00754AB6">
      <w:pPr>
        <w:spacing w:after="0" w:line="360" w:lineRule="auto"/>
        <w:ind w:left="0" w:firstLine="0"/>
        <w:rPr>
          <w:del w:id="1945" w:author="Admin" w:date="2016-11-01T19:34:00Z"/>
          <w:rFonts w:ascii="Arial" w:hAnsi="Arial" w:cs="Arial"/>
          <w:sz w:val="24"/>
          <w:szCs w:val="24"/>
          <w:lang w:val="en-GB"/>
        </w:rPr>
        <w:pPrChange w:id="1946" w:author="Admin" w:date="2016-10-18T16:11:00Z">
          <w:pPr>
            <w:spacing w:after="636"/>
            <w:ind w:left="1"/>
          </w:pPr>
        </w:pPrChange>
      </w:pPr>
    </w:p>
    <w:p w14:paraId="24C79E1A" w14:textId="77777777" w:rsidR="00C261B9" w:rsidRPr="00385ECB" w:rsidRDefault="007D0309" w:rsidP="00D12910">
      <w:pPr>
        <w:pStyle w:val="Heading3"/>
        <w:tabs>
          <w:tab w:val="clear" w:pos="977"/>
          <w:tab w:val="left" w:pos="990"/>
        </w:tabs>
        <w:rPr>
          <w:ins w:id="1947" w:author="Admin" w:date="2016-10-18T16:17:00Z"/>
        </w:rPr>
        <w:pPrChange w:id="1948" w:author="Admin" w:date="2016-10-18T16:35:00Z">
          <w:pPr>
            <w:spacing w:after="636"/>
            <w:ind w:left="1"/>
          </w:pPr>
        </w:pPrChange>
      </w:pPr>
      <w:bookmarkStart w:id="1949" w:name="_Toc44018"/>
      <w:del w:id="1950" w:author="Admin" w:date="2016-10-18T16:17:00Z">
        <w:r w:rsidRPr="00385ECB" w:rsidDel="0045790C">
          <w:rPr>
            <w:rPrChange w:id="1951" w:author="Admin" w:date="2016-10-18T16:05:00Z">
              <w:rPr>
                <w:rFonts w:ascii="Calibri" w:eastAsia="Calibri" w:hAnsi="Calibri" w:cs="Calibri"/>
                <w:b/>
                <w:lang w:val="en-GB"/>
              </w:rPr>
            </w:rPrChange>
          </w:rPr>
          <w:tab/>
        </w:r>
      </w:del>
      <w:r w:rsidRPr="00385ECB">
        <w:t>2.3.1</w:t>
      </w:r>
      <w:r w:rsidRPr="00385ECB">
        <w:tab/>
        <w:t>System Specification</w:t>
      </w:r>
      <w:bookmarkEnd w:id="1949"/>
    </w:p>
    <w:p w14:paraId="1909170D" w14:textId="77777777" w:rsidR="0045790C" w:rsidRPr="00385ECB" w:rsidRDefault="0045790C" w:rsidP="001C1ABF">
      <w:pPr>
        <w:rPr>
          <w:lang w:val="en-GB"/>
        </w:rPr>
      </w:pPr>
    </w:p>
    <w:p w14:paraId="0CC60BC4" w14:textId="77777777" w:rsidR="00C261B9" w:rsidRPr="00385ECB" w:rsidRDefault="007D0309" w:rsidP="00754AB6">
      <w:pPr>
        <w:spacing w:after="0" w:line="360" w:lineRule="auto"/>
        <w:ind w:left="0" w:firstLine="0"/>
        <w:rPr>
          <w:ins w:id="1952" w:author="Admin" w:date="2016-10-18T16:17:00Z"/>
          <w:rFonts w:ascii="Arial" w:hAnsi="Arial" w:cs="Arial"/>
          <w:sz w:val="24"/>
          <w:szCs w:val="24"/>
          <w:lang w:val="en-GB"/>
        </w:rPr>
        <w:pPrChange w:id="1953" w:author="Admin" w:date="2016-10-18T16:11:00Z">
          <w:pPr>
            <w:spacing w:after="636"/>
            <w:ind w:left="1"/>
          </w:pPr>
        </w:pPrChange>
      </w:pPr>
      <w:r w:rsidRPr="00385ECB">
        <w:rPr>
          <w:rFonts w:ascii="Arial" w:hAnsi="Arial" w:cs="Arial"/>
          <w:sz w:val="24"/>
          <w:szCs w:val="24"/>
          <w:lang w:val="en-GB"/>
          <w:rPrChange w:id="1954" w:author="Admin" w:date="2016-10-18T16:05:00Z">
            <w:rPr>
              <w:lang w:val="en-GB"/>
            </w:rPr>
          </w:rPrChange>
        </w:rPr>
        <w:t xml:space="preserve">There are 3 different classes for the operating frequency of RFID systems (low frequency, high frequency and </w:t>
      </w:r>
      <w:del w:id="1955" w:author="Admin" w:date="2016-10-18T16:48:00Z">
        <w:r w:rsidRPr="00385ECB" w:rsidDel="00686EE4">
          <w:rPr>
            <w:rFonts w:ascii="Arial" w:hAnsi="Arial" w:cs="Arial"/>
            <w:sz w:val="24"/>
            <w:szCs w:val="24"/>
            <w:lang w:val="en-GB"/>
            <w:rPrChange w:id="1956" w:author="Admin" w:date="2016-10-18T16:05:00Z">
              <w:rPr>
                <w:lang w:val="en-GB"/>
              </w:rPr>
            </w:rPrChange>
          </w:rPr>
          <w:delText>ultra high</w:delText>
        </w:r>
      </w:del>
      <w:ins w:id="1957" w:author="Admin" w:date="2016-10-18T16:48:00Z">
        <w:r w:rsidR="00686EE4" w:rsidRPr="00385ECB">
          <w:rPr>
            <w:rFonts w:ascii="Arial" w:hAnsi="Arial" w:cs="Arial"/>
            <w:sz w:val="24"/>
            <w:szCs w:val="24"/>
            <w:lang w:val="en-GB"/>
          </w:rPr>
          <w:t>ultra-high</w:t>
        </w:r>
      </w:ins>
      <w:r w:rsidRPr="00385ECB">
        <w:rPr>
          <w:rFonts w:ascii="Arial" w:hAnsi="Arial" w:cs="Arial"/>
          <w:sz w:val="24"/>
          <w:szCs w:val="24"/>
          <w:lang w:val="en-GB"/>
          <w:rPrChange w:id="1958" w:author="Admin" w:date="2016-10-18T16:05:00Z">
            <w:rPr>
              <w:lang w:val="en-GB"/>
            </w:rPr>
          </w:rPrChange>
        </w:rPr>
        <w:t xml:space="preserve"> frequency), and 3 classes of device systems related to how they are powered (active, passive and battery assisted passive)</w:t>
      </w:r>
      <w:ins w:id="1959" w:author="Admin" w:date="2016-10-18T17:04:00Z">
        <w:r w:rsidR="003C564C" w:rsidRPr="00385ECB">
          <w:rPr>
            <w:rFonts w:ascii="Arial" w:hAnsi="Arial" w:cs="Arial"/>
            <w:sz w:val="24"/>
            <w:szCs w:val="24"/>
            <w:lang w:val="en-GB"/>
          </w:rPr>
          <w:t>.</w:t>
        </w:r>
      </w:ins>
      <w:del w:id="1960" w:author="Admin" w:date="2016-10-18T17:04:00Z">
        <w:r w:rsidRPr="00385ECB" w:rsidDel="003C564C">
          <w:rPr>
            <w:rFonts w:ascii="Arial" w:hAnsi="Arial" w:cs="Arial"/>
            <w:sz w:val="24"/>
            <w:szCs w:val="24"/>
            <w:lang w:val="en-GB"/>
            <w:rPrChange w:id="1961" w:author="Admin" w:date="2016-10-18T16:05:00Z">
              <w:rPr>
                <w:lang w:val="en-GB"/>
              </w:rPr>
            </w:rPrChange>
          </w:rPr>
          <w:delText xml:space="preserve"> </w:delText>
        </w:r>
      </w:del>
      <w:r w:rsidRPr="00385ECB">
        <w:rPr>
          <w:rFonts w:ascii="Arial" w:hAnsi="Arial" w:cs="Arial"/>
          <w:sz w:val="24"/>
          <w:szCs w:val="24"/>
          <w:vertAlign w:val="superscript"/>
          <w:lang w:val="en-GB"/>
          <w:rPrChange w:id="1962" w:author="Admin" w:date="2016-10-18T17:04:00Z">
            <w:rPr>
              <w:lang w:val="en-GB"/>
            </w:rPr>
          </w:rPrChange>
        </w:rPr>
        <w:t>[10]</w:t>
      </w:r>
      <w:del w:id="1963" w:author="Admin" w:date="2016-10-18T17:04:00Z">
        <w:r w:rsidRPr="00385ECB" w:rsidDel="003C564C">
          <w:rPr>
            <w:rFonts w:ascii="Arial" w:hAnsi="Arial" w:cs="Arial"/>
            <w:sz w:val="24"/>
            <w:szCs w:val="24"/>
            <w:vertAlign w:val="superscript"/>
            <w:lang w:val="en-GB"/>
            <w:rPrChange w:id="1964" w:author="Admin" w:date="2016-10-18T17:04:00Z">
              <w:rPr>
                <w:lang w:val="en-GB"/>
              </w:rPr>
            </w:rPrChange>
          </w:rPr>
          <w:delText>.</w:delText>
        </w:r>
      </w:del>
      <w:r w:rsidRPr="00385ECB">
        <w:rPr>
          <w:rFonts w:ascii="Arial" w:hAnsi="Arial" w:cs="Arial"/>
          <w:sz w:val="24"/>
          <w:szCs w:val="24"/>
          <w:lang w:val="en-GB"/>
          <w:rPrChange w:id="1965" w:author="Admin" w:date="2016-10-18T16:05:00Z">
            <w:rPr>
              <w:lang w:val="en-GB"/>
            </w:rPr>
          </w:rPrChange>
        </w:rPr>
        <w:t xml:space="preserve"> The system that will be used for the Vending Machine will be a low frequency system with an RFID Reader and Passive tag. In RFID</w:t>
      </w:r>
      <w:r w:rsidR="00C90296">
        <w:rPr>
          <w:rFonts w:ascii="Arial" w:hAnsi="Arial" w:cs="Arial"/>
          <w:sz w:val="24"/>
          <w:szCs w:val="24"/>
          <w:lang w:val="en-GB"/>
        </w:rPr>
        <w:t>,</w:t>
      </w:r>
      <w:r w:rsidRPr="00385ECB">
        <w:rPr>
          <w:rFonts w:ascii="Arial" w:hAnsi="Arial" w:cs="Arial"/>
          <w:sz w:val="24"/>
          <w:szCs w:val="24"/>
          <w:lang w:val="en-GB"/>
          <w:rPrChange w:id="1966" w:author="Admin" w:date="2016-10-18T16:05:00Z">
            <w:rPr>
              <w:lang w:val="en-GB"/>
            </w:rPr>
          </w:rPrChange>
        </w:rPr>
        <w:t xml:space="preserve"> tags are </w:t>
      </w:r>
      <w:del w:id="1967" w:author="Admin" w:date="2016-10-18T16:48:00Z">
        <w:r w:rsidRPr="00385ECB" w:rsidDel="00686EE4">
          <w:rPr>
            <w:rFonts w:ascii="Arial" w:hAnsi="Arial" w:cs="Arial"/>
            <w:sz w:val="24"/>
            <w:szCs w:val="24"/>
            <w:lang w:val="en-GB"/>
            <w:rPrChange w:id="1968" w:author="Admin" w:date="2016-10-18T16:05:00Z">
              <w:rPr>
                <w:lang w:val="en-GB"/>
              </w:rPr>
            </w:rPrChange>
          </w:rPr>
          <w:delText>refereed</w:delText>
        </w:r>
      </w:del>
      <w:ins w:id="1969" w:author="Admin" w:date="2016-10-18T16:48:00Z">
        <w:r w:rsidR="00686EE4" w:rsidRPr="00385ECB">
          <w:rPr>
            <w:rFonts w:ascii="Arial" w:hAnsi="Arial" w:cs="Arial"/>
            <w:sz w:val="24"/>
            <w:szCs w:val="24"/>
            <w:lang w:val="en-GB"/>
          </w:rPr>
          <w:t>referred</w:t>
        </w:r>
      </w:ins>
      <w:r w:rsidRPr="00385ECB">
        <w:rPr>
          <w:rFonts w:ascii="Arial" w:hAnsi="Arial" w:cs="Arial"/>
          <w:sz w:val="24"/>
          <w:szCs w:val="24"/>
          <w:lang w:val="en-GB"/>
          <w:rPrChange w:id="1970" w:author="Admin" w:date="2016-10-18T16:05:00Z">
            <w:rPr>
              <w:lang w:val="en-GB"/>
            </w:rPr>
          </w:rPrChange>
        </w:rPr>
        <w:t xml:space="preserve"> to as the item to be tracked or the identifier</w:t>
      </w:r>
      <w:r w:rsidR="00C90296">
        <w:rPr>
          <w:rFonts w:ascii="Arial" w:hAnsi="Arial" w:cs="Arial"/>
          <w:sz w:val="24"/>
          <w:szCs w:val="24"/>
          <w:lang w:val="en-GB"/>
        </w:rPr>
        <w:t>,</w:t>
      </w:r>
      <w:r w:rsidRPr="00385ECB">
        <w:rPr>
          <w:rFonts w:ascii="Arial" w:hAnsi="Arial" w:cs="Arial"/>
          <w:sz w:val="24"/>
          <w:szCs w:val="24"/>
          <w:lang w:val="en-GB"/>
          <w:rPrChange w:id="1971" w:author="Admin" w:date="2016-10-18T16:05:00Z">
            <w:rPr>
              <w:lang w:val="en-GB"/>
            </w:rPr>
          </w:rPrChange>
        </w:rPr>
        <w:t xml:space="preserve"> in this case</w:t>
      </w:r>
      <w:r w:rsidR="00651854">
        <w:rPr>
          <w:rFonts w:ascii="Arial" w:hAnsi="Arial" w:cs="Arial"/>
          <w:sz w:val="24"/>
          <w:szCs w:val="24"/>
          <w:lang w:val="en-GB"/>
        </w:rPr>
        <w:t>,</w:t>
      </w:r>
      <w:r w:rsidRPr="00385ECB">
        <w:rPr>
          <w:rFonts w:ascii="Arial" w:hAnsi="Arial" w:cs="Arial"/>
          <w:sz w:val="24"/>
          <w:szCs w:val="24"/>
          <w:lang w:val="en-GB"/>
          <w:rPrChange w:id="1972" w:author="Admin" w:date="2016-10-18T16:05:00Z">
            <w:rPr>
              <w:lang w:val="en-GB"/>
            </w:rPr>
          </w:rPrChange>
        </w:rPr>
        <w:t xml:space="preserve"> the student card. The tag</w:t>
      </w:r>
      <w:r w:rsidR="00C90296">
        <w:rPr>
          <w:rFonts w:ascii="Arial" w:hAnsi="Arial" w:cs="Arial"/>
          <w:sz w:val="24"/>
          <w:szCs w:val="24"/>
          <w:lang w:val="en-GB"/>
        </w:rPr>
        <w:t xml:space="preserve"> has an on board antenna and a “</w:t>
      </w:r>
      <w:r w:rsidRPr="00385ECB">
        <w:rPr>
          <w:rFonts w:ascii="Arial" w:hAnsi="Arial" w:cs="Arial"/>
          <w:sz w:val="24"/>
          <w:szCs w:val="24"/>
          <w:lang w:val="en-GB"/>
          <w:rPrChange w:id="1973" w:author="Admin" w:date="2016-10-18T16:05:00Z">
            <w:rPr>
              <w:lang w:val="en-GB"/>
            </w:rPr>
          </w:rPrChange>
        </w:rPr>
        <w:t xml:space="preserve">tag-chip” which contains an ID that can either be factory set, programmable or </w:t>
      </w:r>
      <w:r w:rsidRPr="00385ECB">
        <w:rPr>
          <w:rFonts w:ascii="Arial" w:hAnsi="Arial" w:cs="Arial"/>
          <w:sz w:val="24"/>
          <w:szCs w:val="24"/>
          <w:highlight w:val="yellow"/>
          <w:lang w:val="en-GB"/>
          <w:rPrChange w:id="1974" w:author="Admin" w:date="2016-10-18T16:05:00Z">
            <w:rPr>
              <w:lang w:val="en-GB"/>
            </w:rPr>
          </w:rPrChange>
        </w:rPr>
        <w:t>write once</w:t>
      </w:r>
      <w:r w:rsidRPr="00385ECB">
        <w:rPr>
          <w:rFonts w:ascii="Arial" w:hAnsi="Arial" w:cs="Arial"/>
          <w:sz w:val="24"/>
          <w:szCs w:val="24"/>
          <w:lang w:val="en-GB"/>
          <w:rPrChange w:id="1975" w:author="Admin" w:date="2016-10-18T16:05:00Z">
            <w:rPr>
              <w:lang w:val="en-GB"/>
            </w:rPr>
          </w:rPrChange>
        </w:rPr>
        <w:t>. The a</w:t>
      </w:r>
      <w:r w:rsidR="00C90296">
        <w:rPr>
          <w:rFonts w:ascii="Arial" w:hAnsi="Arial" w:cs="Arial"/>
          <w:sz w:val="24"/>
          <w:szCs w:val="24"/>
          <w:lang w:val="en-GB"/>
        </w:rPr>
        <w:t>ntenna is used to power the tag</w:t>
      </w:r>
      <w:r w:rsidRPr="00385ECB">
        <w:rPr>
          <w:rFonts w:ascii="Arial" w:hAnsi="Arial" w:cs="Arial"/>
          <w:sz w:val="24"/>
          <w:szCs w:val="24"/>
          <w:lang w:val="en-GB"/>
          <w:rPrChange w:id="1976" w:author="Admin" w:date="2016-10-18T16:05:00Z">
            <w:rPr>
              <w:lang w:val="en-GB"/>
            </w:rPr>
          </w:rPrChange>
        </w:rPr>
        <w:t xml:space="preserve"> by receiving power from </w:t>
      </w:r>
      <w:del w:id="1977" w:author="Admin" w:date="2016-10-18T16:48:00Z">
        <w:r w:rsidRPr="00385ECB" w:rsidDel="00686EE4">
          <w:rPr>
            <w:rFonts w:ascii="Arial" w:hAnsi="Arial" w:cs="Arial"/>
            <w:sz w:val="24"/>
            <w:szCs w:val="24"/>
            <w:lang w:val="en-GB"/>
            <w:rPrChange w:id="1978" w:author="Admin" w:date="2016-10-18T16:05:00Z">
              <w:rPr>
                <w:lang w:val="en-GB"/>
              </w:rPr>
            </w:rPrChange>
          </w:rPr>
          <w:delText>he</w:delText>
        </w:r>
      </w:del>
      <w:ins w:id="1979" w:author="Admin" w:date="2016-10-18T16:48:00Z">
        <w:r w:rsidR="00686EE4" w:rsidRPr="00385ECB">
          <w:rPr>
            <w:rFonts w:ascii="Arial" w:hAnsi="Arial" w:cs="Arial"/>
            <w:sz w:val="24"/>
            <w:szCs w:val="24"/>
            <w:lang w:val="en-GB"/>
          </w:rPr>
          <w:t>the</w:t>
        </w:r>
      </w:ins>
      <w:r w:rsidRPr="00385ECB">
        <w:rPr>
          <w:rFonts w:ascii="Arial" w:hAnsi="Arial" w:cs="Arial"/>
          <w:sz w:val="24"/>
          <w:szCs w:val="24"/>
          <w:lang w:val="en-GB"/>
          <w:rPrChange w:id="1980" w:author="Admin" w:date="2016-10-18T16:05:00Z">
            <w:rPr>
              <w:lang w:val="en-GB"/>
            </w:rPr>
          </w:rPrChange>
        </w:rPr>
        <w:t xml:space="preserve"> reader when in range, and </w:t>
      </w:r>
      <w:r w:rsidRPr="00385ECB">
        <w:rPr>
          <w:rFonts w:ascii="Arial" w:hAnsi="Arial" w:cs="Arial"/>
          <w:sz w:val="24"/>
          <w:szCs w:val="24"/>
          <w:highlight w:val="yellow"/>
          <w:lang w:val="en-GB"/>
          <w:rPrChange w:id="1981" w:author="Admin" w:date="2016-10-18T16:05:00Z">
            <w:rPr>
              <w:lang w:val="en-GB"/>
            </w:rPr>
          </w:rPrChange>
        </w:rPr>
        <w:t>transmit</w:t>
      </w:r>
      <w:r w:rsidR="00007319" w:rsidRPr="00385ECB">
        <w:rPr>
          <w:rFonts w:ascii="Arial" w:hAnsi="Arial" w:cs="Arial"/>
          <w:sz w:val="24"/>
          <w:szCs w:val="24"/>
          <w:highlight w:val="yellow"/>
          <w:lang w:val="en-GB"/>
        </w:rPr>
        <w:t>s</w:t>
      </w:r>
      <w:r w:rsidRPr="00385ECB">
        <w:rPr>
          <w:rFonts w:ascii="Arial" w:hAnsi="Arial" w:cs="Arial"/>
          <w:sz w:val="24"/>
          <w:szCs w:val="24"/>
          <w:lang w:val="en-GB"/>
          <w:rPrChange w:id="1982" w:author="Admin" w:date="2016-10-18T16:05:00Z">
            <w:rPr>
              <w:lang w:val="en-GB"/>
            </w:rPr>
          </w:rPrChange>
        </w:rPr>
        <w:t xml:space="preserve"> data to the reader. The reader also has an </w:t>
      </w:r>
      <w:r w:rsidR="00385ECB" w:rsidRPr="00385ECB">
        <w:rPr>
          <w:rFonts w:ascii="Arial" w:hAnsi="Arial" w:cs="Arial"/>
          <w:sz w:val="24"/>
          <w:szCs w:val="24"/>
          <w:lang w:val="en-GB"/>
        </w:rPr>
        <w:t>antenna, which</w:t>
      </w:r>
      <w:r w:rsidRPr="00385ECB">
        <w:rPr>
          <w:rFonts w:ascii="Arial" w:hAnsi="Arial" w:cs="Arial"/>
          <w:sz w:val="24"/>
          <w:szCs w:val="24"/>
          <w:lang w:val="en-GB"/>
          <w:rPrChange w:id="1983" w:author="Admin" w:date="2016-10-18T16:05:00Z">
            <w:rPr>
              <w:lang w:val="en-GB"/>
            </w:rPr>
          </w:rPrChange>
        </w:rPr>
        <w:t xml:space="preserve"> is used to transmit power to the tag and receive</w:t>
      </w:r>
      <w:r w:rsidR="00007319" w:rsidRPr="00385ECB">
        <w:rPr>
          <w:rFonts w:ascii="Arial" w:hAnsi="Arial" w:cs="Arial"/>
          <w:sz w:val="24"/>
          <w:szCs w:val="24"/>
          <w:lang w:val="en-GB"/>
        </w:rPr>
        <w:t>s</w:t>
      </w:r>
      <w:r w:rsidRPr="00385ECB">
        <w:rPr>
          <w:rFonts w:ascii="Arial" w:hAnsi="Arial" w:cs="Arial"/>
          <w:sz w:val="24"/>
          <w:szCs w:val="24"/>
          <w:lang w:val="en-GB"/>
          <w:rPrChange w:id="1984" w:author="Admin" w:date="2016-10-18T16:05:00Z">
            <w:rPr>
              <w:lang w:val="en-GB"/>
            </w:rPr>
          </w:rPrChange>
        </w:rPr>
        <w:t xml:space="preserve"> the data being transmitted by the tag</w:t>
      </w:r>
      <w:ins w:id="1985" w:author="Admin" w:date="2016-10-18T17:04:00Z">
        <w:r w:rsidR="003C564C" w:rsidRPr="00385ECB">
          <w:rPr>
            <w:rFonts w:ascii="Arial" w:hAnsi="Arial" w:cs="Arial"/>
            <w:sz w:val="24"/>
            <w:szCs w:val="24"/>
            <w:lang w:val="en-GB"/>
          </w:rPr>
          <w:t>.</w:t>
        </w:r>
      </w:ins>
      <w:del w:id="1986" w:author="Admin" w:date="2016-10-18T17:04:00Z">
        <w:r w:rsidRPr="00385ECB" w:rsidDel="003C564C">
          <w:rPr>
            <w:rFonts w:ascii="Arial" w:hAnsi="Arial" w:cs="Arial"/>
            <w:sz w:val="24"/>
            <w:szCs w:val="24"/>
            <w:lang w:val="en-GB"/>
            <w:rPrChange w:id="1987" w:author="Admin" w:date="2016-10-18T16:05:00Z">
              <w:rPr>
                <w:lang w:val="en-GB"/>
              </w:rPr>
            </w:rPrChange>
          </w:rPr>
          <w:delText xml:space="preserve"> </w:delText>
        </w:r>
      </w:del>
      <w:r w:rsidRPr="00385ECB">
        <w:rPr>
          <w:rFonts w:ascii="Arial" w:hAnsi="Arial" w:cs="Arial"/>
          <w:sz w:val="24"/>
          <w:szCs w:val="24"/>
          <w:vertAlign w:val="superscript"/>
          <w:lang w:val="en-GB"/>
          <w:rPrChange w:id="1988" w:author="Admin" w:date="2016-10-18T17:04:00Z">
            <w:rPr>
              <w:lang w:val="en-GB"/>
            </w:rPr>
          </w:rPrChange>
        </w:rPr>
        <w:t>[11]</w:t>
      </w:r>
      <w:del w:id="1989" w:author="Admin" w:date="2016-10-18T17:04:00Z">
        <w:r w:rsidRPr="00385ECB" w:rsidDel="003C564C">
          <w:rPr>
            <w:rFonts w:ascii="Arial" w:hAnsi="Arial" w:cs="Arial"/>
            <w:sz w:val="24"/>
            <w:szCs w:val="24"/>
            <w:lang w:val="en-GB"/>
            <w:rPrChange w:id="1990" w:author="Admin" w:date="2016-10-18T16:05:00Z">
              <w:rPr>
                <w:lang w:val="en-GB"/>
              </w:rPr>
            </w:rPrChange>
          </w:rPr>
          <w:delText>.</w:delText>
        </w:r>
      </w:del>
    </w:p>
    <w:p w14:paraId="24BE20F7" w14:textId="77777777" w:rsidR="0045790C" w:rsidRPr="00385ECB" w:rsidRDefault="0045790C" w:rsidP="00754AB6">
      <w:pPr>
        <w:spacing w:after="0" w:line="360" w:lineRule="auto"/>
        <w:ind w:left="0" w:firstLine="0"/>
        <w:rPr>
          <w:rFonts w:ascii="Arial" w:hAnsi="Arial" w:cs="Arial"/>
          <w:sz w:val="24"/>
          <w:szCs w:val="24"/>
          <w:lang w:val="en-GB"/>
          <w:rPrChange w:id="1991" w:author="Admin" w:date="2016-10-18T16:05:00Z">
            <w:rPr>
              <w:lang w:val="en-GB"/>
            </w:rPr>
          </w:rPrChange>
        </w:rPr>
        <w:pPrChange w:id="1992" w:author="Admin" w:date="2016-10-18T16:11:00Z">
          <w:pPr>
            <w:spacing w:after="636"/>
            <w:ind w:left="1"/>
          </w:pPr>
        </w:pPrChange>
      </w:pPr>
    </w:p>
    <w:p w14:paraId="2D037780" w14:textId="77777777" w:rsidR="00C261B9" w:rsidRPr="00385ECB" w:rsidRDefault="007D0309" w:rsidP="00D12910">
      <w:pPr>
        <w:pStyle w:val="Heading3"/>
        <w:tabs>
          <w:tab w:val="clear" w:pos="977"/>
          <w:tab w:val="left" w:pos="990"/>
        </w:tabs>
        <w:rPr>
          <w:ins w:id="1993" w:author="Admin" w:date="2016-10-18T16:17:00Z"/>
        </w:rPr>
        <w:pPrChange w:id="1994" w:author="Admin" w:date="2016-10-18T16:35:00Z">
          <w:pPr>
            <w:spacing w:after="636"/>
            <w:ind w:left="1"/>
          </w:pPr>
        </w:pPrChange>
      </w:pPr>
      <w:bookmarkStart w:id="1995" w:name="_Toc44019"/>
      <w:del w:id="1996" w:author="Admin" w:date="2016-10-18T16:17:00Z">
        <w:r w:rsidRPr="00385ECB" w:rsidDel="0045790C">
          <w:rPr>
            <w:rPrChange w:id="1997" w:author="Admin" w:date="2016-10-18T16:05:00Z">
              <w:rPr>
                <w:rFonts w:ascii="Calibri" w:eastAsia="Calibri" w:hAnsi="Calibri" w:cs="Calibri"/>
                <w:b/>
                <w:lang w:val="en-GB"/>
              </w:rPr>
            </w:rPrChange>
          </w:rPr>
          <w:tab/>
        </w:r>
      </w:del>
      <w:r w:rsidRPr="00385ECB">
        <w:t>2.3.2</w:t>
      </w:r>
      <w:r w:rsidRPr="00385ECB">
        <w:tab/>
        <w:t>UCT’s RFID Solution</w:t>
      </w:r>
      <w:bookmarkEnd w:id="1995"/>
    </w:p>
    <w:p w14:paraId="790C462F" w14:textId="77777777" w:rsidR="0045790C" w:rsidRPr="00385ECB" w:rsidRDefault="0045790C" w:rsidP="001C1ABF">
      <w:pPr>
        <w:rPr>
          <w:lang w:val="en-GB"/>
        </w:rPr>
      </w:pPr>
    </w:p>
    <w:p w14:paraId="66ED6D5C" w14:textId="77777777" w:rsidR="00C261B9" w:rsidRPr="00385ECB" w:rsidRDefault="00DE40D7" w:rsidP="00754AB6">
      <w:pPr>
        <w:spacing w:after="0" w:line="360" w:lineRule="auto"/>
        <w:ind w:left="0" w:firstLine="0"/>
        <w:rPr>
          <w:ins w:id="1998" w:author="Admin" w:date="2016-10-18T16:17:00Z"/>
          <w:rFonts w:ascii="Arial" w:hAnsi="Arial" w:cs="Arial"/>
          <w:sz w:val="24"/>
          <w:szCs w:val="24"/>
          <w:lang w:val="en-GB"/>
        </w:rPr>
        <w:pPrChange w:id="1999" w:author="Admin" w:date="2016-10-18T16:11:00Z">
          <w:pPr>
            <w:ind w:left="1"/>
          </w:pPr>
        </w:pPrChange>
      </w:pPr>
      <w:r>
        <w:rPr>
          <w:rFonts w:ascii="Arial" w:hAnsi="Arial" w:cs="Arial"/>
          <w:sz w:val="24"/>
          <w:szCs w:val="24"/>
          <w:lang w:val="en-GB"/>
        </w:rPr>
        <w:t>Once</w:t>
      </w:r>
      <w:r w:rsidR="007D0309" w:rsidRPr="00385ECB">
        <w:rPr>
          <w:rFonts w:ascii="Arial" w:hAnsi="Arial" w:cs="Arial"/>
          <w:sz w:val="24"/>
          <w:szCs w:val="24"/>
          <w:lang w:val="en-GB"/>
          <w:rPrChange w:id="2000" w:author="Admin" w:date="2016-10-18T16:05:00Z">
            <w:rPr>
              <w:lang w:val="en-GB"/>
            </w:rPr>
          </w:rPrChange>
        </w:rPr>
        <w:t xml:space="preserve"> an understanding of the fundamentals was </w:t>
      </w:r>
      <w:r w:rsidR="007D0309" w:rsidRPr="00385ECB">
        <w:rPr>
          <w:rFonts w:ascii="Arial" w:hAnsi="Arial" w:cs="Arial"/>
          <w:sz w:val="24"/>
          <w:szCs w:val="24"/>
          <w:highlight w:val="yellow"/>
          <w:lang w:val="en-GB"/>
          <w:rPrChange w:id="2001" w:author="Admin" w:date="2016-10-18T16:05:00Z">
            <w:rPr>
              <w:lang w:val="en-GB"/>
            </w:rPr>
          </w:rPrChange>
        </w:rPr>
        <w:t>attained</w:t>
      </w:r>
      <w:r w:rsidR="00555EC5" w:rsidRPr="00385ECB">
        <w:rPr>
          <w:rFonts w:ascii="Arial" w:hAnsi="Arial" w:cs="Arial"/>
          <w:sz w:val="24"/>
          <w:szCs w:val="24"/>
          <w:highlight w:val="yellow"/>
          <w:lang w:val="en-GB"/>
        </w:rPr>
        <w:t>,</w:t>
      </w:r>
      <w:r w:rsidR="007D0309" w:rsidRPr="00385ECB">
        <w:rPr>
          <w:rFonts w:ascii="Arial" w:hAnsi="Arial" w:cs="Arial"/>
          <w:sz w:val="24"/>
          <w:szCs w:val="24"/>
          <w:highlight w:val="yellow"/>
          <w:lang w:val="en-GB"/>
          <w:rPrChange w:id="2002" w:author="Admin" w:date="2016-10-18T16:05:00Z">
            <w:rPr>
              <w:lang w:val="en-GB"/>
            </w:rPr>
          </w:rPrChange>
        </w:rPr>
        <w:t xml:space="preserve"> the physical</w:t>
      </w:r>
      <w:r w:rsidR="007D0309" w:rsidRPr="00385ECB">
        <w:rPr>
          <w:rFonts w:ascii="Arial" w:hAnsi="Arial" w:cs="Arial"/>
          <w:sz w:val="24"/>
          <w:szCs w:val="24"/>
          <w:lang w:val="en-GB"/>
          <w:rPrChange w:id="2003" w:author="Admin" w:date="2016-10-18T16:05:00Z">
            <w:rPr>
              <w:lang w:val="en-GB"/>
            </w:rPr>
          </w:rPrChange>
        </w:rPr>
        <w:t xml:space="preserve"> reader was then reviewed. The reader to be use</w:t>
      </w:r>
      <w:r w:rsidR="00651854">
        <w:rPr>
          <w:rFonts w:ascii="Arial" w:hAnsi="Arial" w:cs="Arial"/>
          <w:sz w:val="24"/>
          <w:szCs w:val="24"/>
          <w:lang w:val="en-GB"/>
        </w:rPr>
        <w:t>d is a solution put together in-</w:t>
      </w:r>
      <w:r w:rsidR="007D0309" w:rsidRPr="00385ECB">
        <w:rPr>
          <w:rFonts w:ascii="Arial" w:hAnsi="Arial" w:cs="Arial"/>
          <w:sz w:val="24"/>
          <w:szCs w:val="24"/>
          <w:lang w:val="en-GB"/>
          <w:rPrChange w:id="2004" w:author="Admin" w:date="2016-10-18T16:05:00Z">
            <w:rPr>
              <w:lang w:val="en-GB"/>
            </w:rPr>
          </w:rPrChange>
        </w:rPr>
        <w:t>house at UCT</w:t>
      </w:r>
      <w:r w:rsidR="00651854">
        <w:rPr>
          <w:rFonts w:ascii="Arial" w:hAnsi="Arial" w:cs="Arial"/>
          <w:sz w:val="24"/>
          <w:szCs w:val="24"/>
          <w:lang w:val="en-GB"/>
        </w:rPr>
        <w:t>,</w:t>
      </w:r>
      <w:r w:rsidR="007D0309" w:rsidRPr="00385ECB">
        <w:rPr>
          <w:rFonts w:ascii="Arial" w:hAnsi="Arial" w:cs="Arial"/>
          <w:sz w:val="24"/>
          <w:szCs w:val="24"/>
          <w:lang w:val="en-GB"/>
          <w:rPrChange w:id="2005" w:author="Admin" w:date="2016-10-18T16:05:00Z">
            <w:rPr>
              <w:lang w:val="en-GB"/>
            </w:rPr>
          </w:rPrChange>
        </w:rPr>
        <w:t xml:space="preserve"> using the existing RDM 6300 module and MCP2200 FTDI Chip</w:t>
      </w:r>
      <w:ins w:id="2006" w:author="Admin" w:date="2016-10-18T17:04:00Z">
        <w:r w:rsidR="003C564C" w:rsidRPr="00385ECB">
          <w:rPr>
            <w:rFonts w:ascii="Arial" w:hAnsi="Arial" w:cs="Arial"/>
            <w:sz w:val="24"/>
            <w:szCs w:val="24"/>
            <w:lang w:val="en-GB"/>
          </w:rPr>
          <w:t>.</w:t>
        </w:r>
      </w:ins>
      <w:r w:rsidR="007D0309" w:rsidRPr="00385ECB">
        <w:rPr>
          <w:rFonts w:ascii="Arial" w:hAnsi="Arial" w:cs="Arial"/>
          <w:sz w:val="24"/>
          <w:szCs w:val="24"/>
          <w:vertAlign w:val="superscript"/>
          <w:lang w:val="en-GB"/>
          <w:rPrChange w:id="2007" w:author="Admin" w:date="2016-10-18T17:04:00Z">
            <w:rPr>
              <w:lang w:val="en-GB"/>
            </w:rPr>
          </w:rPrChange>
        </w:rPr>
        <w:t>[12]</w:t>
      </w:r>
      <w:del w:id="2008" w:author="Admin" w:date="2016-10-18T17:04:00Z">
        <w:r w:rsidR="007D0309" w:rsidRPr="00385ECB" w:rsidDel="003C564C">
          <w:rPr>
            <w:rFonts w:ascii="Arial" w:hAnsi="Arial" w:cs="Arial"/>
            <w:sz w:val="24"/>
            <w:szCs w:val="24"/>
            <w:lang w:val="en-GB"/>
            <w:rPrChange w:id="2009" w:author="Admin" w:date="2016-10-18T16:05:00Z">
              <w:rPr>
                <w:lang w:val="en-GB"/>
              </w:rPr>
            </w:rPrChange>
          </w:rPr>
          <w:delText>.</w:delText>
        </w:r>
      </w:del>
    </w:p>
    <w:p w14:paraId="3D895F07" w14:textId="77777777" w:rsidR="0045790C" w:rsidRPr="00385ECB" w:rsidRDefault="0045790C" w:rsidP="00754AB6">
      <w:pPr>
        <w:spacing w:after="0" w:line="360" w:lineRule="auto"/>
        <w:ind w:left="0" w:firstLine="0"/>
        <w:rPr>
          <w:rFonts w:ascii="Arial" w:hAnsi="Arial" w:cs="Arial"/>
          <w:sz w:val="24"/>
          <w:szCs w:val="24"/>
          <w:lang w:val="en-GB"/>
          <w:rPrChange w:id="2010" w:author="Admin" w:date="2016-10-18T16:05:00Z">
            <w:rPr>
              <w:lang w:val="en-GB"/>
            </w:rPr>
          </w:rPrChange>
        </w:rPr>
        <w:pPrChange w:id="2011" w:author="Admin" w:date="2016-10-18T16:11:00Z">
          <w:pPr>
            <w:ind w:left="1"/>
          </w:pPr>
        </w:pPrChange>
      </w:pPr>
    </w:p>
    <w:p w14:paraId="5A0F6C01" w14:textId="77777777" w:rsidR="00C261B9" w:rsidRPr="00385ECB" w:rsidRDefault="007D0309" w:rsidP="00754AB6">
      <w:pPr>
        <w:spacing w:after="0" w:line="360" w:lineRule="auto"/>
        <w:ind w:left="0" w:firstLine="0"/>
        <w:rPr>
          <w:ins w:id="2012" w:author="Admin" w:date="2016-10-18T16:17:00Z"/>
          <w:rFonts w:ascii="Arial" w:hAnsi="Arial" w:cs="Arial"/>
          <w:sz w:val="24"/>
          <w:szCs w:val="24"/>
          <w:lang w:val="en-GB"/>
        </w:rPr>
        <w:pPrChange w:id="2013" w:author="Admin" w:date="2016-10-18T16:11:00Z">
          <w:pPr>
            <w:ind w:left="1"/>
          </w:pPr>
        </w:pPrChange>
      </w:pPr>
      <w:r w:rsidRPr="00385ECB">
        <w:rPr>
          <w:rFonts w:ascii="Arial" w:hAnsi="Arial" w:cs="Arial"/>
          <w:sz w:val="24"/>
          <w:szCs w:val="24"/>
          <w:lang w:val="en-GB"/>
          <w:rPrChange w:id="2014" w:author="Admin" w:date="2016-10-18T16:05:00Z">
            <w:rPr>
              <w:lang w:val="en-GB"/>
            </w:rPr>
          </w:rPrChange>
        </w:rPr>
        <w:t>The RDM 6300 is a 125KHz</w:t>
      </w:r>
      <w:r w:rsidR="00DE40D7">
        <w:rPr>
          <w:rFonts w:ascii="Arial" w:hAnsi="Arial" w:cs="Arial"/>
          <w:sz w:val="24"/>
          <w:szCs w:val="24"/>
          <w:lang w:val="en-GB"/>
        </w:rPr>
        <w:t>,</w:t>
      </w:r>
      <w:r w:rsidRPr="00385ECB">
        <w:rPr>
          <w:rFonts w:ascii="Arial" w:hAnsi="Arial" w:cs="Arial"/>
          <w:sz w:val="24"/>
          <w:szCs w:val="24"/>
          <w:lang w:val="en-GB"/>
          <w:rPrChange w:id="2015" w:author="Admin" w:date="2016-10-18T16:05:00Z">
            <w:rPr>
              <w:lang w:val="en-GB"/>
            </w:rPr>
          </w:rPrChange>
        </w:rPr>
        <w:t xml:space="preserve"> low frequency card reader for 125KHz compatible tags like the ones used by UCT for student cards. It supports an external antenna with a range of about 50mm</w:t>
      </w:r>
      <w:ins w:id="2016" w:author="Admin" w:date="2016-10-18T17:05:00Z">
        <w:r w:rsidR="003C564C" w:rsidRPr="00385ECB">
          <w:rPr>
            <w:rFonts w:ascii="Arial" w:hAnsi="Arial" w:cs="Arial"/>
            <w:sz w:val="24"/>
            <w:szCs w:val="24"/>
            <w:lang w:val="en-GB"/>
          </w:rPr>
          <w:t>.</w:t>
        </w:r>
      </w:ins>
      <w:del w:id="2017" w:author="Admin" w:date="2016-10-18T17:05:00Z">
        <w:r w:rsidRPr="00385ECB" w:rsidDel="003C564C">
          <w:rPr>
            <w:rFonts w:ascii="Arial" w:hAnsi="Arial" w:cs="Arial"/>
            <w:sz w:val="24"/>
            <w:szCs w:val="24"/>
            <w:lang w:val="en-GB"/>
            <w:rPrChange w:id="2018" w:author="Admin" w:date="2016-10-18T16:05:00Z">
              <w:rPr>
                <w:lang w:val="en-GB"/>
              </w:rPr>
            </w:rPrChange>
          </w:rPr>
          <w:delText xml:space="preserve"> </w:delText>
        </w:r>
      </w:del>
      <w:r w:rsidRPr="00385ECB">
        <w:rPr>
          <w:rFonts w:ascii="Arial" w:hAnsi="Arial" w:cs="Arial"/>
          <w:sz w:val="24"/>
          <w:szCs w:val="24"/>
          <w:vertAlign w:val="superscript"/>
          <w:lang w:val="en-GB"/>
          <w:rPrChange w:id="2019" w:author="Admin" w:date="2016-10-18T17:05:00Z">
            <w:rPr>
              <w:lang w:val="en-GB"/>
            </w:rPr>
          </w:rPrChange>
        </w:rPr>
        <w:t>[13]</w:t>
      </w:r>
      <w:del w:id="2020" w:author="Admin" w:date="2016-10-18T17:05:00Z">
        <w:r w:rsidRPr="00385ECB" w:rsidDel="003C564C">
          <w:rPr>
            <w:rFonts w:ascii="Arial" w:hAnsi="Arial" w:cs="Arial"/>
            <w:sz w:val="24"/>
            <w:szCs w:val="24"/>
            <w:vertAlign w:val="superscript"/>
            <w:lang w:val="en-GB"/>
            <w:rPrChange w:id="2021" w:author="Admin" w:date="2016-10-18T17:05:00Z">
              <w:rPr>
                <w:lang w:val="en-GB"/>
              </w:rPr>
            </w:rPrChange>
          </w:rPr>
          <w:delText>.</w:delText>
        </w:r>
      </w:del>
      <w:r w:rsidRPr="00385ECB">
        <w:rPr>
          <w:rFonts w:ascii="Arial" w:hAnsi="Arial" w:cs="Arial"/>
          <w:sz w:val="24"/>
          <w:szCs w:val="24"/>
          <w:lang w:val="en-GB"/>
          <w:rPrChange w:id="2022" w:author="Admin" w:date="2016-10-18T16:05:00Z">
            <w:rPr>
              <w:lang w:val="en-GB"/>
            </w:rPr>
          </w:rPrChange>
        </w:rPr>
        <w:t xml:space="preserve"> This is a fairly popular module in the maker community</w:t>
      </w:r>
      <w:r w:rsidR="00651854">
        <w:rPr>
          <w:rFonts w:ascii="Arial" w:hAnsi="Arial" w:cs="Arial"/>
          <w:sz w:val="24"/>
          <w:szCs w:val="24"/>
          <w:lang w:val="en-GB"/>
        </w:rPr>
        <w:t>, as it is relatively cheap</w:t>
      </w:r>
      <w:r w:rsidRPr="00385ECB">
        <w:rPr>
          <w:rFonts w:ascii="Arial" w:hAnsi="Arial" w:cs="Arial"/>
          <w:sz w:val="24"/>
          <w:szCs w:val="24"/>
          <w:lang w:val="en-GB"/>
          <w:rPrChange w:id="2023" w:author="Admin" w:date="2016-10-18T16:05:00Z">
            <w:rPr>
              <w:lang w:val="en-GB"/>
            </w:rPr>
          </w:rPrChange>
        </w:rPr>
        <w:t xml:space="preserve"> at about </w:t>
      </w:r>
      <w:r w:rsidRPr="00385ECB">
        <w:rPr>
          <w:rFonts w:ascii="Arial" w:eastAsia="Calibri" w:hAnsi="Arial" w:cs="Arial"/>
          <w:sz w:val="24"/>
          <w:szCs w:val="24"/>
          <w:lang w:val="en-GB"/>
          <w:rPrChange w:id="2024" w:author="Admin" w:date="2016-10-18T16:05:00Z">
            <w:rPr>
              <w:rFonts w:ascii="Calibri" w:eastAsia="Calibri" w:hAnsi="Calibri" w:cs="Calibri"/>
              <w:lang w:val="en-GB"/>
            </w:rPr>
          </w:rPrChange>
        </w:rPr>
        <w:t>$</w:t>
      </w:r>
      <w:r w:rsidRPr="00385ECB">
        <w:rPr>
          <w:rFonts w:ascii="Arial" w:hAnsi="Arial" w:cs="Arial"/>
          <w:sz w:val="24"/>
          <w:szCs w:val="24"/>
          <w:lang w:val="en-GB"/>
          <w:rPrChange w:id="2025" w:author="Admin" w:date="2016-10-18T16:05:00Z">
            <w:rPr>
              <w:lang w:val="en-GB"/>
            </w:rPr>
          </w:rPrChange>
        </w:rPr>
        <w:t xml:space="preserve">12.50, compared to commercial equivalents. It is also popular because of the many resources associated with the maker community and its widespread adoption </w:t>
      </w:r>
      <w:r w:rsidR="00DE40D7">
        <w:rPr>
          <w:rFonts w:ascii="Arial" w:hAnsi="Arial" w:cs="Arial"/>
          <w:sz w:val="24"/>
          <w:szCs w:val="24"/>
          <w:lang w:val="en-GB"/>
        </w:rPr>
        <w:lastRenderedPageBreak/>
        <w:t>means that</w:t>
      </w:r>
      <w:r w:rsidRPr="00385ECB">
        <w:rPr>
          <w:rFonts w:ascii="Arial" w:hAnsi="Arial" w:cs="Arial"/>
          <w:sz w:val="24"/>
          <w:szCs w:val="24"/>
          <w:lang w:val="en-GB"/>
          <w:rPrChange w:id="2026" w:author="Admin" w:date="2016-10-18T16:05:00Z">
            <w:rPr>
              <w:lang w:val="en-GB"/>
            </w:rPr>
          </w:rPrChange>
        </w:rPr>
        <w:t xml:space="preserve"> any problems will be easy to troubleshoot through this community if </w:t>
      </w:r>
      <w:r w:rsidR="00651854">
        <w:rPr>
          <w:rFonts w:ascii="Arial" w:hAnsi="Arial" w:cs="Arial"/>
          <w:sz w:val="24"/>
          <w:szCs w:val="24"/>
          <w:lang w:val="en-GB"/>
        </w:rPr>
        <w:t>necessary.</w:t>
      </w:r>
      <w:r w:rsidRPr="00385ECB">
        <w:rPr>
          <w:rFonts w:ascii="Arial" w:hAnsi="Arial" w:cs="Arial"/>
          <w:sz w:val="24"/>
          <w:szCs w:val="24"/>
          <w:lang w:val="en-GB"/>
          <w:rPrChange w:id="2027" w:author="Admin" w:date="2016-10-18T16:05:00Z">
            <w:rPr>
              <w:lang w:val="en-GB"/>
            </w:rPr>
          </w:rPrChange>
        </w:rPr>
        <w:t xml:space="preserve"> A picture of the above mentioned RDM 6300 with an external antenna attached can be seen in Figure 2.9.</w:t>
      </w:r>
    </w:p>
    <w:p w14:paraId="1CAF41C0" w14:textId="77777777" w:rsidR="0045790C" w:rsidRPr="00385ECB" w:rsidRDefault="0045790C" w:rsidP="00754AB6">
      <w:pPr>
        <w:spacing w:after="0" w:line="360" w:lineRule="auto"/>
        <w:ind w:left="0" w:firstLine="0"/>
        <w:rPr>
          <w:rFonts w:ascii="Arial" w:hAnsi="Arial" w:cs="Arial"/>
          <w:sz w:val="24"/>
          <w:szCs w:val="24"/>
          <w:lang w:val="en-GB"/>
          <w:rPrChange w:id="2028" w:author="Admin" w:date="2016-10-18T16:05:00Z">
            <w:rPr>
              <w:lang w:val="en-GB"/>
            </w:rPr>
          </w:rPrChange>
        </w:rPr>
        <w:pPrChange w:id="2029" w:author="Admin" w:date="2016-10-18T16:11:00Z">
          <w:pPr>
            <w:ind w:left="1"/>
          </w:pPr>
        </w:pPrChange>
      </w:pPr>
    </w:p>
    <w:p w14:paraId="0A7A1EFF" w14:textId="77777777" w:rsidR="00C261B9" w:rsidRPr="00385ECB" w:rsidRDefault="007D0309" w:rsidP="00754AB6">
      <w:pPr>
        <w:spacing w:after="0" w:line="360" w:lineRule="auto"/>
        <w:ind w:left="0" w:firstLine="0"/>
        <w:rPr>
          <w:rFonts w:ascii="Arial" w:hAnsi="Arial" w:cs="Arial"/>
          <w:sz w:val="24"/>
          <w:szCs w:val="24"/>
          <w:lang w:val="en-GB"/>
          <w:rPrChange w:id="2030" w:author="Admin" w:date="2016-10-18T16:05:00Z">
            <w:rPr>
              <w:lang w:val="en-GB"/>
            </w:rPr>
          </w:rPrChange>
        </w:rPr>
        <w:pPrChange w:id="2031" w:author="Admin" w:date="2016-10-18T16:11:00Z">
          <w:pPr>
            <w:ind w:left="1"/>
          </w:pPr>
        </w:pPrChange>
      </w:pPr>
      <w:r w:rsidRPr="00385ECB">
        <w:rPr>
          <w:rFonts w:ascii="Arial" w:hAnsi="Arial" w:cs="Arial"/>
          <w:sz w:val="24"/>
          <w:szCs w:val="24"/>
          <w:lang w:val="en-GB"/>
          <w:rPrChange w:id="2032" w:author="Admin" w:date="2016-10-18T16:05:00Z">
            <w:rPr>
              <w:lang w:val="en-GB"/>
            </w:rPr>
          </w:rPrChange>
        </w:rPr>
        <w:t>The MCP2200 is a USB2.0 to UART Protocol Converter</w:t>
      </w:r>
      <w:r w:rsidR="00DE40D7">
        <w:rPr>
          <w:rFonts w:ascii="Arial" w:hAnsi="Arial" w:cs="Arial"/>
          <w:sz w:val="24"/>
          <w:szCs w:val="24"/>
          <w:lang w:val="en-GB"/>
        </w:rPr>
        <w:t xml:space="preserve"> that</w:t>
      </w:r>
      <w:r w:rsidR="00651854">
        <w:rPr>
          <w:rFonts w:ascii="Arial" w:hAnsi="Arial" w:cs="Arial"/>
          <w:sz w:val="24"/>
          <w:szCs w:val="24"/>
          <w:lang w:val="en-GB"/>
        </w:rPr>
        <w:t>,</w:t>
      </w:r>
      <w:r w:rsidRPr="00385ECB">
        <w:rPr>
          <w:rFonts w:ascii="Arial" w:hAnsi="Arial" w:cs="Arial"/>
          <w:sz w:val="24"/>
          <w:szCs w:val="24"/>
          <w:lang w:val="en-GB"/>
          <w:rPrChange w:id="2033" w:author="Admin" w:date="2016-10-18T16:05:00Z">
            <w:rPr>
              <w:lang w:val="en-GB"/>
            </w:rPr>
          </w:rPrChange>
        </w:rPr>
        <w:t xml:space="preserve"> when paired with the RDM module</w:t>
      </w:r>
      <w:r w:rsidR="00651854">
        <w:rPr>
          <w:rFonts w:ascii="Arial" w:hAnsi="Arial" w:cs="Arial"/>
          <w:sz w:val="24"/>
          <w:szCs w:val="24"/>
          <w:lang w:val="en-GB"/>
        </w:rPr>
        <w:t>,</w:t>
      </w:r>
      <w:r w:rsidRPr="00385ECB">
        <w:rPr>
          <w:rFonts w:ascii="Arial" w:hAnsi="Arial" w:cs="Arial"/>
          <w:sz w:val="24"/>
          <w:szCs w:val="24"/>
          <w:lang w:val="en-GB"/>
          <w:rPrChange w:id="2034" w:author="Admin" w:date="2016-10-18T16:05:00Z">
            <w:rPr>
              <w:lang w:val="en-GB"/>
            </w:rPr>
          </w:rPrChange>
        </w:rPr>
        <w:t xml:space="preserve"> allows the RFID Reader to communicate wi</w:t>
      </w:r>
      <w:r w:rsidR="00DE40D7">
        <w:rPr>
          <w:rFonts w:ascii="Arial" w:hAnsi="Arial" w:cs="Arial"/>
          <w:sz w:val="24"/>
          <w:szCs w:val="24"/>
          <w:lang w:val="en-GB"/>
        </w:rPr>
        <w:t xml:space="preserve">th any computer with a USB port </w:t>
      </w:r>
      <w:r w:rsidRPr="00DE40D7">
        <w:rPr>
          <w:rFonts w:ascii="Arial" w:hAnsi="Arial" w:cs="Arial"/>
          <w:sz w:val="24"/>
          <w:szCs w:val="24"/>
          <w:vertAlign w:val="superscript"/>
          <w:lang w:val="en-GB"/>
          <w:rPrChange w:id="2035" w:author="Admin" w:date="2016-10-18T16:05:00Z">
            <w:rPr>
              <w:lang w:val="en-GB"/>
            </w:rPr>
          </w:rPrChange>
        </w:rPr>
        <w:t>[14]</w:t>
      </w:r>
      <w:r w:rsidRPr="00385ECB">
        <w:rPr>
          <w:rFonts w:ascii="Arial" w:hAnsi="Arial" w:cs="Arial"/>
          <w:sz w:val="24"/>
          <w:szCs w:val="24"/>
          <w:lang w:val="en-GB"/>
          <w:rPrChange w:id="2036" w:author="Admin" w:date="2016-10-18T16:05:00Z">
            <w:rPr>
              <w:lang w:val="en-GB"/>
            </w:rPr>
          </w:rPrChange>
        </w:rPr>
        <w:t xml:space="preserve">. This allows the RFID reader to send data </w:t>
      </w:r>
      <w:r w:rsidR="00DE40D7">
        <w:rPr>
          <w:rFonts w:ascii="Arial" w:hAnsi="Arial" w:cs="Arial"/>
          <w:sz w:val="24"/>
          <w:szCs w:val="24"/>
          <w:lang w:val="en-GB"/>
        </w:rPr>
        <w:t>via</w:t>
      </w:r>
      <w:r w:rsidRPr="00385ECB">
        <w:rPr>
          <w:rFonts w:ascii="Arial" w:hAnsi="Arial" w:cs="Arial"/>
          <w:sz w:val="24"/>
          <w:szCs w:val="24"/>
          <w:lang w:val="en-GB"/>
          <w:rPrChange w:id="2037" w:author="Admin" w:date="2016-10-18T16:05:00Z">
            <w:rPr>
              <w:lang w:val="en-GB"/>
            </w:rPr>
          </w:rPrChange>
        </w:rPr>
        <w:t xml:space="preserve"> the USB cable to the computer whenever a tag is read</w:t>
      </w:r>
      <w:r w:rsidR="00DE40D7">
        <w:rPr>
          <w:rFonts w:ascii="Arial" w:hAnsi="Arial" w:cs="Arial"/>
          <w:sz w:val="24"/>
          <w:szCs w:val="24"/>
          <w:lang w:val="en-GB"/>
        </w:rPr>
        <w:t>,</w:t>
      </w:r>
      <w:r w:rsidRPr="00385ECB">
        <w:rPr>
          <w:rFonts w:ascii="Arial" w:hAnsi="Arial" w:cs="Arial"/>
          <w:sz w:val="24"/>
          <w:szCs w:val="24"/>
          <w:lang w:val="en-GB"/>
          <w:rPrChange w:id="2038" w:author="Admin" w:date="2016-10-18T16:05:00Z">
            <w:rPr>
              <w:lang w:val="en-GB"/>
            </w:rPr>
          </w:rPrChange>
        </w:rPr>
        <w:t xml:space="preserve"> making it easier to interface with the RFID device. This conversion was needed as the UART interface on the Raspberry Pi was to be used for communications on the RS485 bus.</w:t>
      </w:r>
    </w:p>
    <w:p w14:paraId="0A03D19D" w14:textId="04E1059A" w:rsidR="00C261B9" w:rsidRPr="00385ECB" w:rsidRDefault="009F5C60" w:rsidP="0045790C">
      <w:pPr>
        <w:spacing w:after="0" w:line="360" w:lineRule="auto"/>
        <w:ind w:left="0" w:firstLine="0"/>
        <w:jc w:val="center"/>
        <w:rPr>
          <w:rFonts w:ascii="Arial" w:hAnsi="Arial" w:cs="Arial"/>
          <w:sz w:val="24"/>
          <w:szCs w:val="24"/>
          <w:lang w:val="en-GB"/>
          <w:rPrChange w:id="2039" w:author="Admin" w:date="2016-10-18T16:05:00Z">
            <w:rPr>
              <w:lang w:val="en-GB"/>
            </w:rPr>
          </w:rPrChange>
        </w:rPr>
        <w:pPrChange w:id="2040" w:author="Admin" w:date="2016-10-18T16:17:00Z">
          <w:pPr>
            <w:spacing w:after="319" w:line="259" w:lineRule="auto"/>
            <w:ind w:left="2299" w:firstLine="0"/>
            <w:jc w:val="left"/>
          </w:pPr>
        </w:pPrChange>
      </w:pPr>
      <w:r w:rsidRPr="00385ECB">
        <w:rPr>
          <w:rFonts w:ascii="Arial" w:hAnsi="Arial" w:cs="Arial"/>
          <w:noProof/>
          <w:sz w:val="24"/>
          <w:szCs w:val="24"/>
          <w:rPrChange w:id="2041" w:author="Admin" w:date="2016-10-18T16:05:00Z">
            <w:rPr>
              <w:rFonts w:ascii="Arial" w:hAnsi="Arial" w:cs="Arial"/>
              <w:noProof/>
              <w:sz w:val="24"/>
              <w:szCs w:val="24"/>
            </w:rPr>
          </w:rPrChange>
        </w:rPr>
        <w:drawing>
          <wp:inline distT="0" distB="0" distL="0" distR="0" wp14:anchorId="3EAAA14F" wp14:editId="5B41C2F5">
            <wp:extent cx="3200400" cy="2400300"/>
            <wp:effectExtent l="0" t="0" r="0" b="0"/>
            <wp:docPr id="15"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0400" cy="2400300"/>
                    </a:xfrm>
                    <a:prstGeom prst="rect">
                      <a:avLst/>
                    </a:prstGeom>
                    <a:noFill/>
                    <a:ln>
                      <a:noFill/>
                    </a:ln>
                  </pic:spPr>
                </pic:pic>
              </a:graphicData>
            </a:graphic>
          </wp:inline>
        </w:drawing>
      </w:r>
    </w:p>
    <w:p w14:paraId="4F8D379F" w14:textId="77777777" w:rsidR="002C148F" w:rsidRPr="00385ECB" w:rsidRDefault="007D0309" w:rsidP="002C148F">
      <w:pPr>
        <w:pStyle w:val="Caption"/>
        <w:rPr>
          <w:ins w:id="2042" w:author="Admin" w:date="2016-10-18T16:17:00Z"/>
          <w:sz w:val="24"/>
          <w:szCs w:val="24"/>
          <w:lang w:val="en-GB"/>
        </w:rPr>
        <w:pPrChange w:id="2043" w:author="Admin" w:date="2016-11-01T19:35:00Z">
          <w:pPr>
            <w:spacing w:after="520"/>
            <w:ind w:left="1"/>
          </w:pPr>
        </w:pPrChange>
      </w:pPr>
      <w:del w:id="2044" w:author="Admin" w:date="2016-11-01T19:35:00Z">
        <w:r w:rsidRPr="00385ECB" w:rsidDel="002C148F">
          <w:rPr>
            <w:sz w:val="24"/>
            <w:szCs w:val="24"/>
            <w:lang w:val="en-GB"/>
            <w:rPrChange w:id="2045" w:author="Admin" w:date="2016-10-18T16:05:00Z">
              <w:rPr>
                <w:lang w:val="en-GB"/>
              </w:rPr>
            </w:rPrChange>
          </w:rPr>
          <w:delText xml:space="preserve">Figure 2.9: The RDM 6300 Module with an external </w:delText>
        </w:r>
      </w:del>
      <w:del w:id="2046" w:author="Admin" w:date="2016-10-18T16:48:00Z">
        <w:r w:rsidRPr="00385ECB" w:rsidDel="00686EE4">
          <w:rPr>
            <w:sz w:val="24"/>
            <w:szCs w:val="24"/>
            <w:lang w:val="en-GB"/>
            <w:rPrChange w:id="2047" w:author="Admin" w:date="2016-10-18T16:05:00Z">
              <w:rPr>
                <w:lang w:val="en-GB"/>
              </w:rPr>
            </w:rPrChange>
          </w:rPr>
          <w:delText>antena</w:delText>
        </w:r>
      </w:del>
      <w:del w:id="2048" w:author="Admin" w:date="2016-11-01T19:35:00Z">
        <w:r w:rsidRPr="00385ECB" w:rsidDel="002C148F">
          <w:rPr>
            <w:sz w:val="24"/>
            <w:szCs w:val="24"/>
            <w:lang w:val="en-GB"/>
            <w:rPrChange w:id="2049" w:author="Admin" w:date="2016-10-18T16:05:00Z">
              <w:rPr>
                <w:lang w:val="en-GB"/>
              </w:rPr>
            </w:rPrChange>
          </w:rPr>
          <w:delText xml:space="preserve"> connected directly to the module [13].</w:delText>
        </w:r>
      </w:del>
      <w:ins w:id="2050" w:author="Admin" w:date="2016-11-01T19:35:00Z">
        <w:r w:rsidR="002C148F" w:rsidRPr="00385ECB">
          <w:rPr>
            <w:lang w:val="en-GB"/>
          </w:rPr>
          <w:t>Figure 2.9: The RDM 6300 Module with an external antenna connected directly to the module.</w:t>
        </w:r>
        <w:r w:rsidR="002C148F" w:rsidRPr="00385ECB">
          <w:rPr>
            <w:vertAlign w:val="superscript"/>
            <w:lang w:val="en-GB"/>
            <w:rPrChange w:id="2051" w:author="Admin" w:date="2016-11-01T19:35:00Z">
              <w:rPr/>
            </w:rPrChange>
          </w:rPr>
          <w:t>[13]</w:t>
        </w:r>
      </w:ins>
    </w:p>
    <w:p w14:paraId="779BA274" w14:textId="77777777" w:rsidR="0045790C" w:rsidRPr="00385ECB" w:rsidRDefault="0045790C" w:rsidP="00754AB6">
      <w:pPr>
        <w:spacing w:after="0" w:line="360" w:lineRule="auto"/>
        <w:ind w:left="0" w:firstLine="0"/>
        <w:rPr>
          <w:rFonts w:ascii="Arial" w:hAnsi="Arial" w:cs="Arial"/>
          <w:sz w:val="24"/>
          <w:szCs w:val="24"/>
          <w:lang w:val="en-GB"/>
          <w:rPrChange w:id="2052" w:author="Admin" w:date="2016-10-18T16:05:00Z">
            <w:rPr>
              <w:lang w:val="en-GB"/>
            </w:rPr>
          </w:rPrChange>
        </w:rPr>
        <w:pPrChange w:id="2053" w:author="Admin" w:date="2016-10-18T16:11:00Z">
          <w:pPr>
            <w:spacing w:after="520"/>
            <w:ind w:left="1"/>
          </w:pPr>
        </w:pPrChange>
      </w:pPr>
    </w:p>
    <w:p w14:paraId="28B43839" w14:textId="77777777" w:rsidR="00C261B9" w:rsidRPr="00385ECB" w:rsidRDefault="007D0309" w:rsidP="00754AB6">
      <w:pPr>
        <w:pStyle w:val="Heading2"/>
        <w:spacing w:after="0" w:line="360" w:lineRule="auto"/>
        <w:ind w:left="0" w:firstLine="0"/>
        <w:jc w:val="both"/>
        <w:rPr>
          <w:ins w:id="2054" w:author="Admin" w:date="2016-10-18T16:17:00Z"/>
          <w:lang w:val="en-GB"/>
        </w:rPr>
        <w:pPrChange w:id="2055" w:author="Admin" w:date="2016-10-18T16:11:00Z">
          <w:pPr>
            <w:spacing w:after="520"/>
            <w:ind w:left="1"/>
          </w:pPr>
        </w:pPrChange>
      </w:pPr>
      <w:bookmarkStart w:id="2056" w:name="_Toc44020"/>
      <w:del w:id="2057" w:author="Admin" w:date="2016-10-18T16:17:00Z">
        <w:r w:rsidRPr="00385ECB" w:rsidDel="0045790C">
          <w:rPr>
            <w:rFonts w:eastAsia="Calibri"/>
            <w:lang w:val="en-GB"/>
            <w:rPrChange w:id="2058" w:author="Admin" w:date="2016-10-18T16:05:00Z">
              <w:rPr>
                <w:rFonts w:ascii="Calibri" w:eastAsia="Calibri" w:hAnsi="Calibri" w:cs="Calibri"/>
                <w:b/>
                <w:lang w:val="en-GB"/>
              </w:rPr>
            </w:rPrChange>
          </w:rPr>
          <w:tab/>
        </w:r>
      </w:del>
      <w:r w:rsidR="0045790C" w:rsidRPr="00385ECB">
        <w:rPr>
          <w:lang w:val="en-GB"/>
        </w:rPr>
        <w:t>2.4</w:t>
      </w:r>
      <w:r w:rsidR="0045790C" w:rsidRPr="00385ECB">
        <w:rPr>
          <w:lang w:val="en-GB"/>
        </w:rPr>
        <w:tab/>
        <w:t>WEBSITE, HOSTING AND SERVER</w:t>
      </w:r>
      <w:bookmarkEnd w:id="2056"/>
    </w:p>
    <w:p w14:paraId="24DDB4C1" w14:textId="77777777" w:rsidR="0045790C" w:rsidRPr="00385ECB" w:rsidRDefault="0045790C" w:rsidP="001C1ABF">
      <w:pPr>
        <w:rPr>
          <w:lang w:val="en-GB"/>
        </w:rPr>
      </w:pPr>
    </w:p>
    <w:p w14:paraId="686C25FB" w14:textId="77777777" w:rsidR="00C261B9" w:rsidRPr="00385ECB" w:rsidRDefault="007D0309" w:rsidP="00754AB6">
      <w:pPr>
        <w:spacing w:after="0" w:line="360" w:lineRule="auto"/>
        <w:ind w:left="0" w:firstLine="0"/>
        <w:rPr>
          <w:ins w:id="2059" w:author="Admin" w:date="2016-10-18T16:17:00Z"/>
          <w:rFonts w:ascii="Arial" w:hAnsi="Arial" w:cs="Arial"/>
          <w:sz w:val="24"/>
          <w:szCs w:val="24"/>
          <w:lang w:val="en-GB"/>
        </w:rPr>
        <w:pPrChange w:id="2060" w:author="Admin" w:date="2016-10-18T16:11:00Z">
          <w:pPr>
            <w:spacing w:after="636"/>
            <w:ind w:left="1"/>
          </w:pPr>
        </w:pPrChange>
      </w:pPr>
      <w:r w:rsidRPr="00385ECB">
        <w:rPr>
          <w:rFonts w:ascii="Arial" w:hAnsi="Arial" w:cs="Arial"/>
          <w:sz w:val="24"/>
          <w:szCs w:val="24"/>
          <w:lang w:val="en-GB"/>
          <w:rPrChange w:id="2061" w:author="Admin" w:date="2016-10-18T16:05:00Z">
            <w:rPr>
              <w:lang w:val="en-GB"/>
            </w:rPr>
          </w:rPrChange>
        </w:rPr>
        <w:t>In order to prove that the Vending Machine could operate with a website</w:t>
      </w:r>
      <w:r w:rsidR="00DE40D7">
        <w:rPr>
          <w:rFonts w:ascii="Arial" w:hAnsi="Arial" w:cs="Arial"/>
          <w:sz w:val="24"/>
          <w:szCs w:val="24"/>
          <w:lang w:val="en-GB"/>
        </w:rPr>
        <w:t>,</w:t>
      </w:r>
      <w:r w:rsidRPr="00385ECB">
        <w:rPr>
          <w:rFonts w:ascii="Arial" w:hAnsi="Arial" w:cs="Arial"/>
          <w:sz w:val="24"/>
          <w:szCs w:val="24"/>
          <w:lang w:val="en-GB"/>
          <w:rPrChange w:id="2062" w:author="Admin" w:date="2016-10-18T16:05:00Z">
            <w:rPr>
              <w:lang w:val="en-GB"/>
            </w:rPr>
          </w:rPrChange>
        </w:rPr>
        <w:t xml:space="preserve"> an interactive and functional website would be needed. The model used for the website will be a LAMP archetypal structure, or Stack, as this is a very popular implementation of a web server. LAMP</w:t>
      </w:r>
      <w:r w:rsidR="00DE40D7">
        <w:rPr>
          <w:rFonts w:ascii="Arial" w:hAnsi="Arial" w:cs="Arial"/>
          <w:sz w:val="24"/>
          <w:szCs w:val="24"/>
          <w:lang w:val="en-GB"/>
        </w:rPr>
        <w:t xml:space="preserve"> is</w:t>
      </w:r>
      <w:r w:rsidRPr="00385ECB">
        <w:rPr>
          <w:rFonts w:ascii="Arial" w:hAnsi="Arial" w:cs="Arial"/>
          <w:sz w:val="24"/>
          <w:szCs w:val="24"/>
          <w:lang w:val="en-GB"/>
          <w:rPrChange w:id="2063" w:author="Admin" w:date="2016-10-18T16:05:00Z">
            <w:rPr>
              <w:lang w:val="en-GB"/>
            </w:rPr>
          </w:rPrChange>
        </w:rPr>
        <w:t xml:space="preserve"> </w:t>
      </w:r>
      <w:r w:rsidR="00DE40D7" w:rsidRPr="00385ECB">
        <w:rPr>
          <w:rFonts w:ascii="Arial" w:hAnsi="Arial" w:cs="Arial"/>
          <w:sz w:val="24"/>
          <w:szCs w:val="24"/>
          <w:lang w:val="en-GB"/>
          <w:rPrChange w:id="2064" w:author="Admin" w:date="2016-10-18T16:05:00Z">
            <w:rPr>
              <w:lang w:val="en-GB"/>
            </w:rPr>
          </w:rPrChange>
        </w:rPr>
        <w:t>an acronym</w:t>
      </w:r>
      <w:r w:rsidR="00DE40D7">
        <w:rPr>
          <w:rFonts w:ascii="Arial" w:hAnsi="Arial" w:cs="Arial"/>
          <w:sz w:val="24"/>
          <w:szCs w:val="24"/>
          <w:lang w:val="en-GB"/>
        </w:rPr>
        <w:t xml:space="preserve"> for</w:t>
      </w:r>
      <w:r w:rsidR="00DE40D7" w:rsidRPr="00385ECB">
        <w:rPr>
          <w:rFonts w:ascii="Arial" w:hAnsi="Arial" w:cs="Arial"/>
          <w:sz w:val="24"/>
          <w:szCs w:val="24"/>
          <w:lang w:val="en-GB"/>
          <w:rPrChange w:id="2065" w:author="Admin" w:date="2016-10-18T16:05:00Z">
            <w:rPr>
              <w:lang w:val="en-GB"/>
            </w:rPr>
          </w:rPrChange>
        </w:rPr>
        <w:t xml:space="preserve"> </w:t>
      </w:r>
      <w:r w:rsidRPr="00385ECB">
        <w:rPr>
          <w:rFonts w:ascii="Arial" w:hAnsi="Arial" w:cs="Arial"/>
          <w:sz w:val="24"/>
          <w:szCs w:val="24"/>
          <w:lang w:val="en-GB"/>
          <w:rPrChange w:id="2066" w:author="Admin" w:date="2016-10-18T16:05:00Z">
            <w:rPr>
              <w:lang w:val="en-GB"/>
            </w:rPr>
          </w:rPrChange>
        </w:rPr>
        <w:t>Linux, the operating system, Apache, the web</w:t>
      </w:r>
      <w:r w:rsidR="00651854">
        <w:rPr>
          <w:rFonts w:ascii="Arial" w:hAnsi="Arial" w:cs="Arial"/>
          <w:sz w:val="24"/>
          <w:szCs w:val="24"/>
          <w:lang w:val="en-GB"/>
        </w:rPr>
        <w:t xml:space="preserve"> </w:t>
      </w:r>
      <w:r w:rsidRPr="00385ECB">
        <w:rPr>
          <w:rFonts w:ascii="Arial" w:hAnsi="Arial" w:cs="Arial"/>
          <w:sz w:val="24"/>
          <w:szCs w:val="24"/>
          <w:lang w:val="en-GB"/>
          <w:rPrChange w:id="2067" w:author="Admin" w:date="2016-10-18T16:05:00Z">
            <w:rPr>
              <w:lang w:val="en-GB"/>
            </w:rPr>
          </w:rPrChange>
        </w:rPr>
        <w:t xml:space="preserve">server, Mysql, the database server and PHP, the </w:t>
      </w:r>
      <w:del w:id="2068" w:author="Admin" w:date="2016-10-18T16:48:00Z">
        <w:r w:rsidRPr="00385ECB" w:rsidDel="00686EE4">
          <w:rPr>
            <w:rFonts w:ascii="Arial" w:hAnsi="Arial" w:cs="Arial"/>
            <w:sz w:val="24"/>
            <w:szCs w:val="24"/>
            <w:lang w:val="en-GB"/>
            <w:rPrChange w:id="2069" w:author="Admin" w:date="2016-10-18T16:05:00Z">
              <w:rPr>
                <w:lang w:val="en-GB"/>
              </w:rPr>
            </w:rPrChange>
          </w:rPr>
          <w:delText>scipting</w:delText>
        </w:r>
      </w:del>
      <w:ins w:id="2070" w:author="Admin" w:date="2016-10-18T16:48:00Z">
        <w:r w:rsidR="00686EE4" w:rsidRPr="00385ECB">
          <w:rPr>
            <w:rFonts w:ascii="Arial" w:hAnsi="Arial" w:cs="Arial"/>
            <w:sz w:val="24"/>
            <w:szCs w:val="24"/>
            <w:lang w:val="en-GB"/>
          </w:rPr>
          <w:t>scripting</w:t>
        </w:r>
      </w:ins>
      <w:r w:rsidR="00DE40D7">
        <w:rPr>
          <w:rFonts w:ascii="Arial" w:hAnsi="Arial" w:cs="Arial"/>
          <w:sz w:val="24"/>
          <w:szCs w:val="24"/>
          <w:lang w:val="en-GB"/>
        </w:rPr>
        <w:t xml:space="preserve"> language used</w:t>
      </w:r>
      <w:r w:rsidRPr="00385ECB">
        <w:rPr>
          <w:rFonts w:ascii="Arial" w:hAnsi="Arial" w:cs="Arial"/>
          <w:sz w:val="24"/>
          <w:szCs w:val="24"/>
          <w:lang w:val="en-GB"/>
          <w:rPrChange w:id="2071" w:author="Admin" w:date="2016-10-18T16:05:00Z">
            <w:rPr>
              <w:lang w:val="en-GB"/>
            </w:rPr>
          </w:rPrChange>
        </w:rPr>
        <w:t xml:space="preserve">, all of which are </w:t>
      </w:r>
      <w:commentRangeStart w:id="2072"/>
      <w:r w:rsidRPr="00385ECB">
        <w:rPr>
          <w:rFonts w:ascii="Arial" w:hAnsi="Arial" w:cs="Arial"/>
          <w:sz w:val="24"/>
          <w:szCs w:val="24"/>
          <w:lang w:val="en-GB"/>
          <w:rPrChange w:id="2073" w:author="Admin" w:date="2016-10-18T16:05:00Z">
            <w:rPr>
              <w:lang w:val="en-GB"/>
            </w:rPr>
          </w:rPrChange>
        </w:rPr>
        <w:t>open source</w:t>
      </w:r>
      <w:commentRangeEnd w:id="2072"/>
      <w:r w:rsidR="00DE40D7">
        <w:rPr>
          <w:rStyle w:val="CommentReference"/>
        </w:rPr>
        <w:commentReference w:id="2072"/>
      </w:r>
      <w:ins w:id="2074" w:author="Admin" w:date="2016-10-18T17:05:00Z">
        <w:r w:rsidR="003C564C" w:rsidRPr="00385ECB">
          <w:rPr>
            <w:rFonts w:ascii="Arial" w:hAnsi="Arial" w:cs="Arial"/>
            <w:sz w:val="24"/>
            <w:szCs w:val="24"/>
            <w:lang w:val="en-GB"/>
          </w:rPr>
          <w:t>.</w:t>
        </w:r>
      </w:ins>
      <w:r w:rsidRPr="00385ECB">
        <w:rPr>
          <w:rFonts w:ascii="Arial" w:hAnsi="Arial" w:cs="Arial"/>
          <w:sz w:val="24"/>
          <w:szCs w:val="24"/>
          <w:lang w:val="en-GB"/>
          <w:rPrChange w:id="2075" w:author="Admin" w:date="2016-10-18T16:05:00Z">
            <w:rPr>
              <w:lang w:val="en-GB"/>
            </w:rPr>
          </w:rPrChange>
        </w:rPr>
        <w:t xml:space="preserve"> </w:t>
      </w:r>
      <w:r w:rsidRPr="00385ECB">
        <w:rPr>
          <w:rFonts w:ascii="Arial" w:hAnsi="Arial" w:cs="Arial"/>
          <w:sz w:val="24"/>
          <w:szCs w:val="24"/>
          <w:vertAlign w:val="superscript"/>
          <w:lang w:val="en-GB"/>
          <w:rPrChange w:id="2076" w:author="Admin" w:date="2016-10-18T17:05:00Z">
            <w:rPr>
              <w:lang w:val="en-GB"/>
            </w:rPr>
          </w:rPrChange>
        </w:rPr>
        <w:t>[15]</w:t>
      </w:r>
      <w:del w:id="2077" w:author="Admin" w:date="2016-10-18T17:05:00Z">
        <w:r w:rsidRPr="00385ECB" w:rsidDel="003C564C">
          <w:rPr>
            <w:rFonts w:ascii="Arial" w:hAnsi="Arial" w:cs="Arial"/>
            <w:sz w:val="24"/>
            <w:szCs w:val="24"/>
            <w:lang w:val="en-GB"/>
            <w:rPrChange w:id="2078" w:author="Admin" w:date="2016-10-18T16:05:00Z">
              <w:rPr>
                <w:lang w:val="en-GB"/>
              </w:rPr>
            </w:rPrChange>
          </w:rPr>
          <w:delText>.</w:delText>
        </w:r>
      </w:del>
    </w:p>
    <w:p w14:paraId="17F9EE2B" w14:textId="77777777" w:rsidR="0045790C" w:rsidRPr="00385ECB" w:rsidRDefault="0045790C" w:rsidP="00754AB6">
      <w:pPr>
        <w:spacing w:after="0" w:line="360" w:lineRule="auto"/>
        <w:ind w:left="0" w:firstLine="0"/>
        <w:rPr>
          <w:rFonts w:ascii="Arial" w:hAnsi="Arial" w:cs="Arial"/>
          <w:sz w:val="24"/>
          <w:szCs w:val="24"/>
          <w:lang w:val="en-GB"/>
          <w:rPrChange w:id="2079" w:author="Admin" w:date="2016-10-18T16:05:00Z">
            <w:rPr>
              <w:lang w:val="en-GB"/>
            </w:rPr>
          </w:rPrChange>
        </w:rPr>
        <w:pPrChange w:id="2080" w:author="Admin" w:date="2016-10-18T16:11:00Z">
          <w:pPr>
            <w:spacing w:after="636"/>
            <w:ind w:left="1"/>
          </w:pPr>
        </w:pPrChange>
      </w:pPr>
    </w:p>
    <w:p w14:paraId="6A32B53F" w14:textId="77777777" w:rsidR="00C261B9" w:rsidRPr="00385ECB" w:rsidRDefault="007D0309" w:rsidP="00D12910">
      <w:pPr>
        <w:pStyle w:val="Heading3"/>
        <w:tabs>
          <w:tab w:val="left" w:pos="810"/>
        </w:tabs>
        <w:rPr>
          <w:ins w:id="2081" w:author="Admin" w:date="2016-10-18T16:17:00Z"/>
        </w:rPr>
        <w:pPrChange w:id="2082" w:author="Admin" w:date="2016-10-18T16:35:00Z">
          <w:pPr>
            <w:spacing w:after="636"/>
            <w:ind w:left="1"/>
          </w:pPr>
        </w:pPrChange>
      </w:pPr>
      <w:bookmarkStart w:id="2083" w:name="_Toc44021"/>
      <w:del w:id="2084" w:author="Admin" w:date="2016-10-18T16:17:00Z">
        <w:r w:rsidRPr="00385ECB" w:rsidDel="0045790C">
          <w:rPr>
            <w:rPrChange w:id="2085" w:author="Admin" w:date="2016-10-18T16:05:00Z">
              <w:rPr>
                <w:rFonts w:ascii="Calibri" w:eastAsia="Calibri" w:hAnsi="Calibri" w:cs="Calibri"/>
                <w:b/>
                <w:lang w:val="en-GB"/>
              </w:rPr>
            </w:rPrChange>
          </w:rPr>
          <w:tab/>
        </w:r>
      </w:del>
      <w:r w:rsidRPr="00385ECB">
        <w:t>2.4.1</w:t>
      </w:r>
      <w:r w:rsidRPr="00385ECB">
        <w:tab/>
      </w:r>
      <w:ins w:id="2086" w:author="Admin" w:date="2016-10-18T16:35:00Z">
        <w:r w:rsidR="00D12910" w:rsidRPr="00385ECB">
          <w:tab/>
        </w:r>
      </w:ins>
      <w:r w:rsidRPr="00385ECB">
        <w:t>The Web server: Apache vs. Nginx</w:t>
      </w:r>
      <w:bookmarkEnd w:id="2083"/>
    </w:p>
    <w:p w14:paraId="3660129F" w14:textId="77777777" w:rsidR="0045790C" w:rsidRPr="00385ECB" w:rsidRDefault="0045790C" w:rsidP="001C1ABF">
      <w:pPr>
        <w:rPr>
          <w:lang w:val="en-GB"/>
        </w:rPr>
      </w:pPr>
    </w:p>
    <w:p w14:paraId="1EB72459" w14:textId="77777777" w:rsidR="00C261B9" w:rsidRPr="00385ECB" w:rsidRDefault="007D0309" w:rsidP="00754AB6">
      <w:pPr>
        <w:spacing w:after="0" w:line="360" w:lineRule="auto"/>
        <w:ind w:left="0" w:firstLine="0"/>
        <w:rPr>
          <w:ins w:id="2087" w:author="Admin" w:date="2016-10-18T16:17:00Z"/>
          <w:rFonts w:ascii="Arial" w:hAnsi="Arial" w:cs="Arial"/>
          <w:sz w:val="24"/>
          <w:szCs w:val="24"/>
          <w:lang w:val="en-GB"/>
        </w:rPr>
        <w:pPrChange w:id="2088" w:author="Admin" w:date="2016-10-18T16:11:00Z">
          <w:pPr>
            <w:ind w:left="1"/>
          </w:pPr>
        </w:pPrChange>
      </w:pPr>
      <w:r w:rsidRPr="00385ECB">
        <w:rPr>
          <w:rFonts w:ascii="Arial" w:hAnsi="Arial" w:cs="Arial"/>
          <w:sz w:val="24"/>
          <w:szCs w:val="24"/>
          <w:lang w:val="en-GB"/>
          <w:rPrChange w:id="2089" w:author="Admin" w:date="2016-10-18T16:05:00Z">
            <w:rPr>
              <w:lang w:val="en-GB"/>
            </w:rPr>
          </w:rPrChange>
        </w:rPr>
        <w:lastRenderedPageBreak/>
        <w:t>In order to host a functional website</w:t>
      </w:r>
      <w:r w:rsidR="00DE40D7">
        <w:rPr>
          <w:rFonts w:ascii="Arial" w:hAnsi="Arial" w:cs="Arial"/>
          <w:sz w:val="24"/>
          <w:szCs w:val="24"/>
          <w:lang w:val="en-GB"/>
        </w:rPr>
        <w:t>,</w:t>
      </w:r>
      <w:r w:rsidRPr="00385ECB">
        <w:rPr>
          <w:rFonts w:ascii="Arial" w:hAnsi="Arial" w:cs="Arial"/>
          <w:sz w:val="24"/>
          <w:szCs w:val="24"/>
          <w:lang w:val="en-GB"/>
          <w:rPrChange w:id="2090" w:author="Admin" w:date="2016-10-18T16:05:00Z">
            <w:rPr>
              <w:lang w:val="en-GB"/>
            </w:rPr>
          </w:rPrChange>
        </w:rPr>
        <w:t xml:space="preserve"> a web server must be used. Although a LAMP stack was originally </w:t>
      </w:r>
      <w:del w:id="2091" w:author="Admin" w:date="2016-10-18T16:48:00Z">
        <w:r w:rsidRPr="00385ECB" w:rsidDel="00686EE4">
          <w:rPr>
            <w:rFonts w:ascii="Arial" w:hAnsi="Arial" w:cs="Arial"/>
            <w:sz w:val="24"/>
            <w:szCs w:val="24"/>
            <w:lang w:val="en-GB"/>
            <w:rPrChange w:id="2092" w:author="Admin" w:date="2016-10-18T16:05:00Z">
              <w:rPr>
                <w:lang w:val="en-GB"/>
              </w:rPr>
            </w:rPrChange>
          </w:rPr>
          <w:delText>favored</w:delText>
        </w:r>
      </w:del>
      <w:ins w:id="2093" w:author="Admin" w:date="2016-10-18T16:48:00Z">
        <w:r w:rsidR="00686EE4" w:rsidRPr="00385ECB">
          <w:rPr>
            <w:rFonts w:ascii="Arial" w:hAnsi="Arial" w:cs="Arial"/>
            <w:sz w:val="24"/>
            <w:szCs w:val="24"/>
            <w:lang w:val="en-GB"/>
          </w:rPr>
          <w:t>favoured</w:t>
        </w:r>
      </w:ins>
      <w:r w:rsidRPr="00385ECB">
        <w:rPr>
          <w:rFonts w:ascii="Arial" w:hAnsi="Arial" w:cs="Arial"/>
          <w:sz w:val="24"/>
          <w:szCs w:val="24"/>
          <w:lang w:val="en-GB"/>
          <w:rPrChange w:id="2094" w:author="Admin" w:date="2016-10-18T16:05:00Z">
            <w:rPr>
              <w:lang w:val="en-GB"/>
            </w:rPr>
          </w:rPrChange>
        </w:rPr>
        <w:t>, other web servers were considered. The major alternative was Nginx as it has some benefits over Apache. Its main advantage and selling point is that it can handle more connections concurrently than Apache</w:t>
      </w:r>
      <w:r w:rsidR="00E73EA2">
        <w:rPr>
          <w:rFonts w:ascii="Arial" w:hAnsi="Arial" w:cs="Arial"/>
          <w:sz w:val="24"/>
          <w:szCs w:val="24"/>
          <w:lang w:val="en-GB"/>
        </w:rPr>
        <w:t>,</w:t>
      </w:r>
      <w:r w:rsidRPr="00385ECB">
        <w:rPr>
          <w:rFonts w:ascii="Arial" w:hAnsi="Arial" w:cs="Arial"/>
          <w:sz w:val="24"/>
          <w:szCs w:val="24"/>
          <w:lang w:val="en-GB"/>
          <w:rPrChange w:id="2095" w:author="Admin" w:date="2016-10-18T16:05:00Z">
            <w:rPr>
              <w:lang w:val="en-GB"/>
            </w:rPr>
          </w:rPrChange>
        </w:rPr>
        <w:t xml:space="preserve"> so for a </w:t>
      </w:r>
      <w:r w:rsidR="00385ECB" w:rsidRPr="00385ECB">
        <w:rPr>
          <w:rFonts w:ascii="Arial" w:hAnsi="Arial" w:cs="Arial"/>
          <w:sz w:val="24"/>
          <w:szCs w:val="24"/>
          <w:lang w:val="en-GB"/>
        </w:rPr>
        <w:t>heavy-duty</w:t>
      </w:r>
      <w:r w:rsidR="00E73EA2">
        <w:rPr>
          <w:rFonts w:ascii="Arial" w:hAnsi="Arial" w:cs="Arial"/>
          <w:sz w:val="24"/>
          <w:szCs w:val="24"/>
          <w:lang w:val="en-GB"/>
        </w:rPr>
        <w:t xml:space="preserve"> web</w:t>
      </w:r>
      <w:r w:rsidRPr="00385ECB">
        <w:rPr>
          <w:rFonts w:ascii="Arial" w:hAnsi="Arial" w:cs="Arial"/>
          <w:sz w:val="24"/>
          <w:szCs w:val="24"/>
          <w:lang w:val="en-GB"/>
          <w:rPrChange w:id="2096" w:author="Admin" w:date="2016-10-18T16:05:00Z">
            <w:rPr>
              <w:lang w:val="en-GB"/>
            </w:rPr>
          </w:rPrChange>
        </w:rPr>
        <w:t>site Nginx is necessary</w:t>
      </w:r>
      <w:ins w:id="2097" w:author="Admin" w:date="2016-10-18T17:05:00Z">
        <w:r w:rsidR="003C564C" w:rsidRPr="00385ECB">
          <w:rPr>
            <w:rFonts w:ascii="Arial" w:hAnsi="Arial" w:cs="Arial"/>
            <w:sz w:val="24"/>
            <w:szCs w:val="24"/>
            <w:lang w:val="en-GB"/>
          </w:rPr>
          <w:t>.</w:t>
        </w:r>
      </w:ins>
      <w:del w:id="2098" w:author="Admin" w:date="2016-10-18T17:05:00Z">
        <w:r w:rsidRPr="00385ECB" w:rsidDel="003C564C">
          <w:rPr>
            <w:rFonts w:ascii="Arial" w:hAnsi="Arial" w:cs="Arial"/>
            <w:sz w:val="24"/>
            <w:szCs w:val="24"/>
            <w:lang w:val="en-GB"/>
            <w:rPrChange w:id="2099" w:author="Admin" w:date="2016-10-18T16:05:00Z">
              <w:rPr>
                <w:lang w:val="en-GB"/>
              </w:rPr>
            </w:rPrChange>
          </w:rPr>
          <w:delText xml:space="preserve"> </w:delText>
        </w:r>
      </w:del>
      <w:r w:rsidRPr="00385ECB">
        <w:rPr>
          <w:rFonts w:ascii="Arial" w:hAnsi="Arial" w:cs="Arial"/>
          <w:sz w:val="24"/>
          <w:szCs w:val="24"/>
          <w:vertAlign w:val="superscript"/>
          <w:lang w:val="en-GB"/>
          <w:rPrChange w:id="2100" w:author="Admin" w:date="2016-10-18T17:05:00Z">
            <w:rPr>
              <w:lang w:val="en-GB"/>
            </w:rPr>
          </w:rPrChange>
        </w:rPr>
        <w:t>[16]</w:t>
      </w:r>
      <w:del w:id="2101" w:author="Admin" w:date="2016-10-18T17:05:00Z">
        <w:r w:rsidRPr="00385ECB" w:rsidDel="003C564C">
          <w:rPr>
            <w:rFonts w:ascii="Arial" w:hAnsi="Arial" w:cs="Arial"/>
            <w:sz w:val="24"/>
            <w:szCs w:val="24"/>
            <w:vertAlign w:val="superscript"/>
            <w:lang w:val="en-GB"/>
            <w:rPrChange w:id="2102" w:author="Admin" w:date="2016-10-18T17:05:00Z">
              <w:rPr>
                <w:lang w:val="en-GB"/>
              </w:rPr>
            </w:rPrChange>
          </w:rPr>
          <w:delText>.</w:delText>
        </w:r>
      </w:del>
      <w:r w:rsidRPr="00385ECB">
        <w:rPr>
          <w:rFonts w:ascii="Arial" w:hAnsi="Arial" w:cs="Arial"/>
          <w:sz w:val="24"/>
          <w:szCs w:val="24"/>
          <w:lang w:val="en-GB"/>
          <w:rPrChange w:id="2103" w:author="Admin" w:date="2016-10-18T16:05:00Z">
            <w:rPr>
              <w:lang w:val="en-GB"/>
            </w:rPr>
          </w:rPrChange>
        </w:rPr>
        <w:t xml:space="preserve"> </w:t>
      </w:r>
      <w:r w:rsidR="00E73EA2">
        <w:rPr>
          <w:rFonts w:ascii="Arial" w:hAnsi="Arial" w:cs="Arial"/>
          <w:sz w:val="24"/>
          <w:szCs w:val="24"/>
          <w:lang w:val="en-GB"/>
        </w:rPr>
        <w:t xml:space="preserve">However, </w:t>
      </w:r>
      <w:r w:rsidRPr="00385ECB">
        <w:rPr>
          <w:rFonts w:ascii="Arial" w:hAnsi="Arial" w:cs="Arial"/>
          <w:sz w:val="24"/>
          <w:szCs w:val="24"/>
          <w:lang w:val="en-GB"/>
          <w:rPrChange w:id="2104" w:author="Admin" w:date="2016-10-18T16:05:00Z">
            <w:rPr>
              <w:lang w:val="en-GB"/>
            </w:rPr>
          </w:rPrChange>
        </w:rPr>
        <w:t>Apache was chosen over Nginx as Apache is a more popular web server with widespread popularity and because the website required will not have a high client base. Netcraft do a survey every month</w:t>
      </w:r>
      <w:r w:rsidR="00651854">
        <w:rPr>
          <w:rFonts w:ascii="Arial" w:hAnsi="Arial" w:cs="Arial"/>
          <w:sz w:val="24"/>
          <w:szCs w:val="24"/>
          <w:lang w:val="en-GB"/>
        </w:rPr>
        <w:t>,</w:t>
      </w:r>
      <w:r w:rsidRPr="00385ECB">
        <w:rPr>
          <w:rFonts w:ascii="Arial" w:hAnsi="Arial" w:cs="Arial"/>
          <w:sz w:val="24"/>
          <w:szCs w:val="24"/>
          <w:lang w:val="en-GB"/>
          <w:rPrChange w:id="2105" w:author="Admin" w:date="2016-10-18T16:05:00Z">
            <w:rPr>
              <w:lang w:val="en-GB"/>
            </w:rPr>
          </w:rPrChange>
        </w:rPr>
        <w:t xml:space="preserve"> posting the results at the end of each month. Lately they have been getting responses from 1 billion sites</w:t>
      </w:r>
      <w:r w:rsidR="00651854">
        <w:rPr>
          <w:rFonts w:ascii="Arial" w:hAnsi="Arial" w:cs="Arial"/>
          <w:sz w:val="24"/>
          <w:szCs w:val="24"/>
          <w:lang w:val="en-GB"/>
        </w:rPr>
        <w:t>,</w:t>
      </w:r>
      <w:r w:rsidRPr="00385ECB">
        <w:rPr>
          <w:rFonts w:ascii="Arial" w:hAnsi="Arial" w:cs="Arial"/>
          <w:sz w:val="24"/>
          <w:szCs w:val="24"/>
          <w:lang w:val="en-GB"/>
          <w:rPrChange w:id="2106" w:author="Admin" w:date="2016-10-18T16:05:00Z">
            <w:rPr>
              <w:lang w:val="en-GB"/>
            </w:rPr>
          </w:rPrChange>
        </w:rPr>
        <w:t xml:space="preserve"> giving credibility to the survey. According to the survey, as of the end of August, Apache has the majority share in active web sites due to its continued support</w:t>
      </w:r>
      <w:r w:rsidR="00E73EA2">
        <w:rPr>
          <w:rFonts w:ascii="Arial" w:hAnsi="Arial" w:cs="Arial"/>
          <w:sz w:val="24"/>
          <w:szCs w:val="24"/>
          <w:lang w:val="en-GB"/>
        </w:rPr>
        <w:t>,</w:t>
      </w:r>
      <w:r w:rsidRPr="00385ECB">
        <w:rPr>
          <w:rFonts w:ascii="Arial" w:hAnsi="Arial" w:cs="Arial"/>
          <w:sz w:val="24"/>
          <w:szCs w:val="24"/>
          <w:lang w:val="en-GB"/>
          <w:rPrChange w:id="2107" w:author="Admin" w:date="2016-10-18T16:05:00Z">
            <w:rPr>
              <w:lang w:val="en-GB"/>
            </w:rPr>
          </w:rPrChange>
        </w:rPr>
        <w:t xml:space="preserve"> with a market share of about 46% compared to Nginx or Micro</w:t>
      </w:r>
      <w:r w:rsidR="00E73EA2">
        <w:rPr>
          <w:rFonts w:ascii="Arial" w:hAnsi="Arial" w:cs="Arial"/>
          <w:sz w:val="24"/>
          <w:szCs w:val="24"/>
          <w:lang w:val="en-GB"/>
        </w:rPr>
        <w:t>soft’s 22% and 10% respectively. T</w:t>
      </w:r>
      <w:r w:rsidR="00E73EA2" w:rsidRPr="00E73EA2">
        <w:rPr>
          <w:rFonts w:ascii="Arial" w:hAnsi="Arial" w:cs="Arial"/>
          <w:sz w:val="24"/>
          <w:szCs w:val="24"/>
          <w:lang w:val="en-GB"/>
        </w:rPr>
        <w:t xml:space="preserve">hese </w:t>
      </w:r>
      <w:r w:rsidR="00E73EA2">
        <w:rPr>
          <w:rFonts w:ascii="Arial" w:hAnsi="Arial" w:cs="Arial"/>
          <w:sz w:val="24"/>
          <w:szCs w:val="24"/>
          <w:lang w:val="en-GB"/>
        </w:rPr>
        <w:t xml:space="preserve">figures </w:t>
      </w:r>
      <w:r w:rsidRPr="00385ECB">
        <w:rPr>
          <w:rFonts w:ascii="Arial" w:hAnsi="Arial" w:cs="Arial"/>
          <w:sz w:val="24"/>
          <w:szCs w:val="24"/>
          <w:lang w:val="en-GB"/>
          <w:rPrChange w:id="2108" w:author="Admin" w:date="2016-10-18T16:05:00Z">
            <w:rPr>
              <w:lang w:val="en-GB"/>
            </w:rPr>
          </w:rPrChange>
        </w:rPr>
        <w:t>we</w:t>
      </w:r>
      <w:r w:rsidR="00E73EA2">
        <w:rPr>
          <w:rFonts w:ascii="Arial" w:hAnsi="Arial" w:cs="Arial"/>
          <w:sz w:val="24"/>
          <w:szCs w:val="24"/>
          <w:lang w:val="en-GB"/>
        </w:rPr>
        <w:t>re taken from the latest data as shown in</w:t>
      </w:r>
      <w:r w:rsidRPr="00385ECB">
        <w:rPr>
          <w:rFonts w:ascii="Arial" w:hAnsi="Arial" w:cs="Arial"/>
          <w:sz w:val="24"/>
          <w:szCs w:val="24"/>
          <w:lang w:val="en-GB"/>
          <w:rPrChange w:id="2109" w:author="Admin" w:date="2016-10-18T16:05:00Z">
            <w:rPr>
              <w:lang w:val="en-GB"/>
            </w:rPr>
          </w:rPrChange>
        </w:rPr>
        <w:t xml:space="preserve"> Figure 2.10. Although it has shown a steady decline in market share since 2011</w:t>
      </w:r>
      <w:r w:rsidR="00E73EA2">
        <w:rPr>
          <w:rFonts w:ascii="Arial" w:hAnsi="Arial" w:cs="Arial"/>
          <w:sz w:val="24"/>
          <w:szCs w:val="24"/>
          <w:lang w:val="en-GB"/>
        </w:rPr>
        <w:t>,</w:t>
      </w:r>
      <w:r w:rsidRPr="00385ECB">
        <w:rPr>
          <w:rFonts w:ascii="Arial" w:hAnsi="Arial" w:cs="Arial"/>
          <w:sz w:val="24"/>
          <w:szCs w:val="24"/>
          <w:lang w:val="en-GB"/>
          <w:rPrChange w:id="2110" w:author="Admin" w:date="2016-10-18T16:05:00Z">
            <w:rPr>
              <w:lang w:val="en-GB"/>
            </w:rPr>
          </w:rPrChange>
        </w:rPr>
        <w:t xml:space="preserve"> it is still the leader in web servers</w:t>
      </w:r>
      <w:ins w:id="2111" w:author="Admin" w:date="2016-10-18T17:05:00Z">
        <w:r w:rsidR="003C564C" w:rsidRPr="00385ECB">
          <w:rPr>
            <w:rFonts w:ascii="Arial" w:hAnsi="Arial" w:cs="Arial"/>
            <w:sz w:val="24"/>
            <w:szCs w:val="24"/>
            <w:lang w:val="en-GB"/>
          </w:rPr>
          <w:t>.</w:t>
        </w:r>
      </w:ins>
      <w:del w:id="2112" w:author="Admin" w:date="2016-10-18T17:05:00Z">
        <w:r w:rsidRPr="00385ECB" w:rsidDel="003C564C">
          <w:rPr>
            <w:rFonts w:ascii="Arial" w:hAnsi="Arial" w:cs="Arial"/>
            <w:sz w:val="24"/>
            <w:szCs w:val="24"/>
            <w:lang w:val="en-GB"/>
            <w:rPrChange w:id="2113" w:author="Admin" w:date="2016-10-18T16:05:00Z">
              <w:rPr>
                <w:lang w:val="en-GB"/>
              </w:rPr>
            </w:rPrChange>
          </w:rPr>
          <w:delText xml:space="preserve"> </w:delText>
        </w:r>
      </w:del>
      <w:r w:rsidRPr="00385ECB">
        <w:rPr>
          <w:rFonts w:ascii="Arial" w:hAnsi="Arial" w:cs="Arial"/>
          <w:sz w:val="24"/>
          <w:szCs w:val="24"/>
          <w:vertAlign w:val="superscript"/>
          <w:lang w:val="en-GB"/>
          <w:rPrChange w:id="2114" w:author="Admin" w:date="2016-10-18T17:05:00Z">
            <w:rPr>
              <w:lang w:val="en-GB"/>
            </w:rPr>
          </w:rPrChange>
        </w:rPr>
        <w:t>[17]</w:t>
      </w:r>
      <w:del w:id="2115" w:author="Admin" w:date="2016-10-18T17:05:00Z">
        <w:r w:rsidRPr="00385ECB" w:rsidDel="003C564C">
          <w:rPr>
            <w:rFonts w:ascii="Arial" w:hAnsi="Arial" w:cs="Arial"/>
            <w:sz w:val="24"/>
            <w:szCs w:val="24"/>
            <w:vertAlign w:val="superscript"/>
            <w:lang w:val="en-GB"/>
            <w:rPrChange w:id="2116" w:author="Admin" w:date="2016-10-18T17:05:00Z">
              <w:rPr>
                <w:lang w:val="en-GB"/>
              </w:rPr>
            </w:rPrChange>
          </w:rPr>
          <w:delText>.</w:delText>
        </w:r>
      </w:del>
      <w:r w:rsidRPr="00385ECB">
        <w:rPr>
          <w:rFonts w:ascii="Arial" w:hAnsi="Arial" w:cs="Arial"/>
          <w:sz w:val="24"/>
          <w:szCs w:val="24"/>
          <w:lang w:val="en-GB"/>
          <w:rPrChange w:id="2117" w:author="Admin" w:date="2016-10-18T16:05:00Z">
            <w:rPr>
              <w:lang w:val="en-GB"/>
            </w:rPr>
          </w:rPrChange>
        </w:rPr>
        <w:t xml:space="preserve"> This means </w:t>
      </w:r>
      <w:r w:rsidR="00E73EA2">
        <w:rPr>
          <w:rFonts w:ascii="Arial" w:hAnsi="Arial" w:cs="Arial"/>
          <w:sz w:val="24"/>
          <w:szCs w:val="24"/>
          <w:lang w:val="en-GB"/>
        </w:rPr>
        <w:t xml:space="preserve">the </w:t>
      </w:r>
      <w:r w:rsidRPr="00385ECB">
        <w:rPr>
          <w:rFonts w:ascii="Arial" w:hAnsi="Arial" w:cs="Arial"/>
          <w:sz w:val="24"/>
          <w:szCs w:val="24"/>
          <w:lang w:val="en-GB"/>
          <w:rPrChange w:id="2118" w:author="Admin" w:date="2016-10-18T16:05:00Z">
            <w:rPr>
              <w:lang w:val="en-GB"/>
            </w:rPr>
          </w:rPrChange>
        </w:rPr>
        <w:t>support and knowledge base will be abundant</w:t>
      </w:r>
      <w:r w:rsidR="00E73EA2">
        <w:rPr>
          <w:rFonts w:ascii="Arial" w:hAnsi="Arial" w:cs="Arial"/>
          <w:sz w:val="24"/>
          <w:szCs w:val="24"/>
          <w:lang w:val="en-GB"/>
        </w:rPr>
        <w:t>,</w:t>
      </w:r>
      <w:r w:rsidRPr="00385ECB">
        <w:rPr>
          <w:rFonts w:ascii="Arial" w:hAnsi="Arial" w:cs="Arial"/>
          <w:sz w:val="24"/>
          <w:szCs w:val="24"/>
          <w:lang w:val="en-GB"/>
          <w:rPrChange w:id="2119" w:author="Admin" w:date="2016-10-18T16:05:00Z">
            <w:rPr>
              <w:lang w:val="en-GB"/>
            </w:rPr>
          </w:rPrChange>
        </w:rPr>
        <w:t xml:space="preserve"> making using Apache easier to troubleshoot over Nginx</w:t>
      </w:r>
      <w:r w:rsidR="00E73EA2">
        <w:rPr>
          <w:rFonts w:ascii="Arial" w:hAnsi="Arial" w:cs="Arial"/>
          <w:sz w:val="24"/>
          <w:szCs w:val="24"/>
          <w:lang w:val="en-GB"/>
        </w:rPr>
        <w:t>,</w:t>
      </w:r>
      <w:r w:rsidRPr="00385ECB">
        <w:rPr>
          <w:rFonts w:ascii="Arial" w:hAnsi="Arial" w:cs="Arial"/>
          <w:sz w:val="24"/>
          <w:szCs w:val="24"/>
          <w:lang w:val="en-GB"/>
          <w:rPrChange w:id="2120" w:author="Admin" w:date="2016-10-18T16:05:00Z">
            <w:rPr>
              <w:lang w:val="en-GB"/>
            </w:rPr>
          </w:rPrChange>
        </w:rPr>
        <w:t xml:space="preserve"> </w:t>
      </w:r>
      <w:r w:rsidR="00E73EA2">
        <w:rPr>
          <w:rFonts w:ascii="Arial" w:hAnsi="Arial" w:cs="Arial"/>
          <w:sz w:val="24"/>
          <w:szCs w:val="24"/>
          <w:lang w:val="en-GB"/>
        </w:rPr>
        <w:t>t</w:t>
      </w:r>
      <w:r w:rsidRPr="00385ECB">
        <w:rPr>
          <w:rFonts w:ascii="Arial" w:hAnsi="Arial" w:cs="Arial"/>
          <w:sz w:val="24"/>
          <w:szCs w:val="24"/>
          <w:lang w:val="en-GB"/>
          <w:rPrChange w:id="2121" w:author="Admin" w:date="2016-10-18T16:05:00Z">
            <w:rPr>
              <w:lang w:val="en-GB"/>
            </w:rPr>
          </w:rPrChange>
        </w:rPr>
        <w:t>he primary contender. Below is a graph showing the market shares of each web server program over the past 8 years.</w:t>
      </w:r>
    </w:p>
    <w:p w14:paraId="72FA21DA" w14:textId="77777777" w:rsidR="0045790C" w:rsidRPr="00385ECB" w:rsidRDefault="0045790C" w:rsidP="00754AB6">
      <w:pPr>
        <w:spacing w:after="0" w:line="360" w:lineRule="auto"/>
        <w:ind w:left="0" w:firstLine="0"/>
        <w:rPr>
          <w:rFonts w:ascii="Arial" w:hAnsi="Arial" w:cs="Arial"/>
          <w:sz w:val="24"/>
          <w:szCs w:val="24"/>
          <w:lang w:val="en-GB"/>
          <w:rPrChange w:id="2122" w:author="Admin" w:date="2016-10-18T16:05:00Z">
            <w:rPr>
              <w:lang w:val="en-GB"/>
            </w:rPr>
          </w:rPrChange>
        </w:rPr>
        <w:pPrChange w:id="2123" w:author="Admin" w:date="2016-10-18T16:11:00Z">
          <w:pPr>
            <w:ind w:left="1"/>
          </w:pPr>
        </w:pPrChange>
      </w:pPr>
    </w:p>
    <w:p w14:paraId="00F198E4" w14:textId="77777777" w:rsidR="00C261B9" w:rsidRPr="00385ECB" w:rsidRDefault="007D0309" w:rsidP="00754AB6">
      <w:pPr>
        <w:spacing w:after="0" w:line="360" w:lineRule="auto"/>
        <w:ind w:left="0" w:firstLine="0"/>
        <w:rPr>
          <w:ins w:id="2124" w:author="Admin" w:date="2016-10-18T16:17:00Z"/>
          <w:rFonts w:ascii="Arial" w:hAnsi="Arial" w:cs="Arial"/>
          <w:sz w:val="24"/>
          <w:szCs w:val="24"/>
          <w:lang w:val="en-GB"/>
        </w:rPr>
        <w:pPrChange w:id="2125" w:author="Admin" w:date="2016-10-18T16:11:00Z">
          <w:pPr>
            <w:ind w:left="1"/>
          </w:pPr>
        </w:pPrChange>
      </w:pPr>
      <w:r w:rsidRPr="00385ECB">
        <w:rPr>
          <w:rFonts w:ascii="Arial" w:hAnsi="Arial" w:cs="Arial"/>
          <w:sz w:val="24"/>
          <w:szCs w:val="24"/>
          <w:lang w:val="en-GB"/>
          <w:rPrChange w:id="2126" w:author="Admin" w:date="2016-10-18T16:05:00Z">
            <w:rPr>
              <w:lang w:val="en-GB"/>
            </w:rPr>
          </w:rPrChange>
        </w:rPr>
        <w:t xml:space="preserve">Apache </w:t>
      </w:r>
      <w:r w:rsidR="00E73EA2">
        <w:rPr>
          <w:rFonts w:ascii="Arial" w:hAnsi="Arial" w:cs="Arial"/>
          <w:sz w:val="24"/>
          <w:szCs w:val="24"/>
          <w:lang w:val="en-GB"/>
        </w:rPr>
        <w:t xml:space="preserve">translates </w:t>
      </w:r>
      <w:r w:rsidR="00651854" w:rsidRPr="00651854">
        <w:rPr>
          <w:rFonts w:ascii="Arial" w:hAnsi="Arial" w:cs="Arial"/>
          <w:sz w:val="24"/>
          <w:szCs w:val="24"/>
          <w:lang w:val="en-GB"/>
        </w:rPr>
        <w:t>a</w:t>
      </w:r>
      <w:r w:rsidRPr="00385ECB">
        <w:rPr>
          <w:rFonts w:ascii="Arial" w:hAnsi="Arial" w:cs="Arial"/>
          <w:sz w:val="24"/>
          <w:szCs w:val="24"/>
          <w:lang w:val="en-GB"/>
          <w:rPrChange w:id="2127" w:author="Admin" w:date="2016-10-18T16:05:00Z">
            <w:rPr>
              <w:lang w:val="en-GB"/>
            </w:rPr>
          </w:rPrChange>
        </w:rPr>
        <w:t xml:space="preserve"> url that is attached to an IP address and fetch files related to that IP address, returning them to the browser or program that the IP request came from. This can also be a program, were the server will execute the program requested and return the output. This is all done through a protocol called HTTP (Hypertext Transfer Protocol)</w:t>
      </w:r>
      <w:r w:rsidR="00E73EA2">
        <w:rPr>
          <w:rFonts w:ascii="Arial" w:hAnsi="Arial" w:cs="Arial"/>
          <w:sz w:val="24"/>
          <w:szCs w:val="24"/>
          <w:lang w:val="en-GB"/>
        </w:rPr>
        <w:t>,</w:t>
      </w:r>
      <w:r w:rsidRPr="00385ECB">
        <w:rPr>
          <w:rFonts w:ascii="Arial" w:hAnsi="Arial" w:cs="Arial"/>
          <w:sz w:val="24"/>
          <w:szCs w:val="24"/>
          <w:lang w:val="en-GB"/>
          <w:rPrChange w:id="2128" w:author="Admin" w:date="2016-10-18T16:05:00Z">
            <w:rPr>
              <w:lang w:val="en-GB"/>
            </w:rPr>
          </w:rPrChange>
        </w:rPr>
        <w:t xml:space="preserve"> which allows the browser to </w:t>
      </w:r>
      <w:r w:rsidR="00EF08EE">
        <w:rPr>
          <w:rFonts w:ascii="Arial" w:hAnsi="Arial" w:cs="Arial"/>
          <w:sz w:val="24"/>
          <w:szCs w:val="24"/>
          <w:lang w:val="en-GB"/>
        </w:rPr>
        <w:t>place</w:t>
      </w:r>
      <w:r w:rsidRPr="00385ECB">
        <w:rPr>
          <w:rFonts w:ascii="Arial" w:hAnsi="Arial" w:cs="Arial"/>
          <w:sz w:val="24"/>
          <w:szCs w:val="24"/>
          <w:lang w:val="en-GB"/>
          <w:rPrChange w:id="2129" w:author="Admin" w:date="2016-10-18T16:05:00Z">
            <w:rPr>
              <w:lang w:val="en-GB"/>
            </w:rPr>
          </w:rPrChange>
        </w:rPr>
        <w:t xml:space="preserve"> a request in a manner</w:t>
      </w:r>
      <w:r w:rsidR="00EF08EE">
        <w:rPr>
          <w:rFonts w:ascii="Arial" w:hAnsi="Arial" w:cs="Arial"/>
          <w:sz w:val="24"/>
          <w:szCs w:val="24"/>
          <w:lang w:val="en-GB"/>
        </w:rPr>
        <w:t xml:space="preserve"> that the server will understand</w:t>
      </w:r>
      <w:r w:rsidRPr="00385ECB">
        <w:rPr>
          <w:rFonts w:ascii="Arial" w:hAnsi="Arial" w:cs="Arial"/>
          <w:sz w:val="24"/>
          <w:szCs w:val="24"/>
          <w:lang w:val="en-GB"/>
          <w:rPrChange w:id="2130" w:author="Admin" w:date="2016-10-18T16:05:00Z">
            <w:rPr>
              <w:lang w:val="en-GB"/>
            </w:rPr>
          </w:rPrChange>
        </w:rPr>
        <w:t>, similar to a protocol used to communicate between micro-controllers. More specifically</w:t>
      </w:r>
      <w:r w:rsidR="00EF08EE">
        <w:rPr>
          <w:rFonts w:ascii="Arial" w:hAnsi="Arial" w:cs="Arial"/>
          <w:sz w:val="24"/>
          <w:szCs w:val="24"/>
          <w:lang w:val="en-GB"/>
        </w:rPr>
        <w:t>,</w:t>
      </w:r>
      <w:r w:rsidRPr="00385ECB">
        <w:rPr>
          <w:rFonts w:ascii="Arial" w:hAnsi="Arial" w:cs="Arial"/>
          <w:sz w:val="24"/>
          <w:szCs w:val="24"/>
          <w:lang w:val="en-GB"/>
          <w:rPrChange w:id="2131" w:author="Admin" w:date="2016-10-18T16:05:00Z">
            <w:rPr>
              <w:lang w:val="en-GB"/>
            </w:rPr>
          </w:rPrChange>
        </w:rPr>
        <w:t xml:space="preserve"> for Apache these are files stored on the computer the LAMP stack is installed on and in a directory </w:t>
      </w:r>
      <w:r w:rsidR="00651854">
        <w:rPr>
          <w:rFonts w:ascii="Arial" w:hAnsi="Arial" w:cs="Arial"/>
          <w:sz w:val="24"/>
          <w:szCs w:val="24"/>
          <w:lang w:val="en-GB"/>
        </w:rPr>
        <w:t xml:space="preserve">that </w:t>
      </w:r>
      <w:r w:rsidRPr="00385ECB">
        <w:rPr>
          <w:rFonts w:ascii="Arial" w:hAnsi="Arial" w:cs="Arial"/>
          <w:sz w:val="24"/>
          <w:szCs w:val="24"/>
          <w:lang w:val="en-GB"/>
          <w:rPrChange w:id="2132" w:author="Admin" w:date="2016-10-18T16:05:00Z">
            <w:rPr>
              <w:lang w:val="en-GB"/>
            </w:rPr>
          </w:rPrChange>
        </w:rPr>
        <w:t>Apache is directed to</w:t>
      </w:r>
      <w:ins w:id="2133" w:author="Admin" w:date="2016-10-18T17:05:00Z">
        <w:r w:rsidR="003C564C" w:rsidRPr="00385ECB">
          <w:rPr>
            <w:rFonts w:ascii="Arial" w:hAnsi="Arial" w:cs="Arial"/>
            <w:sz w:val="24"/>
            <w:szCs w:val="24"/>
            <w:lang w:val="en-GB"/>
          </w:rPr>
          <w:t>.</w:t>
        </w:r>
      </w:ins>
      <w:r w:rsidRPr="00385ECB">
        <w:rPr>
          <w:rFonts w:ascii="Arial" w:hAnsi="Arial" w:cs="Arial"/>
          <w:sz w:val="24"/>
          <w:szCs w:val="24"/>
          <w:lang w:val="en-GB"/>
          <w:rPrChange w:id="2134" w:author="Admin" w:date="2016-10-18T16:05:00Z">
            <w:rPr>
              <w:lang w:val="en-GB"/>
            </w:rPr>
          </w:rPrChange>
        </w:rPr>
        <w:t xml:space="preserve"> </w:t>
      </w:r>
      <w:r w:rsidRPr="00385ECB">
        <w:rPr>
          <w:rFonts w:ascii="Arial" w:hAnsi="Arial" w:cs="Arial"/>
          <w:sz w:val="24"/>
          <w:szCs w:val="24"/>
          <w:vertAlign w:val="superscript"/>
          <w:lang w:val="en-GB"/>
          <w:rPrChange w:id="2135" w:author="Admin" w:date="2016-10-18T17:05:00Z">
            <w:rPr>
              <w:lang w:val="en-GB"/>
            </w:rPr>
          </w:rPrChange>
        </w:rPr>
        <w:t>[18, 19]</w:t>
      </w:r>
      <w:del w:id="2136" w:author="Admin" w:date="2016-10-18T17:05:00Z">
        <w:r w:rsidRPr="00385ECB" w:rsidDel="003C564C">
          <w:rPr>
            <w:rFonts w:ascii="Arial" w:hAnsi="Arial" w:cs="Arial"/>
            <w:sz w:val="24"/>
            <w:szCs w:val="24"/>
            <w:lang w:val="en-GB"/>
            <w:rPrChange w:id="2137" w:author="Admin" w:date="2016-10-18T16:05:00Z">
              <w:rPr>
                <w:lang w:val="en-GB"/>
              </w:rPr>
            </w:rPrChange>
          </w:rPr>
          <w:delText>.</w:delText>
        </w:r>
      </w:del>
    </w:p>
    <w:p w14:paraId="4F831D7F" w14:textId="77777777" w:rsidR="0045790C" w:rsidRPr="00385ECB" w:rsidRDefault="0045790C" w:rsidP="00754AB6">
      <w:pPr>
        <w:spacing w:after="0" w:line="360" w:lineRule="auto"/>
        <w:ind w:left="0" w:firstLine="0"/>
        <w:rPr>
          <w:rFonts w:ascii="Arial" w:hAnsi="Arial" w:cs="Arial"/>
          <w:sz w:val="24"/>
          <w:szCs w:val="24"/>
          <w:lang w:val="en-GB"/>
          <w:rPrChange w:id="2138" w:author="Admin" w:date="2016-10-18T16:05:00Z">
            <w:rPr>
              <w:lang w:val="en-GB"/>
            </w:rPr>
          </w:rPrChange>
        </w:rPr>
        <w:pPrChange w:id="2139" w:author="Admin" w:date="2016-10-18T16:11:00Z">
          <w:pPr>
            <w:ind w:left="1"/>
          </w:pPr>
        </w:pPrChange>
      </w:pPr>
    </w:p>
    <w:p w14:paraId="740F7397" w14:textId="593BDFB5" w:rsidR="00C261B9" w:rsidRPr="00385ECB" w:rsidRDefault="009F5C60" w:rsidP="0045790C">
      <w:pPr>
        <w:spacing w:after="0" w:line="360" w:lineRule="auto"/>
        <w:ind w:left="0" w:firstLine="0"/>
        <w:jc w:val="center"/>
        <w:rPr>
          <w:rFonts w:ascii="Arial" w:hAnsi="Arial" w:cs="Arial"/>
          <w:sz w:val="24"/>
          <w:szCs w:val="24"/>
          <w:lang w:val="en-GB"/>
          <w:rPrChange w:id="2140" w:author="Admin" w:date="2016-10-18T16:05:00Z">
            <w:rPr>
              <w:lang w:val="en-GB"/>
            </w:rPr>
          </w:rPrChange>
        </w:rPr>
        <w:pPrChange w:id="2141" w:author="Admin" w:date="2016-10-18T16:17:00Z">
          <w:pPr>
            <w:spacing w:after="319" w:line="259" w:lineRule="auto"/>
            <w:ind w:left="487" w:firstLine="0"/>
            <w:jc w:val="left"/>
          </w:pPr>
        </w:pPrChange>
      </w:pPr>
      <w:r w:rsidRPr="00385ECB">
        <w:rPr>
          <w:rFonts w:ascii="Arial" w:hAnsi="Arial" w:cs="Arial"/>
          <w:noProof/>
          <w:sz w:val="24"/>
          <w:szCs w:val="24"/>
          <w:rPrChange w:id="2142" w:author="Admin" w:date="2016-10-18T16:05:00Z">
            <w:rPr>
              <w:rFonts w:ascii="Arial" w:hAnsi="Arial" w:cs="Arial"/>
              <w:noProof/>
              <w:sz w:val="24"/>
              <w:szCs w:val="24"/>
            </w:rPr>
          </w:rPrChange>
        </w:rPr>
        <w:lastRenderedPageBreak/>
        <w:drawing>
          <wp:inline distT="0" distB="0" distL="0" distR="0" wp14:anchorId="32FB2B4B" wp14:editId="3F87D67A">
            <wp:extent cx="5505450" cy="2609850"/>
            <wp:effectExtent l="0" t="0" r="0" b="0"/>
            <wp:docPr id="16"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5450" cy="2609850"/>
                    </a:xfrm>
                    <a:prstGeom prst="rect">
                      <a:avLst/>
                    </a:prstGeom>
                    <a:noFill/>
                    <a:ln>
                      <a:noFill/>
                    </a:ln>
                  </pic:spPr>
                </pic:pic>
              </a:graphicData>
            </a:graphic>
          </wp:inline>
        </w:drawing>
      </w:r>
    </w:p>
    <w:p w14:paraId="0FD26716" w14:textId="77777777" w:rsidR="003C564C" w:rsidRPr="00385ECB" w:rsidRDefault="003C564C" w:rsidP="00754AB6">
      <w:pPr>
        <w:spacing w:after="0" w:line="360" w:lineRule="auto"/>
        <w:ind w:left="0" w:firstLine="0"/>
        <w:rPr>
          <w:ins w:id="2143" w:author="Admin" w:date="2016-10-18T17:06:00Z"/>
          <w:rFonts w:ascii="Arial" w:hAnsi="Arial" w:cs="Arial"/>
          <w:sz w:val="24"/>
          <w:szCs w:val="24"/>
          <w:lang w:val="en-GB"/>
        </w:rPr>
        <w:pPrChange w:id="2144" w:author="Admin" w:date="2016-10-18T16:11:00Z">
          <w:pPr>
            <w:spacing w:after="458" w:line="262" w:lineRule="auto"/>
            <w:ind w:right="97"/>
            <w:jc w:val="center"/>
          </w:pPr>
        </w:pPrChange>
      </w:pPr>
    </w:p>
    <w:p w14:paraId="15C97AF4" w14:textId="77777777" w:rsidR="002C148F" w:rsidRPr="00385ECB" w:rsidRDefault="007D0309" w:rsidP="002C148F">
      <w:pPr>
        <w:pStyle w:val="Caption"/>
        <w:rPr>
          <w:ins w:id="2145" w:author="Admin" w:date="2016-10-18T16:17:00Z"/>
          <w:sz w:val="24"/>
          <w:szCs w:val="24"/>
          <w:lang w:val="en-GB"/>
        </w:rPr>
        <w:pPrChange w:id="2146" w:author="Admin" w:date="2016-11-01T19:35:00Z">
          <w:pPr>
            <w:spacing w:after="458" w:line="262" w:lineRule="auto"/>
            <w:ind w:right="97"/>
            <w:jc w:val="center"/>
          </w:pPr>
        </w:pPrChange>
      </w:pPr>
      <w:del w:id="2147" w:author="Admin" w:date="2016-11-01T19:36:00Z">
        <w:r w:rsidRPr="00385ECB" w:rsidDel="002C148F">
          <w:rPr>
            <w:sz w:val="24"/>
            <w:szCs w:val="24"/>
            <w:lang w:val="en-GB"/>
            <w:rPrChange w:id="2148" w:author="Admin" w:date="2016-10-18T16:05:00Z">
              <w:rPr>
                <w:lang w:val="en-GB"/>
              </w:rPr>
            </w:rPrChange>
          </w:rPr>
          <w:delText>Figure 2.10: Graph showing active websites and their backend web server being used [17].</w:delText>
        </w:r>
      </w:del>
      <w:ins w:id="2149" w:author="Admin" w:date="2016-11-01T19:35:00Z">
        <w:r w:rsidR="002C148F" w:rsidRPr="00385ECB">
          <w:rPr>
            <w:lang w:val="en-GB"/>
          </w:rPr>
          <w:t>Figure 2.10: Graph showing active websites and their backend web server being used.</w:t>
        </w:r>
        <w:r w:rsidR="002C148F" w:rsidRPr="00385ECB">
          <w:rPr>
            <w:vertAlign w:val="superscript"/>
            <w:lang w:val="en-GB"/>
            <w:rPrChange w:id="2150" w:author="Admin" w:date="2016-11-01T19:36:00Z">
              <w:rPr/>
            </w:rPrChange>
          </w:rPr>
          <w:t>[17]</w:t>
        </w:r>
      </w:ins>
    </w:p>
    <w:p w14:paraId="6D7EB2D0" w14:textId="77777777" w:rsidR="0045790C" w:rsidRDefault="0045790C" w:rsidP="00EF08EE">
      <w:pPr>
        <w:spacing w:after="0" w:line="360" w:lineRule="auto"/>
        <w:ind w:left="0" w:firstLine="0"/>
        <w:rPr>
          <w:rFonts w:ascii="Arial" w:hAnsi="Arial" w:cs="Arial"/>
          <w:sz w:val="24"/>
          <w:szCs w:val="24"/>
          <w:lang w:val="en-GB"/>
        </w:rPr>
      </w:pPr>
    </w:p>
    <w:p w14:paraId="309EBD0A" w14:textId="77777777" w:rsidR="00EF08EE" w:rsidRDefault="00EF08EE" w:rsidP="00EF08EE">
      <w:pPr>
        <w:spacing w:after="0" w:line="360" w:lineRule="auto"/>
        <w:ind w:left="0" w:firstLine="0"/>
        <w:rPr>
          <w:rFonts w:ascii="Arial" w:hAnsi="Arial" w:cs="Arial"/>
          <w:sz w:val="24"/>
          <w:szCs w:val="24"/>
          <w:lang w:val="en-GB"/>
        </w:rPr>
      </w:pPr>
    </w:p>
    <w:p w14:paraId="54C6FCA0" w14:textId="77777777" w:rsidR="00EF08EE" w:rsidRPr="00385ECB" w:rsidRDefault="00EF08EE" w:rsidP="00754AB6">
      <w:pPr>
        <w:spacing w:after="0" w:line="360" w:lineRule="auto"/>
        <w:ind w:left="0" w:firstLine="0"/>
        <w:rPr>
          <w:rFonts w:ascii="Arial" w:hAnsi="Arial" w:cs="Arial"/>
          <w:sz w:val="24"/>
          <w:szCs w:val="24"/>
          <w:lang w:val="en-GB"/>
          <w:rPrChange w:id="2151" w:author="Admin" w:date="2016-10-18T16:05:00Z">
            <w:rPr>
              <w:lang w:val="en-GB"/>
            </w:rPr>
          </w:rPrChange>
        </w:rPr>
        <w:pPrChange w:id="2152" w:author="Admin" w:date="2016-10-18T16:11:00Z">
          <w:pPr>
            <w:spacing w:after="458" w:line="262" w:lineRule="auto"/>
            <w:ind w:right="97"/>
            <w:jc w:val="center"/>
          </w:pPr>
        </w:pPrChange>
      </w:pPr>
    </w:p>
    <w:p w14:paraId="70D677B7" w14:textId="77777777" w:rsidR="00C261B9" w:rsidRPr="00385ECB" w:rsidRDefault="007D0309" w:rsidP="00D12910">
      <w:pPr>
        <w:pStyle w:val="Heading3"/>
        <w:tabs>
          <w:tab w:val="clear" w:pos="977"/>
          <w:tab w:val="left" w:pos="990"/>
        </w:tabs>
        <w:rPr>
          <w:ins w:id="2153" w:author="Admin" w:date="2016-10-18T16:17:00Z"/>
        </w:rPr>
        <w:pPrChange w:id="2154" w:author="Admin" w:date="2016-10-18T16:36:00Z">
          <w:pPr>
            <w:spacing w:after="458" w:line="262" w:lineRule="auto"/>
            <w:ind w:right="97"/>
            <w:jc w:val="center"/>
          </w:pPr>
        </w:pPrChange>
      </w:pPr>
      <w:bookmarkStart w:id="2155" w:name="_Toc44022"/>
      <w:del w:id="2156" w:author="Admin" w:date="2016-10-18T16:17:00Z">
        <w:r w:rsidRPr="00385ECB" w:rsidDel="0045790C">
          <w:rPr>
            <w:rPrChange w:id="2157" w:author="Admin" w:date="2016-10-18T16:05:00Z">
              <w:rPr>
                <w:rFonts w:ascii="Calibri" w:eastAsia="Calibri" w:hAnsi="Calibri" w:cs="Calibri"/>
                <w:b/>
                <w:lang w:val="en-GB"/>
              </w:rPr>
            </w:rPrChange>
          </w:rPr>
          <w:tab/>
        </w:r>
      </w:del>
      <w:r w:rsidRPr="00385ECB">
        <w:t>2.4.2</w:t>
      </w:r>
      <w:r w:rsidRPr="00385ECB">
        <w:tab/>
        <w:t>The Scripting Language: PHP</w:t>
      </w:r>
      <w:bookmarkEnd w:id="2155"/>
    </w:p>
    <w:p w14:paraId="6EBB8F67" w14:textId="77777777" w:rsidR="0045790C" w:rsidRPr="00385ECB" w:rsidRDefault="0045790C" w:rsidP="001C1ABF">
      <w:pPr>
        <w:rPr>
          <w:lang w:val="en-GB"/>
        </w:rPr>
      </w:pPr>
    </w:p>
    <w:p w14:paraId="2C796039" w14:textId="77777777" w:rsidR="00C261B9" w:rsidRPr="00385ECB" w:rsidRDefault="007D0309" w:rsidP="00754AB6">
      <w:pPr>
        <w:spacing w:after="0" w:line="360" w:lineRule="auto"/>
        <w:ind w:left="0" w:firstLine="0"/>
        <w:rPr>
          <w:ins w:id="2158" w:author="Admin" w:date="2016-10-18T16:17:00Z"/>
          <w:rFonts w:ascii="Arial" w:hAnsi="Arial" w:cs="Arial"/>
          <w:sz w:val="24"/>
          <w:szCs w:val="24"/>
          <w:lang w:val="en-GB"/>
        </w:rPr>
        <w:pPrChange w:id="2159" w:author="Admin" w:date="2016-10-18T16:11:00Z">
          <w:pPr>
            <w:spacing w:after="636"/>
            <w:ind w:left="1"/>
          </w:pPr>
        </w:pPrChange>
      </w:pPr>
      <w:r w:rsidRPr="00385ECB">
        <w:rPr>
          <w:rFonts w:ascii="Arial" w:hAnsi="Arial" w:cs="Arial"/>
          <w:sz w:val="24"/>
          <w:szCs w:val="24"/>
          <w:lang w:val="en-GB"/>
          <w:rPrChange w:id="2160" w:author="Admin" w:date="2016-10-18T16:05:00Z">
            <w:rPr>
              <w:lang w:val="en-GB"/>
            </w:rPr>
          </w:rPrChange>
        </w:rPr>
        <w:t>If the site is directed to a PHP file</w:t>
      </w:r>
      <w:r w:rsidR="00ED1B1C">
        <w:rPr>
          <w:rFonts w:ascii="Arial" w:hAnsi="Arial" w:cs="Arial"/>
          <w:sz w:val="24"/>
          <w:szCs w:val="24"/>
          <w:lang w:val="en-GB"/>
        </w:rPr>
        <w:t>,</w:t>
      </w:r>
      <w:r w:rsidRPr="00385ECB">
        <w:rPr>
          <w:rFonts w:ascii="Arial" w:hAnsi="Arial" w:cs="Arial"/>
          <w:sz w:val="24"/>
          <w:szCs w:val="24"/>
          <w:lang w:val="en-GB"/>
          <w:rPrChange w:id="2161" w:author="Admin" w:date="2016-10-18T16:05:00Z">
            <w:rPr>
              <w:lang w:val="en-GB"/>
            </w:rPr>
          </w:rPrChange>
        </w:rPr>
        <w:t xml:space="preserve"> or a file it sees contains PHP syntax</w:t>
      </w:r>
      <w:r w:rsidR="00ED1B1C">
        <w:rPr>
          <w:rFonts w:ascii="Arial" w:hAnsi="Arial" w:cs="Arial"/>
          <w:sz w:val="24"/>
          <w:szCs w:val="24"/>
          <w:lang w:val="en-GB"/>
        </w:rPr>
        <w:t>,</w:t>
      </w:r>
      <w:r w:rsidRPr="00385ECB">
        <w:rPr>
          <w:rFonts w:ascii="Arial" w:hAnsi="Arial" w:cs="Arial"/>
          <w:sz w:val="24"/>
          <w:szCs w:val="24"/>
          <w:lang w:val="en-GB"/>
          <w:rPrChange w:id="2162" w:author="Admin" w:date="2016-10-18T16:05:00Z">
            <w:rPr>
              <w:lang w:val="en-GB"/>
            </w:rPr>
          </w:rPrChange>
        </w:rPr>
        <w:t xml:space="preserve"> it will pass it onto the PHP interpreter. The interpreter will then execute the code on the server side and a result will be returned with a static page like HTML. Although a static page could be </w:t>
      </w:r>
      <w:r w:rsidRPr="00385ECB">
        <w:rPr>
          <w:rFonts w:ascii="Arial" w:hAnsi="Arial" w:cs="Arial"/>
          <w:sz w:val="24"/>
          <w:szCs w:val="24"/>
          <w:highlight w:val="yellow"/>
          <w:lang w:val="en-GB"/>
          <w:rPrChange w:id="2163" w:author="Admin" w:date="2016-10-18T16:05:00Z">
            <w:rPr>
              <w:lang w:val="en-GB"/>
            </w:rPr>
          </w:rPrChange>
        </w:rPr>
        <w:t>servered</w:t>
      </w:r>
      <w:r w:rsidRPr="00385ECB">
        <w:rPr>
          <w:rFonts w:ascii="Arial" w:hAnsi="Arial" w:cs="Arial"/>
          <w:sz w:val="24"/>
          <w:szCs w:val="24"/>
          <w:lang w:val="en-GB"/>
          <w:rPrChange w:id="2164" w:author="Admin" w:date="2016-10-18T16:05:00Z">
            <w:rPr>
              <w:lang w:val="en-GB"/>
            </w:rPr>
          </w:rPrChange>
        </w:rPr>
        <w:t xml:space="preserve"> using just HTML, PHP has the advantage of enabling dynamic content based on server side v</w:t>
      </w:r>
      <w:r w:rsidR="00ED1B1C">
        <w:rPr>
          <w:rFonts w:ascii="Arial" w:hAnsi="Arial" w:cs="Arial"/>
          <w:sz w:val="24"/>
          <w:szCs w:val="24"/>
          <w:lang w:val="en-GB"/>
        </w:rPr>
        <w:t>ariables,</w:t>
      </w:r>
      <w:r w:rsidRPr="00385ECB">
        <w:rPr>
          <w:rFonts w:ascii="Arial" w:hAnsi="Arial" w:cs="Arial"/>
          <w:sz w:val="24"/>
          <w:szCs w:val="24"/>
          <w:lang w:val="en-GB"/>
          <w:rPrChange w:id="2165" w:author="Admin" w:date="2016-10-18T16:05:00Z">
            <w:rPr>
              <w:lang w:val="en-GB"/>
            </w:rPr>
          </w:rPrChange>
        </w:rPr>
        <w:t xml:space="preserve"> such as content from a database. Another advantage of PHP is </w:t>
      </w:r>
      <w:r w:rsidR="00ED1B1C">
        <w:rPr>
          <w:rFonts w:ascii="Arial" w:hAnsi="Arial" w:cs="Arial"/>
          <w:sz w:val="24"/>
          <w:szCs w:val="24"/>
          <w:lang w:val="en-GB"/>
        </w:rPr>
        <w:t xml:space="preserve">that </w:t>
      </w:r>
      <w:r w:rsidRPr="00385ECB">
        <w:rPr>
          <w:rFonts w:ascii="Arial" w:hAnsi="Arial" w:cs="Arial"/>
          <w:sz w:val="24"/>
          <w:szCs w:val="24"/>
          <w:lang w:val="en-GB"/>
          <w:rPrChange w:id="2166" w:author="Admin" w:date="2016-10-18T16:05:00Z">
            <w:rPr>
              <w:lang w:val="en-GB"/>
            </w:rPr>
          </w:rPrChange>
        </w:rPr>
        <w:t xml:space="preserve">it can be embedded into HTML code. This makes it possible to make the UI look great with static HTML and serve embedded dynamic content with PHP. </w:t>
      </w:r>
      <w:r w:rsidR="00385ECB" w:rsidRPr="00385ECB">
        <w:rPr>
          <w:rFonts w:ascii="Arial" w:hAnsi="Arial" w:cs="Arial"/>
          <w:sz w:val="24"/>
          <w:szCs w:val="24"/>
          <w:lang w:val="en-GB"/>
          <w:rPrChange w:id="2167" w:author="Admin" w:date="2016-10-18T16:05:00Z">
            <w:rPr>
              <w:lang w:val="en-GB"/>
            </w:rPr>
          </w:rPrChange>
        </w:rPr>
        <w:t>Another big advantage of PHP</w:t>
      </w:r>
      <w:r w:rsidR="00385ECB">
        <w:rPr>
          <w:rFonts w:ascii="Arial" w:hAnsi="Arial" w:cs="Arial"/>
          <w:sz w:val="24"/>
          <w:szCs w:val="24"/>
          <w:lang w:val="en-GB"/>
        </w:rPr>
        <w:t>,</w:t>
      </w:r>
      <w:r w:rsidR="00385ECB" w:rsidRPr="00385ECB">
        <w:rPr>
          <w:rFonts w:ascii="Arial" w:hAnsi="Arial" w:cs="Arial"/>
          <w:sz w:val="24"/>
          <w:szCs w:val="24"/>
          <w:lang w:val="en-GB"/>
          <w:rPrChange w:id="2168" w:author="Admin" w:date="2016-10-18T16:05:00Z">
            <w:rPr>
              <w:lang w:val="en-GB"/>
            </w:rPr>
          </w:rPrChange>
        </w:rPr>
        <w:t xml:space="preserve"> which helped it gain a large market share of users in its infan</w:t>
      </w:r>
      <w:del w:id="2169" w:author="Admin" w:date="2016-10-18T16:49:00Z">
        <w:r w:rsidR="00385ECB" w:rsidRPr="00385ECB" w:rsidDel="001E7EE9">
          <w:rPr>
            <w:rFonts w:ascii="Arial" w:hAnsi="Arial" w:cs="Arial"/>
            <w:sz w:val="24"/>
            <w:szCs w:val="24"/>
            <w:lang w:val="en-GB"/>
            <w:rPrChange w:id="2170" w:author="Admin" w:date="2016-10-18T16:05:00Z">
              <w:rPr>
                <w:lang w:val="en-GB"/>
              </w:rPr>
            </w:rPrChange>
          </w:rPr>
          <w:delText>t</w:delText>
        </w:r>
      </w:del>
      <w:ins w:id="2171" w:author="Admin" w:date="2016-10-18T16:49:00Z">
        <w:r w:rsidR="00385ECB" w:rsidRPr="00385ECB">
          <w:rPr>
            <w:rFonts w:ascii="Arial" w:hAnsi="Arial" w:cs="Arial"/>
            <w:sz w:val="24"/>
            <w:szCs w:val="24"/>
            <w:lang w:val="en-GB"/>
          </w:rPr>
          <w:t>c</w:t>
        </w:r>
      </w:ins>
      <w:del w:id="2172" w:author="Admin" w:date="2016-10-18T16:49:00Z">
        <w:r w:rsidR="00385ECB" w:rsidRPr="00385ECB" w:rsidDel="001E7EE9">
          <w:rPr>
            <w:rFonts w:ascii="Arial" w:hAnsi="Arial" w:cs="Arial"/>
            <w:sz w:val="24"/>
            <w:szCs w:val="24"/>
            <w:lang w:val="en-GB"/>
            <w:rPrChange w:id="2173" w:author="Admin" w:date="2016-10-18T16:05:00Z">
              <w:rPr>
                <w:lang w:val="en-GB"/>
              </w:rPr>
            </w:rPrChange>
          </w:rPr>
          <w:delText>s</w:delText>
        </w:r>
      </w:del>
      <w:r w:rsidR="00385ECB" w:rsidRPr="00385ECB">
        <w:rPr>
          <w:rFonts w:ascii="Arial" w:hAnsi="Arial" w:cs="Arial"/>
          <w:sz w:val="24"/>
          <w:szCs w:val="24"/>
          <w:lang w:val="en-GB"/>
          <w:rPrChange w:id="2174" w:author="Admin" w:date="2016-10-18T16:05:00Z">
            <w:rPr>
              <w:lang w:val="en-GB"/>
            </w:rPr>
          </w:rPrChange>
        </w:rPr>
        <w:t>y</w:t>
      </w:r>
      <w:r w:rsidR="00385ECB">
        <w:rPr>
          <w:rFonts w:ascii="Arial" w:hAnsi="Arial" w:cs="Arial"/>
          <w:sz w:val="24"/>
          <w:szCs w:val="24"/>
          <w:lang w:val="en-GB"/>
        </w:rPr>
        <w:t>,</w:t>
      </w:r>
      <w:r w:rsidR="00385ECB" w:rsidRPr="00385ECB">
        <w:rPr>
          <w:rFonts w:ascii="Arial" w:hAnsi="Arial" w:cs="Arial"/>
          <w:sz w:val="24"/>
          <w:szCs w:val="24"/>
          <w:lang w:val="en-GB"/>
          <w:rPrChange w:id="2175" w:author="Admin" w:date="2016-10-18T16:05:00Z">
            <w:rPr>
              <w:lang w:val="en-GB"/>
            </w:rPr>
          </w:rPrChange>
        </w:rPr>
        <w:t xml:space="preserve"> is its ability to interface with multiple database servers. </w:t>
      </w:r>
      <w:r w:rsidRPr="00385ECB">
        <w:rPr>
          <w:rFonts w:ascii="Arial" w:hAnsi="Arial" w:cs="Arial"/>
          <w:sz w:val="24"/>
          <w:szCs w:val="24"/>
          <w:lang w:val="en-GB"/>
          <w:rPrChange w:id="2176" w:author="Admin" w:date="2016-10-18T16:05:00Z">
            <w:rPr>
              <w:lang w:val="en-GB"/>
            </w:rPr>
          </w:rPrChange>
        </w:rPr>
        <w:t xml:space="preserve">The one </w:t>
      </w:r>
      <w:r w:rsidR="00376809">
        <w:rPr>
          <w:rFonts w:ascii="Arial" w:hAnsi="Arial" w:cs="Arial"/>
          <w:sz w:val="24"/>
          <w:szCs w:val="24"/>
          <w:lang w:val="en-GB"/>
        </w:rPr>
        <w:t xml:space="preserve">that will </w:t>
      </w:r>
      <w:r w:rsidRPr="00385ECB">
        <w:rPr>
          <w:rFonts w:ascii="Arial" w:hAnsi="Arial" w:cs="Arial"/>
          <w:sz w:val="24"/>
          <w:szCs w:val="24"/>
          <w:lang w:val="en-GB"/>
          <w:rPrChange w:id="2177" w:author="Admin" w:date="2016-10-18T16:05:00Z">
            <w:rPr>
              <w:lang w:val="en-GB"/>
            </w:rPr>
          </w:rPrChange>
        </w:rPr>
        <w:t xml:space="preserve">be focused on in the report </w:t>
      </w:r>
      <w:r w:rsidR="00376809">
        <w:rPr>
          <w:rFonts w:ascii="Arial" w:hAnsi="Arial" w:cs="Arial"/>
          <w:sz w:val="24"/>
          <w:szCs w:val="24"/>
          <w:lang w:val="en-GB"/>
        </w:rPr>
        <w:t>is</w:t>
      </w:r>
      <w:r w:rsidRPr="00385ECB">
        <w:rPr>
          <w:rFonts w:ascii="Arial" w:hAnsi="Arial" w:cs="Arial"/>
          <w:sz w:val="24"/>
          <w:szCs w:val="24"/>
          <w:lang w:val="en-GB"/>
          <w:rPrChange w:id="2178" w:author="Admin" w:date="2016-10-18T16:05:00Z">
            <w:rPr>
              <w:lang w:val="en-GB"/>
            </w:rPr>
          </w:rPrChange>
        </w:rPr>
        <w:t xml:space="preserve"> MySQL</w:t>
      </w:r>
      <w:ins w:id="2179" w:author="Admin" w:date="2016-10-18T17:06:00Z">
        <w:r w:rsidR="003C564C" w:rsidRPr="00385ECB">
          <w:rPr>
            <w:rFonts w:ascii="Arial" w:hAnsi="Arial" w:cs="Arial"/>
            <w:sz w:val="24"/>
            <w:szCs w:val="24"/>
            <w:lang w:val="en-GB"/>
          </w:rPr>
          <w:t>.</w:t>
        </w:r>
      </w:ins>
      <w:r w:rsidRPr="00385ECB">
        <w:rPr>
          <w:rFonts w:ascii="Arial" w:hAnsi="Arial" w:cs="Arial"/>
          <w:sz w:val="24"/>
          <w:szCs w:val="24"/>
          <w:vertAlign w:val="superscript"/>
          <w:lang w:val="en-GB"/>
          <w:rPrChange w:id="2180" w:author="Admin" w:date="2016-10-18T17:06:00Z">
            <w:rPr>
              <w:lang w:val="en-GB"/>
            </w:rPr>
          </w:rPrChange>
        </w:rPr>
        <w:t>[20]</w:t>
      </w:r>
      <w:del w:id="2181" w:author="Admin" w:date="2016-10-18T17:06:00Z">
        <w:r w:rsidRPr="00385ECB" w:rsidDel="003C564C">
          <w:rPr>
            <w:rFonts w:ascii="Arial" w:hAnsi="Arial" w:cs="Arial"/>
            <w:sz w:val="24"/>
            <w:szCs w:val="24"/>
            <w:lang w:val="en-GB"/>
            <w:rPrChange w:id="2182" w:author="Admin" w:date="2016-10-18T16:05:00Z">
              <w:rPr>
                <w:lang w:val="en-GB"/>
              </w:rPr>
            </w:rPrChange>
          </w:rPr>
          <w:delText>.</w:delText>
        </w:r>
      </w:del>
    </w:p>
    <w:p w14:paraId="476D43A6" w14:textId="77777777" w:rsidR="0045790C" w:rsidRPr="00385ECB" w:rsidRDefault="0045790C" w:rsidP="00754AB6">
      <w:pPr>
        <w:spacing w:after="0" w:line="360" w:lineRule="auto"/>
        <w:ind w:left="0" w:firstLine="0"/>
        <w:rPr>
          <w:rFonts w:ascii="Arial" w:hAnsi="Arial" w:cs="Arial"/>
          <w:sz w:val="24"/>
          <w:szCs w:val="24"/>
          <w:lang w:val="en-GB"/>
          <w:rPrChange w:id="2183" w:author="Admin" w:date="2016-10-18T16:05:00Z">
            <w:rPr>
              <w:lang w:val="en-GB"/>
            </w:rPr>
          </w:rPrChange>
        </w:rPr>
        <w:pPrChange w:id="2184" w:author="Admin" w:date="2016-10-18T16:11:00Z">
          <w:pPr>
            <w:spacing w:after="636"/>
            <w:ind w:left="1"/>
          </w:pPr>
        </w:pPrChange>
      </w:pPr>
    </w:p>
    <w:p w14:paraId="45C90215" w14:textId="77777777" w:rsidR="00C261B9" w:rsidRPr="00385ECB" w:rsidRDefault="007D0309" w:rsidP="00D12910">
      <w:pPr>
        <w:pStyle w:val="Heading3"/>
        <w:tabs>
          <w:tab w:val="clear" w:pos="977"/>
          <w:tab w:val="left" w:pos="990"/>
        </w:tabs>
        <w:rPr>
          <w:ins w:id="2185" w:author="Admin" w:date="2016-10-18T16:17:00Z"/>
        </w:rPr>
        <w:pPrChange w:id="2186" w:author="Admin" w:date="2016-10-18T16:36:00Z">
          <w:pPr>
            <w:spacing w:after="636"/>
            <w:ind w:left="1"/>
          </w:pPr>
        </w:pPrChange>
      </w:pPr>
      <w:bookmarkStart w:id="2187" w:name="_Toc44023"/>
      <w:del w:id="2188" w:author="Admin" w:date="2016-10-18T16:17:00Z">
        <w:r w:rsidRPr="00385ECB" w:rsidDel="0045790C">
          <w:rPr>
            <w:rPrChange w:id="2189" w:author="Admin" w:date="2016-10-18T16:05:00Z">
              <w:rPr>
                <w:rFonts w:ascii="Calibri" w:eastAsia="Calibri" w:hAnsi="Calibri" w:cs="Calibri"/>
                <w:b/>
                <w:lang w:val="en-GB"/>
              </w:rPr>
            </w:rPrChange>
          </w:rPr>
          <w:tab/>
        </w:r>
      </w:del>
      <w:r w:rsidRPr="00385ECB">
        <w:t>2.4.3</w:t>
      </w:r>
      <w:r w:rsidRPr="00385ECB">
        <w:tab/>
        <w:t>The Database: MySQL</w:t>
      </w:r>
      <w:bookmarkEnd w:id="2187"/>
    </w:p>
    <w:p w14:paraId="4B61C41B" w14:textId="77777777" w:rsidR="0045790C" w:rsidRPr="00385ECB" w:rsidRDefault="0045790C" w:rsidP="001C1ABF">
      <w:pPr>
        <w:rPr>
          <w:lang w:val="en-GB"/>
        </w:rPr>
      </w:pPr>
    </w:p>
    <w:p w14:paraId="00AD2FE8" w14:textId="77777777" w:rsidR="00C261B9" w:rsidRPr="00385ECB" w:rsidDel="0045790C" w:rsidRDefault="007D0309" w:rsidP="00754AB6">
      <w:pPr>
        <w:spacing w:after="0" w:line="360" w:lineRule="auto"/>
        <w:ind w:left="0" w:firstLine="0"/>
        <w:rPr>
          <w:del w:id="2190" w:author="Admin" w:date="2016-10-18T16:17:00Z"/>
          <w:rFonts w:ascii="Arial" w:hAnsi="Arial" w:cs="Arial"/>
          <w:sz w:val="24"/>
          <w:szCs w:val="24"/>
          <w:vertAlign w:val="superscript"/>
          <w:lang w:val="en-GB"/>
          <w:rPrChange w:id="2191" w:author="Admin" w:date="2016-10-18T17:06:00Z">
            <w:rPr>
              <w:del w:id="2192" w:author="Admin" w:date="2016-10-18T16:17:00Z"/>
              <w:lang w:val="en-GB"/>
            </w:rPr>
          </w:rPrChange>
        </w:rPr>
        <w:pPrChange w:id="2193" w:author="Admin" w:date="2016-10-18T16:11:00Z">
          <w:pPr>
            <w:spacing w:after="0"/>
            <w:ind w:left="1"/>
          </w:pPr>
        </w:pPrChange>
      </w:pPr>
      <w:r w:rsidRPr="00385ECB">
        <w:rPr>
          <w:rFonts w:ascii="Arial" w:hAnsi="Arial" w:cs="Arial"/>
          <w:sz w:val="24"/>
          <w:szCs w:val="24"/>
          <w:lang w:val="en-GB"/>
          <w:rPrChange w:id="2194" w:author="Admin" w:date="2016-10-18T16:05:00Z">
            <w:rPr>
              <w:lang w:val="en-GB"/>
            </w:rPr>
          </w:rPrChange>
        </w:rPr>
        <w:t>MySQL is a database platform built to run independently. It manages data by storing</w:t>
      </w:r>
      <w:r w:rsidR="00ED1B1C">
        <w:rPr>
          <w:rFonts w:ascii="Arial" w:hAnsi="Arial" w:cs="Arial"/>
          <w:sz w:val="24"/>
          <w:szCs w:val="24"/>
          <w:lang w:val="en-GB"/>
        </w:rPr>
        <w:t xml:space="preserve"> it</w:t>
      </w:r>
      <w:r w:rsidRPr="00385ECB">
        <w:rPr>
          <w:rFonts w:ascii="Arial" w:hAnsi="Arial" w:cs="Arial"/>
          <w:sz w:val="24"/>
          <w:szCs w:val="24"/>
          <w:lang w:val="en-GB"/>
          <w:rPrChange w:id="2195" w:author="Admin" w:date="2016-10-18T16:05:00Z">
            <w:rPr>
              <w:lang w:val="en-GB"/>
            </w:rPr>
          </w:rPrChange>
        </w:rPr>
        <w:t xml:space="preserve"> in databases with separate tables</w:t>
      </w:r>
      <w:r w:rsidR="00ED1B1C">
        <w:rPr>
          <w:rFonts w:ascii="Arial" w:hAnsi="Arial" w:cs="Arial"/>
          <w:sz w:val="24"/>
          <w:szCs w:val="24"/>
          <w:lang w:val="en-GB"/>
        </w:rPr>
        <w:t>,</w:t>
      </w:r>
      <w:r w:rsidRPr="00385ECB">
        <w:rPr>
          <w:rFonts w:ascii="Arial" w:hAnsi="Arial" w:cs="Arial"/>
          <w:sz w:val="24"/>
          <w:szCs w:val="24"/>
          <w:lang w:val="en-GB"/>
          <w:rPrChange w:id="2196" w:author="Admin" w:date="2016-10-18T16:05:00Z">
            <w:rPr>
              <w:lang w:val="en-GB"/>
            </w:rPr>
          </w:rPrChange>
        </w:rPr>
        <w:t xml:space="preserve"> each with its own rows and columns. It is able to relate certain data from one table to another by </w:t>
      </w:r>
      <w:r w:rsidRPr="00385ECB">
        <w:rPr>
          <w:rFonts w:ascii="Arial" w:hAnsi="Arial" w:cs="Arial"/>
          <w:sz w:val="24"/>
          <w:szCs w:val="24"/>
          <w:highlight w:val="yellow"/>
          <w:lang w:val="en-GB"/>
          <w:rPrChange w:id="2197" w:author="Admin" w:date="2016-10-18T16:05:00Z">
            <w:rPr>
              <w:lang w:val="en-GB"/>
            </w:rPr>
          </w:rPrChange>
        </w:rPr>
        <w:t>using defined</w:t>
      </w:r>
      <w:r w:rsidRPr="00385ECB">
        <w:rPr>
          <w:rFonts w:ascii="Arial" w:hAnsi="Arial" w:cs="Arial"/>
          <w:sz w:val="24"/>
          <w:szCs w:val="24"/>
          <w:lang w:val="en-GB"/>
          <w:rPrChange w:id="2198" w:author="Admin" w:date="2016-10-18T16:05:00Z">
            <w:rPr>
              <w:lang w:val="en-GB"/>
            </w:rPr>
          </w:rPrChange>
        </w:rPr>
        <w:t xml:space="preserve"> rules</w:t>
      </w:r>
      <w:r w:rsidR="00ED1B1C">
        <w:rPr>
          <w:rFonts w:ascii="Arial" w:hAnsi="Arial" w:cs="Arial"/>
          <w:sz w:val="24"/>
          <w:szCs w:val="24"/>
          <w:lang w:val="en-GB"/>
        </w:rPr>
        <w:t>,</w:t>
      </w:r>
      <w:r w:rsidRPr="00385ECB">
        <w:rPr>
          <w:rFonts w:ascii="Arial" w:hAnsi="Arial" w:cs="Arial"/>
          <w:sz w:val="24"/>
          <w:szCs w:val="24"/>
          <w:lang w:val="en-GB"/>
          <w:rPrChange w:id="2199" w:author="Admin" w:date="2016-10-18T16:05:00Z">
            <w:rPr>
              <w:lang w:val="en-GB"/>
            </w:rPr>
          </w:rPrChange>
        </w:rPr>
        <w:t xml:space="preserve"> making operation and navigation fast when used properly. MySQL also </w:t>
      </w:r>
      <w:r w:rsidR="00376809">
        <w:rPr>
          <w:rFonts w:ascii="Arial" w:hAnsi="Arial" w:cs="Arial"/>
          <w:sz w:val="24"/>
          <w:szCs w:val="24"/>
          <w:lang w:val="en-GB"/>
        </w:rPr>
        <w:t>provides</w:t>
      </w:r>
      <w:r w:rsidRPr="00385ECB">
        <w:rPr>
          <w:rFonts w:ascii="Arial" w:hAnsi="Arial" w:cs="Arial"/>
          <w:sz w:val="24"/>
          <w:szCs w:val="24"/>
          <w:lang w:val="en-GB"/>
          <w:rPrChange w:id="2200" w:author="Admin" w:date="2016-10-18T16:05:00Z">
            <w:rPr>
              <w:lang w:val="en-GB"/>
            </w:rPr>
          </w:rPrChange>
        </w:rPr>
        <w:t xml:space="preserve"> the databases with proper </w:t>
      </w:r>
      <w:r w:rsidRPr="00385ECB">
        <w:rPr>
          <w:rFonts w:ascii="Arial" w:hAnsi="Arial" w:cs="Arial"/>
          <w:sz w:val="24"/>
          <w:szCs w:val="24"/>
          <w:lang w:val="en-GB"/>
          <w:rPrChange w:id="2201" w:author="Admin" w:date="2016-10-18T16:05:00Z">
            <w:rPr>
              <w:lang w:val="en-GB"/>
            </w:rPr>
          </w:rPrChange>
        </w:rPr>
        <w:lastRenderedPageBreak/>
        <w:t>protection</w:t>
      </w:r>
      <w:r w:rsidR="00ED1B1C">
        <w:rPr>
          <w:rFonts w:ascii="Arial" w:hAnsi="Arial" w:cs="Arial"/>
          <w:sz w:val="24"/>
          <w:szCs w:val="24"/>
          <w:lang w:val="en-GB"/>
        </w:rPr>
        <w:t>,</w:t>
      </w:r>
      <w:r w:rsidRPr="00385ECB">
        <w:rPr>
          <w:rFonts w:ascii="Arial" w:hAnsi="Arial" w:cs="Arial"/>
          <w:sz w:val="24"/>
          <w:szCs w:val="24"/>
          <w:lang w:val="en-GB"/>
          <w:rPrChange w:id="2202" w:author="Admin" w:date="2016-10-18T16:05:00Z">
            <w:rPr>
              <w:lang w:val="en-GB"/>
            </w:rPr>
          </w:rPrChange>
        </w:rPr>
        <w:t xml:space="preserve"> giving access to user</w:t>
      </w:r>
      <w:r w:rsidR="00ED1B1C">
        <w:rPr>
          <w:rFonts w:ascii="Arial" w:hAnsi="Arial" w:cs="Arial"/>
          <w:sz w:val="24"/>
          <w:szCs w:val="24"/>
          <w:lang w:val="en-GB"/>
        </w:rPr>
        <w:t xml:space="preserve">s defined during configuration and </w:t>
      </w:r>
      <w:r w:rsidRPr="00385ECB">
        <w:rPr>
          <w:rFonts w:ascii="Arial" w:hAnsi="Arial" w:cs="Arial"/>
          <w:sz w:val="24"/>
          <w:szCs w:val="24"/>
          <w:lang w:val="en-GB"/>
          <w:rPrChange w:id="2203" w:author="Admin" w:date="2016-10-18T16:05:00Z">
            <w:rPr>
              <w:lang w:val="en-GB"/>
            </w:rPr>
          </w:rPrChange>
        </w:rPr>
        <w:t>making it a secure way to store sensitive data. MySQL uses the ANSI/ISO standard SQL (Structured Query Language)</w:t>
      </w:r>
      <w:r w:rsidR="00ED1B1C">
        <w:rPr>
          <w:rFonts w:ascii="Arial" w:hAnsi="Arial" w:cs="Arial"/>
          <w:sz w:val="24"/>
          <w:szCs w:val="24"/>
          <w:lang w:val="en-GB"/>
        </w:rPr>
        <w:t>,</w:t>
      </w:r>
      <w:r w:rsidRPr="00385ECB">
        <w:rPr>
          <w:rFonts w:ascii="Arial" w:hAnsi="Arial" w:cs="Arial"/>
          <w:sz w:val="24"/>
          <w:szCs w:val="24"/>
          <w:lang w:val="en-GB"/>
          <w:rPrChange w:id="2204" w:author="Admin" w:date="2016-10-18T16:05:00Z">
            <w:rPr>
              <w:lang w:val="en-GB"/>
            </w:rPr>
          </w:rPrChange>
        </w:rPr>
        <w:t xml:space="preserve"> which enables easy access when permitted. The SQL standard and access to MySQL works on a query </w:t>
      </w:r>
      <w:r w:rsidR="00EF447A" w:rsidRPr="00385ECB">
        <w:rPr>
          <w:rFonts w:ascii="Arial" w:hAnsi="Arial" w:cs="Arial"/>
          <w:sz w:val="24"/>
          <w:szCs w:val="24"/>
          <w:lang w:val="en-GB"/>
          <w:rPrChange w:id="2205" w:author="Admin" w:date="2016-10-18T16:05:00Z">
            <w:rPr>
              <w:lang w:val="en-GB"/>
            </w:rPr>
          </w:rPrChange>
        </w:rPr>
        <w:t>bas</w:t>
      </w:r>
      <w:ins w:id="2206" w:author="Admin" w:date="2016-11-01T19:59:00Z">
        <w:r w:rsidR="00EF447A" w:rsidRPr="00385ECB">
          <w:rPr>
            <w:rFonts w:ascii="Arial" w:hAnsi="Arial" w:cs="Arial"/>
            <w:sz w:val="24"/>
            <w:szCs w:val="24"/>
            <w:lang w:val="en-GB"/>
          </w:rPr>
          <w:t>is</w:t>
        </w:r>
      </w:ins>
      <w:del w:id="2207" w:author="Admin" w:date="2016-11-01T19:59:00Z">
        <w:r w:rsidR="00EF447A" w:rsidRPr="00385ECB" w:rsidDel="00822CC6">
          <w:rPr>
            <w:rFonts w:ascii="Arial" w:hAnsi="Arial" w:cs="Arial"/>
            <w:sz w:val="24"/>
            <w:szCs w:val="24"/>
            <w:lang w:val="en-GB"/>
            <w:rPrChange w:id="2208" w:author="Admin" w:date="2016-10-18T16:05:00Z">
              <w:rPr>
                <w:lang w:val="en-GB"/>
              </w:rPr>
            </w:rPrChange>
          </w:rPr>
          <w:delText>IS</w:delText>
        </w:r>
      </w:del>
      <w:r w:rsidRPr="00385ECB">
        <w:rPr>
          <w:rFonts w:ascii="Arial" w:hAnsi="Arial" w:cs="Arial"/>
          <w:sz w:val="24"/>
          <w:szCs w:val="24"/>
          <w:lang w:val="en-GB"/>
          <w:rPrChange w:id="2209" w:author="Admin" w:date="2016-10-18T16:05:00Z">
            <w:rPr>
              <w:lang w:val="en-GB"/>
            </w:rPr>
          </w:rPrChange>
        </w:rPr>
        <w:t>, i</w:t>
      </w:r>
      <w:r w:rsidR="00110E4B">
        <w:rPr>
          <w:rFonts w:ascii="Arial" w:hAnsi="Arial" w:cs="Arial"/>
          <w:sz w:val="24"/>
          <w:szCs w:val="24"/>
          <w:lang w:val="en-GB"/>
        </w:rPr>
        <w:t>.e.</w:t>
      </w:r>
      <w:r w:rsidRPr="00385ECB">
        <w:rPr>
          <w:rFonts w:ascii="Arial" w:hAnsi="Arial" w:cs="Arial"/>
          <w:sz w:val="24"/>
          <w:szCs w:val="24"/>
          <w:lang w:val="en-GB"/>
          <w:rPrChange w:id="2210" w:author="Admin" w:date="2016-10-18T16:05:00Z">
            <w:rPr>
              <w:lang w:val="en-GB"/>
            </w:rPr>
          </w:rPrChange>
        </w:rPr>
        <w:t xml:space="preserve"> when an SQL statement is constructed and sent to the MySQL. Once the query has been interpreted</w:t>
      </w:r>
      <w:r w:rsidR="00110E4B">
        <w:rPr>
          <w:rFonts w:ascii="Arial" w:hAnsi="Arial" w:cs="Arial"/>
          <w:sz w:val="24"/>
          <w:szCs w:val="24"/>
          <w:lang w:val="en-GB"/>
        </w:rPr>
        <w:t>,</w:t>
      </w:r>
      <w:r w:rsidRPr="00385ECB">
        <w:rPr>
          <w:rFonts w:ascii="Arial" w:hAnsi="Arial" w:cs="Arial"/>
          <w:sz w:val="24"/>
          <w:szCs w:val="24"/>
          <w:lang w:val="en-GB"/>
          <w:rPrChange w:id="2211" w:author="Admin" w:date="2016-10-18T16:05:00Z">
            <w:rPr>
              <w:lang w:val="en-GB"/>
            </w:rPr>
          </w:rPrChange>
        </w:rPr>
        <w:t xml:space="preserve"> the relevant data pertaining to the request is returned</w:t>
      </w:r>
      <w:ins w:id="2212" w:author="Admin" w:date="2016-10-18T17:06:00Z">
        <w:r w:rsidR="003C564C" w:rsidRPr="00385ECB">
          <w:rPr>
            <w:rFonts w:ascii="Arial" w:hAnsi="Arial" w:cs="Arial"/>
            <w:sz w:val="24"/>
            <w:szCs w:val="24"/>
            <w:lang w:val="en-GB"/>
          </w:rPr>
          <w:t>.</w:t>
        </w:r>
      </w:ins>
      <w:ins w:id="2213" w:author="Admin" w:date="2016-10-18T16:17:00Z">
        <w:r w:rsidR="0045790C" w:rsidRPr="00385ECB">
          <w:rPr>
            <w:rFonts w:ascii="Arial" w:hAnsi="Arial" w:cs="Arial"/>
            <w:sz w:val="24"/>
            <w:szCs w:val="24"/>
            <w:vertAlign w:val="superscript"/>
            <w:lang w:val="en-GB"/>
            <w:rPrChange w:id="2214" w:author="Admin" w:date="2016-10-18T17:06:00Z">
              <w:rPr>
                <w:rFonts w:ascii="Arial" w:hAnsi="Arial" w:cs="Arial"/>
                <w:sz w:val="24"/>
                <w:szCs w:val="24"/>
                <w:lang w:val="en-GB"/>
              </w:rPr>
            </w:rPrChange>
          </w:rPr>
          <w:t xml:space="preserve"> </w:t>
        </w:r>
      </w:ins>
    </w:p>
    <w:p w14:paraId="0F138092" w14:textId="77777777" w:rsidR="00C261B9" w:rsidRPr="00385ECB" w:rsidRDefault="007D0309" w:rsidP="00754AB6">
      <w:pPr>
        <w:spacing w:after="0" w:line="360" w:lineRule="auto"/>
        <w:ind w:left="0" w:firstLine="0"/>
        <w:rPr>
          <w:ins w:id="2215" w:author="Admin" w:date="2016-10-18T16:17:00Z"/>
          <w:rFonts w:ascii="Arial" w:hAnsi="Arial" w:cs="Arial"/>
          <w:sz w:val="24"/>
          <w:szCs w:val="24"/>
          <w:vertAlign w:val="superscript"/>
          <w:lang w:val="en-GB"/>
          <w:rPrChange w:id="2216" w:author="Admin" w:date="2016-10-18T17:06:00Z">
            <w:rPr>
              <w:ins w:id="2217" w:author="Admin" w:date="2016-10-18T16:17:00Z"/>
              <w:rFonts w:ascii="Arial" w:hAnsi="Arial" w:cs="Arial"/>
              <w:sz w:val="24"/>
              <w:szCs w:val="24"/>
              <w:lang w:val="en-GB"/>
            </w:rPr>
          </w:rPrChange>
        </w:rPr>
        <w:pPrChange w:id="2218" w:author="Admin" w:date="2016-10-18T16:11:00Z">
          <w:pPr>
            <w:spacing w:after="722"/>
            <w:ind w:left="1"/>
          </w:pPr>
        </w:pPrChange>
      </w:pPr>
      <w:r w:rsidRPr="00385ECB">
        <w:rPr>
          <w:rFonts w:ascii="Arial" w:hAnsi="Arial" w:cs="Arial"/>
          <w:sz w:val="24"/>
          <w:szCs w:val="24"/>
          <w:vertAlign w:val="superscript"/>
          <w:lang w:val="en-GB"/>
          <w:rPrChange w:id="2219" w:author="Admin" w:date="2016-10-18T17:06:00Z">
            <w:rPr>
              <w:lang w:val="en-GB"/>
            </w:rPr>
          </w:rPrChange>
        </w:rPr>
        <w:t>[21]</w:t>
      </w:r>
      <w:del w:id="2220" w:author="Admin" w:date="2016-10-18T17:06:00Z">
        <w:r w:rsidRPr="00385ECB" w:rsidDel="003C564C">
          <w:rPr>
            <w:rFonts w:ascii="Arial" w:hAnsi="Arial" w:cs="Arial"/>
            <w:sz w:val="24"/>
            <w:szCs w:val="24"/>
            <w:vertAlign w:val="superscript"/>
            <w:lang w:val="en-GB"/>
            <w:rPrChange w:id="2221" w:author="Admin" w:date="2016-10-18T17:06:00Z">
              <w:rPr>
                <w:lang w:val="en-GB"/>
              </w:rPr>
            </w:rPrChange>
          </w:rPr>
          <w:delText>.</w:delText>
        </w:r>
      </w:del>
    </w:p>
    <w:p w14:paraId="7A3817BC" w14:textId="77777777" w:rsidR="0045790C" w:rsidRPr="00385ECB" w:rsidRDefault="0045790C" w:rsidP="00754AB6">
      <w:pPr>
        <w:spacing w:after="0" w:line="360" w:lineRule="auto"/>
        <w:ind w:left="0" w:firstLine="0"/>
        <w:rPr>
          <w:rFonts w:ascii="Arial" w:hAnsi="Arial" w:cs="Arial"/>
          <w:sz w:val="24"/>
          <w:szCs w:val="24"/>
          <w:lang w:val="en-GB"/>
          <w:rPrChange w:id="2222" w:author="Admin" w:date="2016-10-18T16:05:00Z">
            <w:rPr>
              <w:lang w:val="en-GB"/>
            </w:rPr>
          </w:rPrChange>
        </w:rPr>
        <w:pPrChange w:id="2223" w:author="Admin" w:date="2016-10-18T16:11:00Z">
          <w:pPr>
            <w:spacing w:after="722"/>
            <w:ind w:left="1"/>
          </w:pPr>
        </w:pPrChange>
      </w:pPr>
    </w:p>
    <w:p w14:paraId="54F38391" w14:textId="77777777" w:rsidR="00C261B9" w:rsidRPr="00385ECB" w:rsidRDefault="007D0309" w:rsidP="00754AB6">
      <w:pPr>
        <w:pStyle w:val="Heading2"/>
        <w:spacing w:after="0" w:line="360" w:lineRule="auto"/>
        <w:ind w:left="0" w:firstLine="0"/>
        <w:jc w:val="both"/>
        <w:rPr>
          <w:ins w:id="2224" w:author="Admin" w:date="2016-10-18T16:36:00Z"/>
          <w:lang w:val="en-GB"/>
        </w:rPr>
        <w:pPrChange w:id="2225" w:author="Admin" w:date="2016-10-18T16:11:00Z">
          <w:pPr>
            <w:spacing w:after="722"/>
            <w:ind w:left="1"/>
          </w:pPr>
        </w:pPrChange>
      </w:pPr>
      <w:bookmarkStart w:id="2226" w:name="_Toc44024"/>
      <w:del w:id="2227" w:author="Admin" w:date="2016-10-18T16:17:00Z">
        <w:r w:rsidRPr="00385ECB" w:rsidDel="0045790C">
          <w:rPr>
            <w:rFonts w:eastAsia="Calibri"/>
            <w:lang w:val="en-GB"/>
            <w:rPrChange w:id="2228" w:author="Admin" w:date="2016-10-18T16:05:00Z">
              <w:rPr>
                <w:rFonts w:ascii="Calibri" w:eastAsia="Calibri" w:hAnsi="Calibri" w:cs="Calibri"/>
                <w:b/>
                <w:lang w:val="en-GB"/>
              </w:rPr>
            </w:rPrChange>
          </w:rPr>
          <w:tab/>
        </w:r>
      </w:del>
      <w:r w:rsidR="0045790C" w:rsidRPr="00385ECB">
        <w:rPr>
          <w:lang w:val="en-GB"/>
        </w:rPr>
        <w:t>2.5</w:t>
      </w:r>
      <w:r w:rsidR="0045790C" w:rsidRPr="00385ECB">
        <w:rPr>
          <w:lang w:val="en-GB"/>
        </w:rPr>
        <w:tab/>
        <w:t>ATX SPECIFICATION</w:t>
      </w:r>
      <w:bookmarkEnd w:id="2226"/>
    </w:p>
    <w:p w14:paraId="1D0B2214" w14:textId="77777777" w:rsidR="00D12910" w:rsidRPr="00385ECB" w:rsidRDefault="00D12910" w:rsidP="001C1ABF">
      <w:pPr>
        <w:rPr>
          <w:lang w:val="en-GB"/>
        </w:rPr>
      </w:pPr>
    </w:p>
    <w:p w14:paraId="4F2708EB" w14:textId="77777777" w:rsidR="00C261B9" w:rsidRPr="00385ECB" w:rsidRDefault="007D0309" w:rsidP="00754AB6">
      <w:pPr>
        <w:spacing w:after="0" w:line="360" w:lineRule="auto"/>
        <w:ind w:left="0" w:firstLine="0"/>
        <w:rPr>
          <w:ins w:id="2229" w:author="Admin" w:date="2016-10-18T16:18:00Z"/>
          <w:rFonts w:ascii="Arial" w:hAnsi="Arial" w:cs="Arial"/>
          <w:sz w:val="24"/>
          <w:szCs w:val="24"/>
          <w:lang w:val="en-GB"/>
        </w:rPr>
        <w:pPrChange w:id="2230" w:author="Admin" w:date="2016-10-18T16:11:00Z">
          <w:pPr>
            <w:spacing w:after="0"/>
            <w:ind w:left="1"/>
          </w:pPr>
        </w:pPrChange>
      </w:pPr>
      <w:r w:rsidRPr="00385ECB">
        <w:rPr>
          <w:rFonts w:ascii="Arial" w:hAnsi="Arial" w:cs="Arial"/>
          <w:sz w:val="24"/>
          <w:szCs w:val="24"/>
          <w:highlight w:val="yellow"/>
          <w:lang w:val="en-GB"/>
          <w:rPrChange w:id="2231" w:author="Admin" w:date="2016-10-18T16:05:00Z">
            <w:rPr>
              <w:lang w:val="en-GB"/>
            </w:rPr>
          </w:rPrChange>
        </w:rPr>
        <w:t>I</w:t>
      </w:r>
      <w:r w:rsidR="00110E4B">
        <w:rPr>
          <w:rFonts w:ascii="Arial" w:hAnsi="Arial" w:cs="Arial"/>
          <w:sz w:val="24"/>
          <w:szCs w:val="24"/>
          <w:highlight w:val="yellow"/>
          <w:lang w:val="en-GB"/>
        </w:rPr>
        <w:t>n order to power the Vending M</w:t>
      </w:r>
      <w:r w:rsidRPr="00385ECB">
        <w:rPr>
          <w:rFonts w:ascii="Arial" w:hAnsi="Arial" w:cs="Arial"/>
          <w:sz w:val="24"/>
          <w:szCs w:val="24"/>
          <w:highlight w:val="yellow"/>
          <w:lang w:val="en-GB"/>
          <w:rPrChange w:id="2232" w:author="Admin" w:date="2016-10-18T16:05:00Z">
            <w:rPr>
              <w:lang w:val="en-GB"/>
            </w:rPr>
          </w:rPrChange>
        </w:rPr>
        <w:t>achine a computer power supply is used. In order to understand how to use this power supply connection and how to use</w:t>
      </w:r>
      <w:r w:rsidR="00110E4B">
        <w:rPr>
          <w:rFonts w:ascii="Arial" w:hAnsi="Arial" w:cs="Arial"/>
          <w:sz w:val="24"/>
          <w:szCs w:val="24"/>
          <w:highlight w:val="yellow"/>
          <w:lang w:val="en-GB"/>
        </w:rPr>
        <w:t xml:space="preserve"> it</w:t>
      </w:r>
      <w:r w:rsidRPr="00385ECB">
        <w:rPr>
          <w:rFonts w:ascii="Arial" w:hAnsi="Arial" w:cs="Arial"/>
          <w:sz w:val="24"/>
          <w:szCs w:val="24"/>
          <w:highlight w:val="yellow"/>
          <w:lang w:val="en-GB"/>
          <w:rPrChange w:id="2233" w:author="Admin" w:date="2016-10-18T16:05:00Z">
            <w:rPr>
              <w:lang w:val="en-GB"/>
            </w:rPr>
          </w:rPrChange>
        </w:rPr>
        <w:t xml:space="preserve"> properly</w:t>
      </w:r>
      <w:r w:rsidR="0051414A" w:rsidRPr="00385ECB">
        <w:rPr>
          <w:rFonts w:ascii="Arial" w:hAnsi="Arial" w:cs="Arial"/>
          <w:sz w:val="24"/>
          <w:szCs w:val="24"/>
          <w:highlight w:val="yellow"/>
          <w:lang w:val="en-GB"/>
        </w:rPr>
        <w:t>,</w:t>
      </w:r>
      <w:r w:rsidRPr="00385ECB">
        <w:rPr>
          <w:rFonts w:ascii="Arial" w:hAnsi="Arial" w:cs="Arial"/>
          <w:sz w:val="24"/>
          <w:szCs w:val="24"/>
          <w:highlight w:val="yellow"/>
          <w:lang w:val="en-GB"/>
          <w:rPrChange w:id="2234" w:author="Admin" w:date="2016-10-18T16:05:00Z">
            <w:rPr>
              <w:lang w:val="en-GB"/>
            </w:rPr>
          </w:rPrChange>
        </w:rPr>
        <w:t xml:space="preserve"> the standard used was investigated</w:t>
      </w:r>
      <w:r w:rsidRPr="00385ECB">
        <w:rPr>
          <w:rFonts w:ascii="Arial" w:hAnsi="Arial" w:cs="Arial"/>
          <w:sz w:val="24"/>
          <w:szCs w:val="24"/>
          <w:lang w:val="en-GB"/>
          <w:rPrChange w:id="2235" w:author="Admin" w:date="2016-10-18T16:05:00Z">
            <w:rPr>
              <w:lang w:val="en-GB"/>
            </w:rPr>
          </w:rPrChange>
        </w:rPr>
        <w:t xml:space="preserve">. The standard used for computer power supplies is </w:t>
      </w:r>
      <w:r w:rsidR="00385ECB" w:rsidRPr="00385ECB">
        <w:rPr>
          <w:rFonts w:ascii="Arial" w:hAnsi="Arial" w:cs="Arial"/>
          <w:sz w:val="24"/>
          <w:szCs w:val="24"/>
          <w:lang w:val="en-GB"/>
        </w:rPr>
        <w:t>well-documented</w:t>
      </w:r>
      <w:r w:rsidRPr="00385ECB">
        <w:rPr>
          <w:rFonts w:ascii="Arial" w:hAnsi="Arial" w:cs="Arial"/>
          <w:sz w:val="24"/>
          <w:szCs w:val="24"/>
          <w:lang w:val="en-GB"/>
          <w:rPrChange w:id="2236" w:author="Admin" w:date="2016-10-18T16:05:00Z">
            <w:rPr>
              <w:lang w:val="en-GB"/>
            </w:rPr>
          </w:rPrChange>
        </w:rPr>
        <w:t xml:space="preserve"> and </w:t>
      </w:r>
      <w:r w:rsidRPr="00385ECB">
        <w:rPr>
          <w:rFonts w:ascii="Arial" w:hAnsi="Arial" w:cs="Arial"/>
          <w:sz w:val="24"/>
          <w:szCs w:val="24"/>
          <w:highlight w:val="yellow"/>
          <w:lang w:val="en-GB"/>
          <w:rPrChange w:id="2237" w:author="Admin" w:date="2016-10-18T16:05:00Z">
            <w:rPr>
              <w:lang w:val="en-GB"/>
            </w:rPr>
          </w:rPrChange>
        </w:rPr>
        <w:t>open source,</w:t>
      </w:r>
      <w:r w:rsidRPr="00385ECB">
        <w:rPr>
          <w:rFonts w:ascii="Arial" w:hAnsi="Arial" w:cs="Arial"/>
          <w:sz w:val="24"/>
          <w:szCs w:val="24"/>
          <w:lang w:val="en-GB"/>
          <w:rPrChange w:id="2238" w:author="Admin" w:date="2016-10-18T16:05:00Z">
            <w:rPr>
              <w:lang w:val="en-GB"/>
            </w:rPr>
          </w:rPrChange>
        </w:rPr>
        <w:t xml:space="preserve"> it is called the ATX Spe</w:t>
      </w:r>
      <w:r w:rsidR="00110E4B">
        <w:rPr>
          <w:rFonts w:ascii="Arial" w:hAnsi="Arial" w:cs="Arial"/>
          <w:sz w:val="24"/>
          <w:szCs w:val="24"/>
          <w:lang w:val="en-GB"/>
        </w:rPr>
        <w:t xml:space="preserve">cification and is </w:t>
      </w:r>
      <w:r w:rsidR="00376809">
        <w:rPr>
          <w:rFonts w:ascii="Arial" w:hAnsi="Arial" w:cs="Arial"/>
          <w:sz w:val="24"/>
          <w:szCs w:val="24"/>
          <w:lang w:val="en-GB"/>
        </w:rPr>
        <w:t>produced by Intel</w:t>
      </w:r>
      <w:r w:rsidRPr="00110E4B">
        <w:rPr>
          <w:rFonts w:ascii="Arial" w:hAnsi="Arial" w:cs="Arial"/>
          <w:sz w:val="24"/>
          <w:szCs w:val="24"/>
          <w:vertAlign w:val="superscript"/>
          <w:lang w:val="en-GB"/>
          <w:rPrChange w:id="2239" w:author="Admin" w:date="2016-10-18T16:05:00Z">
            <w:rPr>
              <w:lang w:val="en-GB"/>
            </w:rPr>
          </w:rPrChange>
        </w:rPr>
        <w:t>[22]</w:t>
      </w:r>
      <w:r w:rsidRPr="00385ECB">
        <w:rPr>
          <w:rFonts w:ascii="Arial" w:hAnsi="Arial" w:cs="Arial"/>
          <w:sz w:val="24"/>
          <w:szCs w:val="24"/>
          <w:lang w:val="en-GB"/>
          <w:rPrChange w:id="2240" w:author="Admin" w:date="2016-10-18T16:05:00Z">
            <w:rPr>
              <w:lang w:val="en-GB"/>
            </w:rPr>
          </w:rPrChange>
        </w:rPr>
        <w:t>. Additionally</w:t>
      </w:r>
      <w:r w:rsidR="00110E4B">
        <w:rPr>
          <w:rFonts w:ascii="Arial" w:hAnsi="Arial" w:cs="Arial"/>
          <w:sz w:val="24"/>
          <w:szCs w:val="24"/>
          <w:lang w:val="en-GB"/>
        </w:rPr>
        <w:t xml:space="preserve"> and </w:t>
      </w:r>
      <w:r w:rsidR="00110E4B" w:rsidRPr="00385ECB">
        <w:rPr>
          <w:rFonts w:ascii="Arial" w:hAnsi="Arial" w:cs="Arial"/>
          <w:sz w:val="24"/>
          <w:szCs w:val="24"/>
          <w:lang w:val="en-GB"/>
          <w:rPrChange w:id="2241" w:author="Admin" w:date="2016-10-18T16:05:00Z">
            <w:rPr>
              <w:lang w:val="en-GB"/>
            </w:rPr>
          </w:rPrChange>
        </w:rPr>
        <w:t>to be thorough</w:t>
      </w:r>
      <w:r w:rsidR="00110E4B">
        <w:rPr>
          <w:rFonts w:ascii="Arial" w:hAnsi="Arial" w:cs="Arial"/>
          <w:sz w:val="24"/>
          <w:szCs w:val="24"/>
          <w:lang w:val="en-GB"/>
        </w:rPr>
        <w:t>,</w:t>
      </w:r>
      <w:r w:rsidRPr="00385ECB">
        <w:rPr>
          <w:rFonts w:ascii="Arial" w:hAnsi="Arial" w:cs="Arial"/>
          <w:sz w:val="24"/>
          <w:szCs w:val="24"/>
          <w:lang w:val="en-GB"/>
          <w:rPrChange w:id="2242" w:author="Admin" w:date="2016-10-18T16:05:00Z">
            <w:rPr>
              <w:lang w:val="en-GB"/>
            </w:rPr>
          </w:rPrChange>
        </w:rPr>
        <w:t xml:space="preserve"> tutorials were followed on how to set</w:t>
      </w:r>
      <w:r w:rsidR="00110E4B">
        <w:rPr>
          <w:rFonts w:ascii="Arial" w:hAnsi="Arial" w:cs="Arial"/>
          <w:sz w:val="24"/>
          <w:szCs w:val="24"/>
          <w:lang w:val="en-GB"/>
        </w:rPr>
        <w:t xml:space="preserve"> </w:t>
      </w:r>
      <w:r w:rsidRPr="00385ECB">
        <w:rPr>
          <w:rFonts w:ascii="Arial" w:hAnsi="Arial" w:cs="Arial"/>
          <w:sz w:val="24"/>
          <w:szCs w:val="24"/>
          <w:lang w:val="en-GB"/>
          <w:rPrChange w:id="2243" w:author="Admin" w:date="2016-10-18T16:05:00Z">
            <w:rPr>
              <w:lang w:val="en-GB"/>
            </w:rPr>
          </w:rPrChange>
        </w:rPr>
        <w:t>up the ATX connection for use outside of motherboard applications. Revision 2.1 of the ATX specification was used instead of the latest 2.2</w:t>
      </w:r>
      <w:r w:rsidR="00110E4B">
        <w:rPr>
          <w:rFonts w:ascii="Arial" w:hAnsi="Arial" w:cs="Arial"/>
          <w:sz w:val="24"/>
          <w:szCs w:val="24"/>
          <w:lang w:val="en-GB"/>
        </w:rPr>
        <w:t>,</w:t>
      </w:r>
      <w:r w:rsidRPr="00385ECB">
        <w:rPr>
          <w:rFonts w:ascii="Arial" w:hAnsi="Arial" w:cs="Arial"/>
          <w:sz w:val="24"/>
          <w:szCs w:val="24"/>
          <w:lang w:val="en-GB"/>
          <w:rPrChange w:id="2244" w:author="Admin" w:date="2016-10-18T16:05:00Z">
            <w:rPr>
              <w:lang w:val="en-GB"/>
            </w:rPr>
          </w:rPrChange>
        </w:rPr>
        <w:t xml:space="preserve"> as the latest version has been updated to only cover ATX2</w:t>
      </w:r>
      <w:r w:rsidR="00110E4B">
        <w:rPr>
          <w:rFonts w:ascii="Arial" w:hAnsi="Arial" w:cs="Arial"/>
          <w:sz w:val="24"/>
          <w:szCs w:val="24"/>
          <w:lang w:val="en-GB"/>
        </w:rPr>
        <w:t>,</w:t>
      </w:r>
      <w:r w:rsidRPr="00385ECB">
        <w:rPr>
          <w:rFonts w:ascii="Arial" w:hAnsi="Arial" w:cs="Arial"/>
          <w:sz w:val="24"/>
          <w:szCs w:val="24"/>
          <w:lang w:val="en-GB"/>
          <w:rPrChange w:id="2245" w:author="Admin" w:date="2016-10-18T16:05:00Z">
            <w:rPr>
              <w:lang w:val="en-GB"/>
            </w:rPr>
          </w:rPrChange>
        </w:rPr>
        <w:t xml:space="preserve"> which is an updated standard adding addition</w:t>
      </w:r>
      <w:r w:rsidR="00110E4B">
        <w:rPr>
          <w:rFonts w:ascii="Arial" w:hAnsi="Arial" w:cs="Arial"/>
          <w:sz w:val="24"/>
          <w:szCs w:val="24"/>
          <w:lang w:val="en-GB"/>
        </w:rPr>
        <w:t>al</w:t>
      </w:r>
      <w:r w:rsidRPr="00385ECB">
        <w:rPr>
          <w:rFonts w:ascii="Arial" w:hAnsi="Arial" w:cs="Arial"/>
          <w:sz w:val="24"/>
          <w:szCs w:val="24"/>
          <w:lang w:val="en-GB"/>
          <w:rPrChange w:id="2246" w:author="Admin" w:date="2016-10-18T16:05:00Z">
            <w:rPr>
              <w:lang w:val="en-GB"/>
            </w:rPr>
          </w:rPrChange>
        </w:rPr>
        <w:t xml:space="preserve"> pins for newer motherboards.</w:t>
      </w:r>
    </w:p>
    <w:p w14:paraId="278E0D4B" w14:textId="77777777" w:rsidR="0045790C" w:rsidRPr="00385ECB" w:rsidRDefault="0045790C" w:rsidP="00754AB6">
      <w:pPr>
        <w:spacing w:after="0" w:line="360" w:lineRule="auto"/>
        <w:ind w:left="0" w:firstLine="0"/>
        <w:rPr>
          <w:ins w:id="2247" w:author="Admin" w:date="2016-10-18T16:18:00Z"/>
          <w:rFonts w:ascii="Arial" w:hAnsi="Arial" w:cs="Arial"/>
          <w:sz w:val="24"/>
          <w:szCs w:val="24"/>
          <w:lang w:val="en-GB"/>
        </w:rPr>
        <w:pPrChange w:id="2248" w:author="Admin" w:date="2016-10-18T16:11:00Z">
          <w:pPr>
            <w:spacing w:after="0"/>
            <w:ind w:left="1"/>
          </w:pPr>
        </w:pPrChange>
      </w:pPr>
    </w:p>
    <w:p w14:paraId="0FA0BBA2" w14:textId="77777777" w:rsidR="0045790C" w:rsidRPr="00385ECB" w:rsidRDefault="0045790C" w:rsidP="00754AB6">
      <w:pPr>
        <w:spacing w:after="0" w:line="360" w:lineRule="auto"/>
        <w:ind w:left="0" w:firstLine="0"/>
        <w:rPr>
          <w:rFonts w:ascii="Arial" w:hAnsi="Arial" w:cs="Arial"/>
          <w:sz w:val="24"/>
          <w:szCs w:val="24"/>
          <w:lang w:val="en-GB"/>
          <w:rPrChange w:id="2249" w:author="Admin" w:date="2016-10-18T16:05:00Z">
            <w:rPr>
              <w:lang w:val="en-GB"/>
            </w:rPr>
          </w:rPrChange>
        </w:rPr>
        <w:pPrChange w:id="2250" w:author="Admin" w:date="2016-10-18T16:11:00Z">
          <w:pPr>
            <w:spacing w:after="0"/>
            <w:ind w:left="1"/>
          </w:pPr>
        </w:pPrChange>
      </w:pPr>
    </w:p>
    <w:p w14:paraId="244AF0F9" w14:textId="6A9F0F83" w:rsidR="00C261B9" w:rsidRPr="00385ECB" w:rsidRDefault="009F5C60" w:rsidP="0045790C">
      <w:pPr>
        <w:spacing w:after="0" w:line="360" w:lineRule="auto"/>
        <w:ind w:left="0" w:firstLine="0"/>
        <w:jc w:val="center"/>
        <w:rPr>
          <w:rFonts w:ascii="Arial" w:hAnsi="Arial" w:cs="Arial"/>
          <w:sz w:val="24"/>
          <w:szCs w:val="24"/>
          <w:lang w:val="en-GB"/>
          <w:rPrChange w:id="2251" w:author="Admin" w:date="2016-10-18T16:05:00Z">
            <w:rPr>
              <w:lang w:val="en-GB"/>
            </w:rPr>
          </w:rPrChange>
        </w:rPr>
        <w:pPrChange w:id="2252" w:author="Admin" w:date="2016-10-18T16:18:00Z">
          <w:pPr>
            <w:spacing w:after="319" w:line="259" w:lineRule="auto"/>
            <w:ind w:left="3480" w:firstLine="0"/>
            <w:jc w:val="left"/>
          </w:pPr>
        </w:pPrChange>
      </w:pPr>
      <w:r w:rsidRPr="00385ECB">
        <w:rPr>
          <w:rFonts w:ascii="Arial" w:hAnsi="Arial" w:cs="Arial"/>
          <w:noProof/>
          <w:sz w:val="24"/>
          <w:szCs w:val="24"/>
          <w:rPrChange w:id="2253" w:author="Admin" w:date="2016-10-18T16:05:00Z">
            <w:rPr>
              <w:rFonts w:ascii="Arial" w:hAnsi="Arial" w:cs="Arial"/>
              <w:noProof/>
              <w:sz w:val="24"/>
              <w:szCs w:val="24"/>
            </w:rPr>
          </w:rPrChange>
        </w:rPr>
        <w:drawing>
          <wp:inline distT="0" distB="0" distL="0" distR="0" wp14:anchorId="68B89CAF" wp14:editId="0E86F62F">
            <wp:extent cx="1704975" cy="1419225"/>
            <wp:effectExtent l="0" t="0" r="9525" b="9525"/>
            <wp:docPr id="17"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04975" cy="1419225"/>
                    </a:xfrm>
                    <a:prstGeom prst="rect">
                      <a:avLst/>
                    </a:prstGeom>
                    <a:noFill/>
                    <a:ln>
                      <a:noFill/>
                    </a:ln>
                  </pic:spPr>
                </pic:pic>
              </a:graphicData>
            </a:graphic>
          </wp:inline>
        </w:drawing>
      </w:r>
    </w:p>
    <w:p w14:paraId="6A0B3FFE" w14:textId="77777777" w:rsidR="00315E9B" w:rsidRPr="00385ECB" w:rsidRDefault="00315E9B" w:rsidP="00315E9B">
      <w:pPr>
        <w:pStyle w:val="Caption"/>
        <w:rPr>
          <w:ins w:id="2254" w:author="Admin" w:date="2016-11-01T19:37:00Z"/>
          <w:sz w:val="24"/>
          <w:szCs w:val="24"/>
          <w:lang w:val="en-GB"/>
        </w:rPr>
        <w:pPrChange w:id="2255" w:author="Admin" w:date="2016-11-01T19:37:00Z">
          <w:pPr>
            <w:spacing w:after="228" w:line="262" w:lineRule="auto"/>
            <w:ind w:right="97"/>
            <w:jc w:val="center"/>
          </w:pPr>
        </w:pPrChange>
      </w:pPr>
    </w:p>
    <w:p w14:paraId="4CA2F4AD" w14:textId="77777777" w:rsidR="00315E9B" w:rsidRPr="00385ECB" w:rsidRDefault="007D0309" w:rsidP="00315E9B">
      <w:pPr>
        <w:pStyle w:val="Caption"/>
        <w:rPr>
          <w:ins w:id="2256" w:author="Admin" w:date="2016-10-18T16:18:00Z"/>
          <w:sz w:val="24"/>
          <w:szCs w:val="24"/>
          <w:lang w:val="en-GB"/>
        </w:rPr>
        <w:pPrChange w:id="2257" w:author="Admin" w:date="2016-11-01T19:37:00Z">
          <w:pPr>
            <w:spacing w:after="228" w:line="262" w:lineRule="auto"/>
            <w:ind w:right="97"/>
            <w:jc w:val="center"/>
          </w:pPr>
        </w:pPrChange>
      </w:pPr>
      <w:del w:id="2258" w:author="Admin" w:date="2016-11-01T19:37:00Z">
        <w:r w:rsidRPr="00385ECB" w:rsidDel="00315E9B">
          <w:rPr>
            <w:sz w:val="24"/>
            <w:szCs w:val="24"/>
            <w:lang w:val="en-GB"/>
            <w:rPrChange w:id="2259" w:author="Admin" w:date="2016-10-18T16:05:00Z">
              <w:rPr>
                <w:lang w:val="en-GB"/>
              </w:rPr>
            </w:rPrChange>
          </w:rPr>
          <w:delText>Figure 2.11: ATX 20 pin connection layout [22].</w:delText>
        </w:r>
      </w:del>
      <w:ins w:id="2260" w:author="Admin" w:date="2016-11-01T19:37:00Z">
        <w:r w:rsidR="00315E9B" w:rsidRPr="00385ECB">
          <w:rPr>
            <w:lang w:val="en-GB"/>
          </w:rPr>
          <w:t>Figure 2.11: ATX 20 pin connection layout.</w:t>
        </w:r>
        <w:r w:rsidR="00315E9B" w:rsidRPr="00385ECB">
          <w:rPr>
            <w:vertAlign w:val="superscript"/>
            <w:lang w:val="en-GB"/>
            <w:rPrChange w:id="2261" w:author="Admin" w:date="2016-11-01T19:37:00Z">
              <w:rPr/>
            </w:rPrChange>
          </w:rPr>
          <w:t>[22]</w:t>
        </w:r>
      </w:ins>
    </w:p>
    <w:p w14:paraId="22915EED" w14:textId="77777777" w:rsidR="0045790C" w:rsidRPr="00385ECB" w:rsidRDefault="0045790C" w:rsidP="00754AB6">
      <w:pPr>
        <w:spacing w:after="0" w:line="360" w:lineRule="auto"/>
        <w:ind w:left="0" w:firstLine="0"/>
        <w:rPr>
          <w:rFonts w:ascii="Arial" w:hAnsi="Arial" w:cs="Arial"/>
          <w:sz w:val="24"/>
          <w:szCs w:val="24"/>
          <w:lang w:val="en-GB"/>
          <w:rPrChange w:id="2262" w:author="Admin" w:date="2016-10-18T16:05:00Z">
            <w:rPr>
              <w:lang w:val="en-GB"/>
            </w:rPr>
          </w:rPrChange>
        </w:rPr>
        <w:pPrChange w:id="2263" w:author="Admin" w:date="2016-10-18T16:11:00Z">
          <w:pPr>
            <w:spacing w:after="228" w:line="262" w:lineRule="auto"/>
            <w:ind w:right="97"/>
            <w:jc w:val="center"/>
          </w:pPr>
        </w:pPrChange>
      </w:pPr>
    </w:p>
    <w:p w14:paraId="3DF367EA" w14:textId="77777777" w:rsidR="00315E9B" w:rsidRPr="00385ECB" w:rsidRDefault="007D0309" w:rsidP="002C148F">
      <w:pPr>
        <w:spacing w:line="360" w:lineRule="auto"/>
        <w:ind w:left="0" w:firstLine="0"/>
        <w:rPr>
          <w:ins w:id="2264" w:author="Admin" w:date="2016-11-01T19:38:00Z"/>
          <w:rFonts w:ascii="Arial" w:hAnsi="Arial" w:cs="Arial"/>
          <w:sz w:val="24"/>
          <w:szCs w:val="24"/>
          <w:vertAlign w:val="superscript"/>
          <w:lang w:val="en-GB"/>
        </w:rPr>
        <w:pPrChange w:id="2265" w:author="Admin" w:date="2016-11-01T19:36:00Z">
          <w:pPr>
            <w:ind w:left="1"/>
          </w:pPr>
        </w:pPrChange>
      </w:pPr>
      <w:r w:rsidRPr="00385ECB">
        <w:rPr>
          <w:rFonts w:ascii="Arial" w:hAnsi="Arial" w:cs="Arial"/>
          <w:sz w:val="24"/>
          <w:szCs w:val="24"/>
          <w:lang w:val="en-GB"/>
          <w:rPrChange w:id="2266" w:author="Admin" w:date="2016-11-01T19:36:00Z">
            <w:rPr>
              <w:lang w:val="en-GB"/>
            </w:rPr>
          </w:rPrChange>
        </w:rPr>
        <w:t xml:space="preserve">The ATX standard complies </w:t>
      </w:r>
      <w:del w:id="2267" w:author="Admin" w:date="2016-10-18T16:49:00Z">
        <w:r w:rsidRPr="00385ECB" w:rsidDel="00686EE4">
          <w:rPr>
            <w:rFonts w:ascii="Arial" w:hAnsi="Arial" w:cs="Arial"/>
            <w:sz w:val="24"/>
            <w:szCs w:val="24"/>
            <w:lang w:val="en-GB"/>
            <w:rPrChange w:id="2268" w:author="Admin" w:date="2016-11-01T19:36:00Z">
              <w:rPr>
                <w:lang w:val="en-GB"/>
              </w:rPr>
            </w:rPrChange>
          </w:rPr>
          <w:delText>to</w:delText>
        </w:r>
      </w:del>
      <w:ins w:id="2269" w:author="Admin" w:date="2016-10-18T16:49:00Z">
        <w:r w:rsidR="00686EE4" w:rsidRPr="00385ECB">
          <w:rPr>
            <w:rFonts w:ascii="Arial" w:hAnsi="Arial" w:cs="Arial"/>
            <w:sz w:val="24"/>
            <w:szCs w:val="24"/>
            <w:lang w:val="en-GB"/>
            <w:rPrChange w:id="2270" w:author="Admin" w:date="2016-11-01T19:36:00Z">
              <w:rPr>
                <w:lang w:val="en-GB"/>
              </w:rPr>
            </w:rPrChange>
          </w:rPr>
          <w:t>with</w:t>
        </w:r>
      </w:ins>
      <w:r w:rsidRPr="00385ECB">
        <w:rPr>
          <w:rFonts w:ascii="Arial" w:hAnsi="Arial" w:cs="Arial"/>
          <w:sz w:val="24"/>
          <w:szCs w:val="24"/>
          <w:lang w:val="en-GB"/>
          <w:rPrChange w:id="2271" w:author="Admin" w:date="2016-11-01T19:36:00Z">
            <w:rPr>
              <w:lang w:val="en-GB"/>
            </w:rPr>
          </w:rPrChange>
        </w:rPr>
        <w:t xml:space="preserve"> the specifications set out by Intel to operate their processors. This is useful as an ATX compliant power supply has a </w:t>
      </w:r>
      <w:del w:id="2272" w:author="Admin" w:date="2016-11-01T19:37:00Z">
        <w:r w:rsidRPr="00385ECB" w:rsidDel="00315E9B">
          <w:rPr>
            <w:rFonts w:ascii="Arial" w:hAnsi="Arial" w:cs="Arial"/>
            <w:sz w:val="24"/>
            <w:szCs w:val="24"/>
            <w:lang w:val="en-GB"/>
            <w:rPrChange w:id="2273" w:author="Admin" w:date="2016-11-01T19:36:00Z">
              <w:rPr>
                <w:lang w:val="en-GB"/>
              </w:rPr>
            </w:rPrChange>
          </w:rPr>
          <w:delText>12V,</w:delText>
        </w:r>
      </w:del>
      <w:ins w:id="2274" w:author="Admin" w:date="2016-11-01T19:37:00Z">
        <w:r w:rsidR="00315E9B" w:rsidRPr="00385ECB">
          <w:rPr>
            <w:rFonts w:ascii="Arial" w:hAnsi="Arial" w:cs="Arial"/>
            <w:sz w:val="24"/>
            <w:szCs w:val="24"/>
            <w:lang w:val="en-GB"/>
          </w:rPr>
          <w:t>12V</w:t>
        </w:r>
      </w:ins>
      <w:r w:rsidR="00110E4B">
        <w:rPr>
          <w:rFonts w:ascii="Arial" w:hAnsi="Arial" w:cs="Arial"/>
          <w:sz w:val="24"/>
          <w:szCs w:val="24"/>
          <w:lang w:val="en-GB"/>
        </w:rPr>
        <w:t>,</w:t>
      </w:r>
      <w:r w:rsidRPr="00385ECB">
        <w:rPr>
          <w:rFonts w:ascii="Arial" w:hAnsi="Arial" w:cs="Arial"/>
          <w:sz w:val="24"/>
          <w:szCs w:val="24"/>
          <w:lang w:val="en-GB"/>
          <w:rPrChange w:id="2275" w:author="Admin" w:date="2016-11-01T19:36:00Z">
            <w:rPr>
              <w:lang w:val="en-GB"/>
            </w:rPr>
          </w:rPrChange>
        </w:rPr>
        <w:t xml:space="preserve"> 5V and 3V3 supply line</w:t>
      </w:r>
      <w:r w:rsidR="00376809">
        <w:rPr>
          <w:rFonts w:ascii="Arial" w:hAnsi="Arial" w:cs="Arial"/>
          <w:sz w:val="24"/>
          <w:szCs w:val="24"/>
          <w:lang w:val="en-GB"/>
        </w:rPr>
        <w:t>,</w:t>
      </w:r>
      <w:r w:rsidRPr="00385ECB">
        <w:rPr>
          <w:rFonts w:ascii="Arial" w:hAnsi="Arial" w:cs="Arial"/>
          <w:sz w:val="24"/>
          <w:szCs w:val="24"/>
          <w:lang w:val="en-GB"/>
          <w:rPrChange w:id="2276" w:author="Admin" w:date="2016-11-01T19:36:00Z">
            <w:rPr>
              <w:lang w:val="en-GB"/>
            </w:rPr>
          </w:rPrChange>
        </w:rPr>
        <w:t xml:space="preserve"> capable of supplying </w:t>
      </w:r>
      <w:r w:rsidR="00110E4B">
        <w:rPr>
          <w:rFonts w:ascii="Arial" w:hAnsi="Arial" w:cs="Arial"/>
          <w:sz w:val="24"/>
          <w:szCs w:val="24"/>
          <w:lang w:val="en-GB"/>
        </w:rPr>
        <w:t xml:space="preserve">a </w:t>
      </w:r>
      <w:r w:rsidRPr="00385ECB">
        <w:rPr>
          <w:rFonts w:ascii="Arial" w:hAnsi="Arial" w:cs="Arial"/>
          <w:sz w:val="24"/>
          <w:szCs w:val="24"/>
          <w:lang w:val="en-GB"/>
          <w:rPrChange w:id="2277" w:author="Admin" w:date="2016-11-01T19:36:00Z">
            <w:rPr>
              <w:lang w:val="en-GB"/>
            </w:rPr>
          </w:rPrChange>
        </w:rPr>
        <w:t>large amount of current. The connection layout is illustrated in Figure 2.11. In order to use the power supply</w:t>
      </w:r>
      <w:r w:rsidR="00110E4B">
        <w:rPr>
          <w:rFonts w:ascii="Arial" w:hAnsi="Arial" w:cs="Arial"/>
          <w:sz w:val="24"/>
          <w:szCs w:val="24"/>
          <w:lang w:val="en-GB"/>
        </w:rPr>
        <w:t>,</w:t>
      </w:r>
      <w:r w:rsidRPr="00385ECB">
        <w:rPr>
          <w:rFonts w:ascii="Arial" w:hAnsi="Arial" w:cs="Arial"/>
          <w:sz w:val="24"/>
          <w:szCs w:val="24"/>
          <w:lang w:val="en-GB"/>
          <w:rPrChange w:id="2278" w:author="Admin" w:date="2016-11-01T19:36:00Z">
            <w:rPr>
              <w:lang w:val="en-GB"/>
            </w:rPr>
          </w:rPrChange>
        </w:rPr>
        <w:t xml:space="preserve"> specific connections need to be made and certain power rails must be used. To power up the PSU</w:t>
      </w:r>
      <w:r w:rsidR="00110E4B">
        <w:rPr>
          <w:rFonts w:ascii="Arial" w:hAnsi="Arial" w:cs="Arial"/>
          <w:sz w:val="24"/>
          <w:szCs w:val="24"/>
          <w:lang w:val="en-GB"/>
        </w:rPr>
        <w:t>,</w:t>
      </w:r>
      <w:r w:rsidRPr="00385ECB">
        <w:rPr>
          <w:rFonts w:ascii="Arial" w:hAnsi="Arial" w:cs="Arial"/>
          <w:sz w:val="24"/>
          <w:szCs w:val="24"/>
          <w:lang w:val="en-GB"/>
          <w:rPrChange w:id="2279" w:author="Admin" w:date="2016-11-01T19:36:00Z">
            <w:rPr>
              <w:lang w:val="en-GB"/>
            </w:rPr>
          </w:rPrChange>
        </w:rPr>
        <w:t xml:space="preserve"> a kettle plug must be </w:t>
      </w:r>
      <w:r w:rsidRPr="00385ECB">
        <w:rPr>
          <w:rFonts w:ascii="Arial" w:hAnsi="Arial" w:cs="Arial"/>
          <w:sz w:val="24"/>
          <w:szCs w:val="24"/>
          <w:lang w:val="en-GB"/>
          <w:rPrChange w:id="2280" w:author="Admin" w:date="2016-11-01T19:36:00Z">
            <w:rPr>
              <w:lang w:val="en-GB"/>
            </w:rPr>
          </w:rPrChange>
        </w:rPr>
        <w:lastRenderedPageBreak/>
        <w:t>connected for AC pow</w:t>
      </w:r>
      <w:r w:rsidR="00110E4B">
        <w:rPr>
          <w:rFonts w:ascii="Arial" w:hAnsi="Arial" w:cs="Arial"/>
          <w:sz w:val="24"/>
          <w:szCs w:val="24"/>
          <w:lang w:val="en-GB"/>
        </w:rPr>
        <w:t>er and the AC switch must be on. T</w:t>
      </w:r>
      <w:r w:rsidRPr="00385ECB">
        <w:rPr>
          <w:rFonts w:ascii="Arial" w:hAnsi="Arial" w:cs="Arial"/>
          <w:sz w:val="24"/>
          <w:szCs w:val="24"/>
          <w:lang w:val="en-GB"/>
          <w:rPrChange w:id="2281" w:author="Admin" w:date="2016-11-01T19:36:00Z">
            <w:rPr>
              <w:lang w:val="en-GB"/>
            </w:rPr>
          </w:rPrChange>
        </w:rPr>
        <w:t>he</w:t>
      </w:r>
      <w:del w:id="2282" w:author="Admin" w:date="2016-10-18T16:49:00Z">
        <w:r w:rsidRPr="00385ECB" w:rsidDel="00686EE4">
          <w:rPr>
            <w:rFonts w:ascii="Arial" w:hAnsi="Arial" w:cs="Arial"/>
            <w:sz w:val="24"/>
            <w:szCs w:val="24"/>
            <w:lang w:val="en-GB"/>
            <w:rPrChange w:id="2283" w:author="Admin" w:date="2016-11-01T19:36:00Z">
              <w:rPr>
                <w:lang w:val="en-GB"/>
              </w:rPr>
            </w:rPrChange>
          </w:rPr>
          <w:delText xml:space="preserve"> the</w:delText>
        </w:r>
      </w:del>
      <w:r w:rsidR="00110E4B">
        <w:rPr>
          <w:rFonts w:ascii="Arial" w:hAnsi="Arial" w:cs="Arial"/>
          <w:sz w:val="24"/>
          <w:szCs w:val="24"/>
          <w:lang w:val="en-GB"/>
        </w:rPr>
        <w:t xml:space="preserve"> “</w:t>
      </w:r>
      <w:r w:rsidRPr="00385ECB">
        <w:rPr>
          <w:rFonts w:ascii="Arial" w:hAnsi="Arial" w:cs="Arial"/>
          <w:sz w:val="24"/>
          <w:szCs w:val="24"/>
          <w:lang w:val="en-GB"/>
          <w:rPrChange w:id="2284" w:author="Admin" w:date="2016-11-01T19:36:00Z">
            <w:rPr>
              <w:lang w:val="en-GB"/>
            </w:rPr>
          </w:rPrChange>
        </w:rPr>
        <w:t>PS ON#” must be grounded to supply power over the 12V, 5V and 3V3 rails. If left open</w:t>
      </w:r>
      <w:r w:rsidR="00110E4B">
        <w:rPr>
          <w:rFonts w:ascii="Arial" w:hAnsi="Arial" w:cs="Arial"/>
          <w:sz w:val="24"/>
          <w:szCs w:val="24"/>
          <w:lang w:val="en-GB"/>
        </w:rPr>
        <w:t>,</w:t>
      </w:r>
      <w:r w:rsidRPr="00385ECB">
        <w:rPr>
          <w:rFonts w:ascii="Arial" w:hAnsi="Arial" w:cs="Arial"/>
          <w:sz w:val="24"/>
          <w:szCs w:val="24"/>
          <w:lang w:val="en-GB"/>
          <w:rPrChange w:id="2285" w:author="Admin" w:date="2016-11-01T19:36:00Z">
            <w:rPr>
              <w:lang w:val="en-GB"/>
            </w:rPr>
          </w:rPrChange>
        </w:rPr>
        <w:t xml:space="preserve"> the voltage rails will be shut off</w:t>
      </w:r>
      <w:del w:id="2286" w:author="Admin" w:date="2016-10-18T17:07:00Z">
        <w:r w:rsidRPr="00385ECB" w:rsidDel="003C564C">
          <w:rPr>
            <w:rFonts w:ascii="Arial" w:hAnsi="Arial" w:cs="Arial"/>
            <w:sz w:val="24"/>
            <w:szCs w:val="24"/>
            <w:lang w:val="en-GB"/>
            <w:rPrChange w:id="2287" w:author="Admin" w:date="2016-11-01T19:36:00Z">
              <w:rPr>
                <w:lang w:val="en-GB"/>
              </w:rPr>
            </w:rPrChange>
          </w:rPr>
          <w:delText xml:space="preserve"> </w:delText>
        </w:r>
      </w:del>
      <w:r w:rsidRPr="00385ECB">
        <w:rPr>
          <w:rFonts w:ascii="Arial" w:hAnsi="Arial" w:cs="Arial"/>
          <w:sz w:val="24"/>
          <w:szCs w:val="24"/>
          <w:lang w:val="en-GB"/>
          <w:rPrChange w:id="2288" w:author="Admin" w:date="2016-11-01T19:36:00Z">
            <w:rPr>
              <w:lang w:val="en-GB"/>
            </w:rPr>
          </w:rPrChange>
        </w:rPr>
        <w:t xml:space="preserve">. </w:t>
      </w:r>
      <w:r w:rsidR="00EF447A" w:rsidRPr="00385ECB">
        <w:rPr>
          <w:rFonts w:ascii="Arial" w:hAnsi="Arial" w:cs="Arial"/>
          <w:sz w:val="24"/>
          <w:szCs w:val="24"/>
          <w:lang w:val="en-GB"/>
          <w:rPrChange w:id="2289" w:author="Admin" w:date="2016-11-01T19:36:00Z">
            <w:rPr>
              <w:lang w:val="en-GB"/>
            </w:rPr>
          </w:rPrChange>
        </w:rPr>
        <w:t xml:space="preserve">A </w:t>
      </w:r>
      <w:ins w:id="2290" w:author="Admin" w:date="2016-11-01T20:00:00Z">
        <w:r w:rsidR="00EF447A" w:rsidRPr="00385ECB">
          <w:rPr>
            <w:rFonts w:ascii="Arial" w:hAnsi="Arial" w:cs="Arial"/>
            <w:sz w:val="24"/>
            <w:szCs w:val="24"/>
            <w:lang w:val="en-GB"/>
          </w:rPr>
          <w:t>"</w:t>
        </w:r>
      </w:ins>
      <w:del w:id="2291" w:author="Admin" w:date="2016-11-01T20:00:00Z">
        <w:r w:rsidR="00EF447A" w:rsidRPr="00385ECB" w:rsidDel="00822CC6">
          <w:rPr>
            <w:rFonts w:ascii="Arial" w:hAnsi="Arial" w:cs="Arial"/>
            <w:sz w:val="24"/>
            <w:szCs w:val="24"/>
            <w:lang w:val="en-GB"/>
            <w:rPrChange w:id="2292" w:author="Admin" w:date="2016-11-01T19:36:00Z">
              <w:rPr>
                <w:lang w:val="en-GB"/>
              </w:rPr>
            </w:rPrChange>
          </w:rPr>
          <w:delText>”</w:delText>
        </w:r>
      </w:del>
      <w:r w:rsidR="00EF447A" w:rsidRPr="00385ECB">
        <w:rPr>
          <w:rFonts w:ascii="Arial" w:hAnsi="Arial" w:cs="Arial"/>
          <w:sz w:val="24"/>
          <w:szCs w:val="24"/>
          <w:lang w:val="en-GB"/>
          <w:rPrChange w:id="2293" w:author="Admin" w:date="2016-11-01T19:36:00Z">
            <w:rPr>
              <w:lang w:val="en-GB"/>
            </w:rPr>
          </w:rPrChange>
        </w:rPr>
        <w:t>PWR OK” output is provided from the power supply that indicates if the voltage rails are supplying the correct voltages with a high signal</w:t>
      </w:r>
      <w:ins w:id="2294" w:author="Admin" w:date="2016-10-18T17:07:00Z">
        <w:r w:rsidR="00EF447A" w:rsidRPr="00385ECB">
          <w:rPr>
            <w:rFonts w:ascii="Arial" w:hAnsi="Arial" w:cs="Arial"/>
            <w:sz w:val="24"/>
            <w:szCs w:val="24"/>
            <w:lang w:val="en-GB"/>
          </w:rPr>
          <w:t>.</w:t>
        </w:r>
      </w:ins>
      <w:del w:id="2295" w:author="Admin" w:date="2016-10-18T17:07:00Z">
        <w:r w:rsidR="00EF447A" w:rsidRPr="00385ECB" w:rsidDel="003C564C">
          <w:rPr>
            <w:rFonts w:ascii="Arial" w:hAnsi="Arial" w:cs="Arial"/>
            <w:sz w:val="24"/>
            <w:szCs w:val="24"/>
            <w:vertAlign w:val="superscript"/>
            <w:lang w:val="en-GB"/>
            <w:rPrChange w:id="2296" w:author="Admin" w:date="2016-11-01T19:36:00Z">
              <w:rPr>
                <w:lang w:val="en-GB"/>
              </w:rPr>
            </w:rPrChange>
          </w:rPr>
          <w:delText xml:space="preserve"> </w:delText>
        </w:r>
      </w:del>
      <w:r w:rsidRPr="00385ECB">
        <w:rPr>
          <w:rFonts w:ascii="Arial" w:hAnsi="Arial" w:cs="Arial"/>
          <w:sz w:val="24"/>
          <w:szCs w:val="24"/>
          <w:vertAlign w:val="superscript"/>
          <w:lang w:val="en-GB"/>
          <w:rPrChange w:id="2297" w:author="Admin" w:date="2016-11-01T19:36:00Z">
            <w:rPr>
              <w:lang w:val="en-GB"/>
            </w:rPr>
          </w:rPrChange>
        </w:rPr>
        <w:t>[22]</w:t>
      </w:r>
      <w:del w:id="2298" w:author="Admin" w:date="2016-10-18T17:07:00Z">
        <w:r w:rsidRPr="00385ECB" w:rsidDel="003C564C">
          <w:rPr>
            <w:rFonts w:ascii="Arial" w:hAnsi="Arial" w:cs="Arial"/>
            <w:sz w:val="24"/>
            <w:szCs w:val="24"/>
            <w:vertAlign w:val="superscript"/>
            <w:lang w:val="en-GB"/>
            <w:rPrChange w:id="2299" w:author="Admin" w:date="2016-11-01T19:36:00Z">
              <w:rPr>
                <w:lang w:val="en-GB"/>
              </w:rPr>
            </w:rPrChange>
          </w:rPr>
          <w:delText>.</w:delText>
        </w:r>
      </w:del>
      <w:r w:rsidRPr="00385ECB">
        <w:rPr>
          <w:rFonts w:ascii="Arial" w:hAnsi="Arial" w:cs="Arial"/>
          <w:sz w:val="24"/>
          <w:szCs w:val="24"/>
          <w:lang w:val="en-GB"/>
          <w:rPrChange w:id="2300" w:author="Admin" w:date="2016-11-01T19:36:00Z">
            <w:rPr>
              <w:lang w:val="en-GB"/>
            </w:rPr>
          </w:rPrChange>
        </w:rPr>
        <w:t xml:space="preserve"> This is not necessary for operation</w:t>
      </w:r>
      <w:r w:rsidR="00376809">
        <w:rPr>
          <w:rFonts w:ascii="Arial" w:hAnsi="Arial" w:cs="Arial"/>
          <w:sz w:val="24"/>
          <w:szCs w:val="24"/>
          <w:lang w:val="en-GB"/>
        </w:rPr>
        <w:t>,</w:t>
      </w:r>
      <w:r w:rsidRPr="00385ECB">
        <w:rPr>
          <w:rFonts w:ascii="Arial" w:hAnsi="Arial" w:cs="Arial"/>
          <w:sz w:val="24"/>
          <w:szCs w:val="24"/>
          <w:lang w:val="en-GB"/>
          <w:rPrChange w:id="2301" w:author="Admin" w:date="2016-11-01T19:36:00Z">
            <w:rPr>
              <w:lang w:val="en-GB"/>
            </w:rPr>
          </w:rPrChange>
        </w:rPr>
        <w:t xml:space="preserve"> but convenient for indication. In order for the power to maintain a constant voltage</w:t>
      </w:r>
      <w:r w:rsidR="00110E4B">
        <w:rPr>
          <w:rFonts w:ascii="Arial" w:hAnsi="Arial" w:cs="Arial"/>
          <w:sz w:val="24"/>
          <w:szCs w:val="24"/>
          <w:lang w:val="en-GB"/>
        </w:rPr>
        <w:t>,</w:t>
      </w:r>
      <w:r w:rsidRPr="00385ECB">
        <w:rPr>
          <w:rFonts w:ascii="Arial" w:hAnsi="Arial" w:cs="Arial"/>
          <w:sz w:val="24"/>
          <w:szCs w:val="24"/>
          <w:lang w:val="en-GB"/>
          <w:rPrChange w:id="2302" w:author="Admin" w:date="2016-11-01T19:36:00Z">
            <w:rPr>
              <w:lang w:val="en-GB"/>
            </w:rPr>
          </w:rPrChange>
        </w:rPr>
        <w:t xml:space="preserve"> it may need to be tricked into thinking it is connected to a motherboard. This can be done by connecting a 5W load to the 5V rail</w:t>
      </w:r>
      <w:ins w:id="2303" w:author="Admin" w:date="2016-10-18T17:06:00Z">
        <w:r w:rsidR="003C564C" w:rsidRPr="00385ECB">
          <w:rPr>
            <w:rFonts w:ascii="Arial" w:hAnsi="Arial" w:cs="Arial"/>
            <w:sz w:val="24"/>
            <w:szCs w:val="24"/>
            <w:lang w:val="en-GB"/>
            <w:rPrChange w:id="2304" w:author="Admin" w:date="2016-11-01T19:36:00Z">
              <w:rPr>
                <w:lang w:val="en-GB"/>
              </w:rPr>
            </w:rPrChange>
          </w:rPr>
          <w:t>.</w:t>
        </w:r>
      </w:ins>
      <w:del w:id="2305" w:author="Admin" w:date="2016-11-01T19:37:00Z">
        <w:r w:rsidRPr="00385ECB" w:rsidDel="002C148F">
          <w:rPr>
            <w:rFonts w:ascii="Arial" w:hAnsi="Arial" w:cs="Arial"/>
            <w:sz w:val="24"/>
            <w:szCs w:val="24"/>
            <w:lang w:val="en-GB"/>
            <w:rPrChange w:id="2306" w:author="Admin" w:date="2016-11-01T19:36:00Z">
              <w:rPr>
                <w:lang w:val="en-GB"/>
              </w:rPr>
            </w:rPrChange>
          </w:rPr>
          <w:delText xml:space="preserve"> </w:delText>
        </w:r>
      </w:del>
      <w:r w:rsidRPr="00385ECB">
        <w:rPr>
          <w:rFonts w:ascii="Arial" w:hAnsi="Arial" w:cs="Arial"/>
          <w:sz w:val="24"/>
          <w:szCs w:val="24"/>
          <w:vertAlign w:val="superscript"/>
          <w:lang w:val="en-GB"/>
          <w:rPrChange w:id="2307" w:author="Admin" w:date="2016-11-01T19:37:00Z">
            <w:rPr>
              <w:lang w:val="en-GB"/>
            </w:rPr>
          </w:rPrChange>
        </w:rPr>
        <w:t>[23]</w:t>
      </w:r>
      <w:del w:id="2308" w:author="Admin" w:date="2016-10-18T17:06:00Z">
        <w:r w:rsidRPr="00385ECB" w:rsidDel="003C564C">
          <w:rPr>
            <w:rFonts w:ascii="Arial" w:hAnsi="Arial" w:cs="Arial"/>
            <w:sz w:val="24"/>
            <w:szCs w:val="24"/>
            <w:vertAlign w:val="superscript"/>
            <w:lang w:val="en-GB"/>
            <w:rPrChange w:id="2309" w:author="Admin" w:date="2016-11-01T19:37:00Z">
              <w:rPr>
                <w:lang w:val="en-GB"/>
              </w:rPr>
            </w:rPrChange>
          </w:rPr>
          <w:delText>.</w:delText>
        </w:r>
      </w:del>
      <w:ins w:id="2310" w:author="Admin" w:date="2016-10-18T17:06:00Z">
        <w:r w:rsidR="003C564C" w:rsidRPr="00385ECB">
          <w:rPr>
            <w:rFonts w:ascii="Arial" w:hAnsi="Arial" w:cs="Arial"/>
            <w:sz w:val="24"/>
            <w:szCs w:val="24"/>
            <w:vertAlign w:val="superscript"/>
            <w:lang w:val="en-GB"/>
            <w:rPrChange w:id="2311" w:author="Admin" w:date="2016-11-01T19:37:00Z">
              <w:rPr>
                <w:lang w:val="en-GB"/>
              </w:rPr>
            </w:rPrChange>
          </w:rPr>
          <w:tab/>
        </w:r>
      </w:ins>
    </w:p>
    <w:p w14:paraId="3DE6503A" w14:textId="77777777" w:rsidR="00315E9B" w:rsidRPr="00385ECB" w:rsidRDefault="00315E9B" w:rsidP="002C148F">
      <w:pPr>
        <w:spacing w:line="360" w:lineRule="auto"/>
        <w:ind w:left="0" w:firstLine="0"/>
        <w:rPr>
          <w:ins w:id="2312" w:author="Admin" w:date="2016-11-01T19:38:00Z"/>
          <w:lang w:val="en-GB"/>
        </w:rPr>
        <w:sectPr w:rsidR="00315E9B" w:rsidRPr="00385ECB">
          <w:footerReference w:type="even" r:id="rId30"/>
          <w:footerReference w:type="default" r:id="rId31"/>
          <w:footerReference w:type="first" r:id="rId32"/>
          <w:pgSz w:w="11906" w:h="16838"/>
          <w:pgMar w:top="1134" w:right="1134" w:bottom="1092" w:left="1134" w:header="720" w:footer="494" w:gutter="0"/>
          <w:pgNumType w:start="1"/>
          <w:cols w:space="720"/>
        </w:sectPr>
      </w:pPr>
    </w:p>
    <w:p w14:paraId="47A0A134" w14:textId="77777777" w:rsidR="00C261B9" w:rsidRPr="00385ECB" w:rsidDel="00D12910" w:rsidRDefault="007D0309" w:rsidP="002C148F">
      <w:pPr>
        <w:spacing w:line="360" w:lineRule="auto"/>
        <w:ind w:left="0" w:firstLine="0"/>
        <w:rPr>
          <w:del w:id="2313" w:author="Admin" w:date="2016-10-18T16:36:00Z"/>
          <w:lang w:val="en-GB"/>
        </w:rPr>
        <w:pPrChange w:id="2314" w:author="Admin" w:date="2016-11-01T19:36:00Z">
          <w:pPr>
            <w:ind w:left="1"/>
          </w:pPr>
        </w:pPrChange>
      </w:pPr>
      <w:del w:id="2315" w:author="Admin" w:date="2016-11-01T19:38:00Z">
        <w:r w:rsidRPr="00385ECB" w:rsidDel="00315E9B">
          <w:rPr>
            <w:lang w:val="en-GB"/>
          </w:rPr>
          <w:lastRenderedPageBreak/>
          <w:br w:type="page"/>
        </w:r>
      </w:del>
    </w:p>
    <w:p w14:paraId="78552373" w14:textId="77777777" w:rsidR="00C261B9" w:rsidRPr="00385ECB" w:rsidRDefault="007D0309" w:rsidP="00315E9B">
      <w:pPr>
        <w:pStyle w:val="Heading1"/>
        <w:rPr>
          <w:ins w:id="2316" w:author="Admin" w:date="2016-10-18T16:18:00Z"/>
          <w:lang w:val="en-GB"/>
        </w:rPr>
        <w:pPrChange w:id="2317" w:author="Admin" w:date="2016-11-01T19:38:00Z">
          <w:pPr>
            <w:ind w:left="1"/>
          </w:pPr>
        </w:pPrChange>
      </w:pPr>
      <w:bookmarkStart w:id="2318" w:name="_Toc44025"/>
      <w:r w:rsidRPr="00385ECB">
        <w:rPr>
          <w:rFonts w:eastAsia="Calibri"/>
          <w:lang w:val="en-GB"/>
          <w:rPrChange w:id="2319" w:author="Admin" w:date="2016-10-18T17:06:00Z">
            <w:rPr>
              <w:rFonts w:ascii="Calibri" w:eastAsia="Calibri" w:hAnsi="Calibri" w:cs="Calibri"/>
              <w:b/>
              <w:lang w:val="en-GB"/>
            </w:rPr>
          </w:rPrChange>
        </w:rPr>
        <w:tab/>
      </w:r>
      <w:r w:rsidR="0045790C" w:rsidRPr="00385ECB">
        <w:rPr>
          <w:lang w:val="en-GB"/>
        </w:rPr>
        <w:t>3</w:t>
      </w:r>
      <w:r w:rsidR="0045790C" w:rsidRPr="00385ECB">
        <w:rPr>
          <w:lang w:val="en-GB"/>
        </w:rPr>
        <w:tab/>
        <w:t>SYSTEM SPECIFICATIONS</w:t>
      </w:r>
      <w:bookmarkEnd w:id="2318"/>
    </w:p>
    <w:p w14:paraId="753DF1A1" w14:textId="77777777" w:rsidR="0045790C" w:rsidRPr="00385ECB" w:rsidRDefault="0045790C" w:rsidP="001C1ABF">
      <w:pPr>
        <w:rPr>
          <w:lang w:val="en-GB"/>
        </w:rPr>
      </w:pPr>
    </w:p>
    <w:p w14:paraId="646B9B42" w14:textId="77777777" w:rsidR="00C261B9" w:rsidRPr="00385ECB" w:rsidRDefault="007D0309" w:rsidP="00754AB6">
      <w:pPr>
        <w:spacing w:after="0" w:line="360" w:lineRule="auto"/>
        <w:ind w:left="0" w:firstLine="0"/>
        <w:rPr>
          <w:ins w:id="2320" w:author="Admin" w:date="2016-10-18T16:18:00Z"/>
          <w:rFonts w:ascii="Arial" w:hAnsi="Arial" w:cs="Arial"/>
          <w:sz w:val="24"/>
          <w:szCs w:val="24"/>
          <w:lang w:val="en-GB"/>
        </w:rPr>
        <w:pPrChange w:id="2321" w:author="Admin" w:date="2016-10-18T16:11:00Z">
          <w:pPr>
            <w:spacing w:after="0"/>
            <w:ind w:left="1"/>
          </w:pPr>
        </w:pPrChange>
      </w:pPr>
      <w:r w:rsidRPr="00385ECB">
        <w:rPr>
          <w:rFonts w:ascii="Arial" w:hAnsi="Arial" w:cs="Arial"/>
          <w:sz w:val="24"/>
          <w:szCs w:val="24"/>
          <w:lang w:val="en-GB"/>
          <w:rPrChange w:id="2322" w:author="Admin" w:date="2016-10-18T16:05:00Z">
            <w:rPr>
              <w:lang w:val="en-GB"/>
            </w:rPr>
          </w:rPrChange>
        </w:rPr>
        <w:t xml:space="preserve">In order to </w:t>
      </w:r>
      <w:r w:rsidR="00376809">
        <w:rPr>
          <w:rFonts w:ascii="Arial" w:hAnsi="Arial" w:cs="Arial"/>
          <w:sz w:val="24"/>
          <w:szCs w:val="24"/>
          <w:lang w:val="en-GB"/>
        </w:rPr>
        <w:t>commence</w:t>
      </w:r>
      <w:r w:rsidRPr="00385ECB">
        <w:rPr>
          <w:rFonts w:ascii="Arial" w:hAnsi="Arial" w:cs="Arial"/>
          <w:sz w:val="24"/>
          <w:szCs w:val="24"/>
          <w:lang w:val="en-GB"/>
          <w:rPrChange w:id="2323" w:author="Admin" w:date="2016-10-18T16:05:00Z">
            <w:rPr>
              <w:lang w:val="en-GB"/>
            </w:rPr>
          </w:rPrChange>
        </w:rPr>
        <w:t xml:space="preserve"> </w:t>
      </w:r>
      <w:r w:rsidR="004D33E2">
        <w:rPr>
          <w:rFonts w:ascii="Arial" w:hAnsi="Arial" w:cs="Arial"/>
          <w:sz w:val="24"/>
          <w:szCs w:val="24"/>
          <w:lang w:val="en-GB"/>
        </w:rPr>
        <w:t>the design of</w:t>
      </w:r>
      <w:r w:rsidRPr="00385ECB">
        <w:rPr>
          <w:rFonts w:ascii="Arial" w:hAnsi="Arial" w:cs="Arial"/>
          <w:sz w:val="24"/>
          <w:szCs w:val="24"/>
          <w:lang w:val="en-GB"/>
          <w:rPrChange w:id="2324" w:author="Admin" w:date="2016-10-18T16:05:00Z">
            <w:rPr>
              <w:lang w:val="en-GB"/>
            </w:rPr>
          </w:rPrChange>
        </w:rPr>
        <w:t xml:space="preserve"> the Vending Machine</w:t>
      </w:r>
      <w:r w:rsidR="004D33E2">
        <w:rPr>
          <w:rFonts w:ascii="Arial" w:hAnsi="Arial" w:cs="Arial"/>
          <w:sz w:val="24"/>
          <w:szCs w:val="24"/>
          <w:lang w:val="en-GB"/>
        </w:rPr>
        <w:t>,</w:t>
      </w:r>
      <w:r w:rsidRPr="00385ECB">
        <w:rPr>
          <w:rFonts w:ascii="Arial" w:hAnsi="Arial" w:cs="Arial"/>
          <w:sz w:val="24"/>
          <w:szCs w:val="24"/>
          <w:lang w:val="en-GB"/>
          <w:rPrChange w:id="2325" w:author="Admin" w:date="2016-10-18T16:05:00Z">
            <w:rPr>
              <w:lang w:val="en-GB"/>
            </w:rPr>
          </w:rPrChange>
        </w:rPr>
        <w:t xml:space="preserve"> the specifications needed to be defined in detail i</w:t>
      </w:r>
      <w:r w:rsidR="004D33E2">
        <w:rPr>
          <w:rFonts w:ascii="Arial" w:hAnsi="Arial" w:cs="Arial"/>
          <w:sz w:val="24"/>
          <w:szCs w:val="24"/>
          <w:lang w:val="en-GB"/>
        </w:rPr>
        <w:t>n order to know what the design should focus on. T</w:t>
      </w:r>
      <w:r w:rsidRPr="00385ECB">
        <w:rPr>
          <w:rFonts w:ascii="Arial" w:hAnsi="Arial" w:cs="Arial"/>
          <w:sz w:val="24"/>
          <w:szCs w:val="24"/>
          <w:lang w:val="en-GB"/>
          <w:rPrChange w:id="2326" w:author="Admin" w:date="2016-10-18T16:05:00Z">
            <w:rPr>
              <w:lang w:val="en-GB"/>
            </w:rPr>
          </w:rPrChange>
        </w:rPr>
        <w:t xml:space="preserve">he design </w:t>
      </w:r>
      <w:r w:rsidR="004D33E2">
        <w:rPr>
          <w:rFonts w:ascii="Arial" w:hAnsi="Arial" w:cs="Arial"/>
          <w:sz w:val="24"/>
          <w:szCs w:val="24"/>
          <w:lang w:val="en-GB"/>
        </w:rPr>
        <w:t xml:space="preserve">discussion </w:t>
      </w:r>
      <w:r w:rsidR="00376809">
        <w:rPr>
          <w:rFonts w:ascii="Arial" w:hAnsi="Arial" w:cs="Arial"/>
          <w:sz w:val="24"/>
          <w:szCs w:val="24"/>
          <w:lang w:val="en-GB"/>
        </w:rPr>
        <w:t xml:space="preserve">in this </w:t>
      </w:r>
      <w:r w:rsidRPr="00385ECB">
        <w:rPr>
          <w:rFonts w:ascii="Arial" w:hAnsi="Arial" w:cs="Arial"/>
          <w:sz w:val="24"/>
          <w:szCs w:val="24"/>
          <w:lang w:val="en-GB"/>
          <w:rPrChange w:id="2327" w:author="Admin" w:date="2016-10-18T16:05:00Z">
            <w:rPr>
              <w:lang w:val="en-GB"/>
            </w:rPr>
          </w:rPrChange>
        </w:rPr>
        <w:t xml:space="preserve">report </w:t>
      </w:r>
      <w:r w:rsidR="004D33E2">
        <w:rPr>
          <w:rFonts w:ascii="Arial" w:hAnsi="Arial" w:cs="Arial"/>
          <w:sz w:val="24"/>
          <w:szCs w:val="24"/>
          <w:lang w:val="en-GB"/>
        </w:rPr>
        <w:t>will consist of</w:t>
      </w:r>
      <w:r w:rsidRPr="00385ECB">
        <w:rPr>
          <w:rFonts w:ascii="Arial" w:hAnsi="Arial" w:cs="Arial"/>
          <w:sz w:val="24"/>
          <w:szCs w:val="24"/>
          <w:lang w:val="en-GB"/>
          <w:rPrChange w:id="2328" w:author="Admin" w:date="2016-10-18T16:05:00Z">
            <w:rPr>
              <w:lang w:val="en-GB"/>
            </w:rPr>
          </w:rPrChange>
        </w:rPr>
        <w:t xml:space="preserve"> three majo</w:t>
      </w:r>
      <w:r w:rsidR="004D33E2">
        <w:rPr>
          <w:rFonts w:ascii="Arial" w:hAnsi="Arial" w:cs="Arial"/>
          <w:sz w:val="24"/>
          <w:szCs w:val="24"/>
          <w:lang w:val="en-GB"/>
        </w:rPr>
        <w:t>r sections. Those will be:</w:t>
      </w:r>
      <w:r w:rsidRPr="00385ECB">
        <w:rPr>
          <w:rFonts w:ascii="Arial" w:hAnsi="Arial" w:cs="Arial"/>
          <w:sz w:val="24"/>
          <w:szCs w:val="24"/>
          <w:lang w:val="en-GB"/>
          <w:rPrChange w:id="2329" w:author="Admin" w:date="2016-10-18T16:05:00Z">
            <w:rPr>
              <w:lang w:val="en-GB"/>
            </w:rPr>
          </w:rPrChange>
        </w:rPr>
        <w:t xml:space="preserve"> the mechanical design including the delivery mechanism and enclosure, the PCB design of both controller</w:t>
      </w:r>
      <w:r w:rsidR="004D33E2">
        <w:rPr>
          <w:rFonts w:ascii="Arial" w:hAnsi="Arial" w:cs="Arial"/>
          <w:sz w:val="24"/>
          <w:szCs w:val="24"/>
          <w:lang w:val="en-GB"/>
        </w:rPr>
        <w:t>s</w:t>
      </w:r>
      <w:r w:rsidRPr="00385ECB">
        <w:rPr>
          <w:rFonts w:ascii="Arial" w:hAnsi="Arial" w:cs="Arial"/>
          <w:sz w:val="24"/>
          <w:szCs w:val="24"/>
          <w:lang w:val="en-GB"/>
          <w:rPrChange w:id="2330" w:author="Admin" w:date="2016-10-18T16:05:00Z">
            <w:rPr>
              <w:lang w:val="en-GB"/>
            </w:rPr>
          </w:rPrChange>
        </w:rPr>
        <w:t xml:space="preserve"> for the delivery mechanism, which will be called the MCU module from now on, </w:t>
      </w:r>
      <w:r w:rsidR="004D33E2">
        <w:rPr>
          <w:rFonts w:ascii="Arial" w:hAnsi="Arial" w:cs="Arial"/>
          <w:sz w:val="24"/>
          <w:szCs w:val="24"/>
          <w:lang w:val="en-GB"/>
        </w:rPr>
        <w:t>the Raspberry Pi module plugin and t</w:t>
      </w:r>
      <w:r w:rsidR="00376809">
        <w:rPr>
          <w:rFonts w:ascii="Arial" w:hAnsi="Arial" w:cs="Arial"/>
          <w:sz w:val="24"/>
          <w:szCs w:val="24"/>
          <w:lang w:val="en-GB"/>
        </w:rPr>
        <w:t>he software for the M</w:t>
      </w:r>
      <w:r w:rsidRPr="00385ECB">
        <w:rPr>
          <w:rFonts w:ascii="Arial" w:hAnsi="Arial" w:cs="Arial"/>
          <w:sz w:val="24"/>
          <w:szCs w:val="24"/>
          <w:lang w:val="en-GB"/>
          <w:rPrChange w:id="2331" w:author="Admin" w:date="2016-10-18T16:05:00Z">
            <w:rPr>
              <w:lang w:val="en-GB"/>
            </w:rPr>
          </w:rPrChange>
        </w:rPr>
        <w:t xml:space="preserve">aster program i.e. the Raspberry Pi, the MCU modules and the website. A mind map was created to assist </w:t>
      </w:r>
      <w:r w:rsidR="004D33E2">
        <w:rPr>
          <w:rFonts w:ascii="Arial" w:hAnsi="Arial" w:cs="Arial"/>
          <w:sz w:val="24"/>
          <w:szCs w:val="24"/>
          <w:lang w:val="en-GB"/>
        </w:rPr>
        <w:t xml:space="preserve">with </w:t>
      </w:r>
      <w:r w:rsidRPr="00385ECB">
        <w:rPr>
          <w:rFonts w:ascii="Arial" w:hAnsi="Arial" w:cs="Arial"/>
          <w:sz w:val="24"/>
          <w:szCs w:val="24"/>
          <w:lang w:val="en-GB"/>
          <w:rPrChange w:id="2332" w:author="Admin" w:date="2016-10-18T16:05:00Z">
            <w:rPr>
              <w:lang w:val="en-GB"/>
            </w:rPr>
          </w:rPrChange>
        </w:rPr>
        <w:t xml:space="preserve">defining the specifications and can be seen in Figure 3.1. It shows the relevant specifications for each </w:t>
      </w:r>
      <w:r w:rsidR="004D33E2">
        <w:rPr>
          <w:rFonts w:ascii="Arial" w:hAnsi="Arial" w:cs="Arial"/>
          <w:sz w:val="24"/>
          <w:szCs w:val="24"/>
          <w:lang w:val="en-GB"/>
        </w:rPr>
        <w:t xml:space="preserve">of the </w:t>
      </w:r>
      <w:r w:rsidRPr="00385ECB">
        <w:rPr>
          <w:rFonts w:ascii="Arial" w:hAnsi="Arial" w:cs="Arial"/>
          <w:sz w:val="24"/>
          <w:szCs w:val="24"/>
          <w:lang w:val="en-GB"/>
          <w:rPrChange w:id="2333" w:author="Admin" w:date="2016-10-18T16:05:00Z">
            <w:rPr>
              <w:lang w:val="en-GB"/>
            </w:rPr>
          </w:rPrChange>
        </w:rPr>
        <w:t xml:space="preserve">three sections </w:t>
      </w:r>
      <w:r w:rsidR="004D33E2">
        <w:rPr>
          <w:rFonts w:ascii="Arial" w:hAnsi="Arial" w:cs="Arial"/>
          <w:sz w:val="24"/>
          <w:szCs w:val="24"/>
          <w:lang w:val="en-GB"/>
        </w:rPr>
        <w:t xml:space="preserve">and </w:t>
      </w:r>
      <w:r w:rsidRPr="00385ECB">
        <w:rPr>
          <w:rFonts w:ascii="Arial" w:hAnsi="Arial" w:cs="Arial"/>
          <w:sz w:val="24"/>
          <w:szCs w:val="24"/>
          <w:lang w:val="en-GB"/>
          <w:rPrChange w:id="2334" w:author="Admin" w:date="2016-10-18T16:05:00Z">
            <w:rPr>
              <w:lang w:val="en-GB"/>
            </w:rPr>
          </w:rPrChange>
        </w:rPr>
        <w:t>how they interact.</w:t>
      </w:r>
    </w:p>
    <w:p w14:paraId="0F3010DD" w14:textId="77777777" w:rsidR="0045790C" w:rsidRPr="00385ECB" w:rsidRDefault="0045790C" w:rsidP="00754AB6">
      <w:pPr>
        <w:spacing w:after="0" w:line="360" w:lineRule="auto"/>
        <w:ind w:left="0" w:firstLine="0"/>
        <w:rPr>
          <w:rFonts w:ascii="Arial" w:hAnsi="Arial" w:cs="Arial"/>
          <w:sz w:val="24"/>
          <w:szCs w:val="24"/>
          <w:lang w:val="en-GB"/>
          <w:rPrChange w:id="2335" w:author="Admin" w:date="2016-10-18T16:05:00Z">
            <w:rPr>
              <w:lang w:val="en-GB"/>
            </w:rPr>
          </w:rPrChange>
        </w:rPr>
        <w:pPrChange w:id="2336" w:author="Admin" w:date="2016-10-18T16:11:00Z">
          <w:pPr>
            <w:spacing w:after="0"/>
            <w:ind w:left="1"/>
          </w:pPr>
        </w:pPrChange>
      </w:pPr>
    </w:p>
    <w:p w14:paraId="4203B89D" w14:textId="39A68BCA" w:rsidR="00C261B9" w:rsidRPr="00385ECB" w:rsidRDefault="009F5C60" w:rsidP="00340725">
      <w:pPr>
        <w:spacing w:after="0" w:line="360" w:lineRule="auto"/>
        <w:ind w:left="0" w:firstLine="0"/>
        <w:rPr>
          <w:rFonts w:ascii="Arial" w:hAnsi="Arial" w:cs="Arial"/>
          <w:sz w:val="24"/>
          <w:szCs w:val="24"/>
          <w:lang w:val="en-GB"/>
          <w:rPrChange w:id="2337" w:author="Admin" w:date="2016-10-18T16:05:00Z">
            <w:rPr>
              <w:lang w:val="en-GB"/>
            </w:rPr>
          </w:rPrChange>
        </w:rPr>
        <w:pPrChange w:id="2338" w:author="Admin" w:date="2016-10-18T16:18:00Z">
          <w:pPr>
            <w:spacing w:after="319" w:line="259" w:lineRule="auto"/>
            <w:ind w:left="442" w:firstLine="0"/>
            <w:jc w:val="left"/>
          </w:pPr>
        </w:pPrChange>
      </w:pPr>
      <w:r w:rsidRPr="00340725">
        <w:rPr>
          <w:rFonts w:ascii="Arial" w:hAnsi="Arial" w:cs="Arial"/>
          <w:noProof/>
          <w:sz w:val="24"/>
          <w:szCs w:val="24"/>
        </w:rPr>
        <w:drawing>
          <wp:inline distT="0" distB="0" distL="0" distR="0" wp14:anchorId="0D5FC782" wp14:editId="32C48EC9">
            <wp:extent cx="6753225" cy="3467100"/>
            <wp:effectExtent l="0" t="0" r="9525" b="0"/>
            <wp:docPr id="18"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753225" cy="3467100"/>
                    </a:xfrm>
                    <a:prstGeom prst="rect">
                      <a:avLst/>
                    </a:prstGeom>
                    <a:noFill/>
                    <a:ln>
                      <a:noFill/>
                    </a:ln>
                  </pic:spPr>
                </pic:pic>
              </a:graphicData>
            </a:graphic>
          </wp:inline>
        </w:drawing>
      </w:r>
    </w:p>
    <w:p w14:paraId="23CE4012" w14:textId="77777777" w:rsidR="00D12910" w:rsidRPr="00385ECB" w:rsidRDefault="00D12910" w:rsidP="00754AB6">
      <w:pPr>
        <w:spacing w:after="0" w:line="360" w:lineRule="auto"/>
        <w:ind w:left="0" w:firstLine="0"/>
        <w:rPr>
          <w:ins w:id="2339" w:author="Admin" w:date="2016-10-18T16:36:00Z"/>
          <w:rFonts w:ascii="Arial" w:hAnsi="Arial" w:cs="Arial"/>
          <w:sz w:val="24"/>
          <w:szCs w:val="24"/>
          <w:lang w:val="en-GB"/>
        </w:rPr>
        <w:pPrChange w:id="2340" w:author="Admin" w:date="2016-10-18T16:11:00Z">
          <w:pPr>
            <w:spacing w:after="229"/>
            <w:ind w:left="1"/>
          </w:pPr>
        </w:pPrChange>
      </w:pPr>
    </w:p>
    <w:p w14:paraId="3A7CAEA2" w14:textId="77777777" w:rsidR="006D059D" w:rsidRPr="00385ECB" w:rsidRDefault="007D0309" w:rsidP="006D059D">
      <w:pPr>
        <w:pStyle w:val="Caption"/>
        <w:rPr>
          <w:ins w:id="2341" w:author="Admin" w:date="2016-10-18T16:18:00Z"/>
          <w:sz w:val="24"/>
          <w:szCs w:val="24"/>
          <w:lang w:val="en-GB"/>
        </w:rPr>
        <w:pPrChange w:id="2342" w:author="Admin" w:date="2016-11-01T19:38:00Z">
          <w:pPr>
            <w:spacing w:after="229"/>
            <w:ind w:left="1"/>
          </w:pPr>
        </w:pPrChange>
      </w:pPr>
      <w:del w:id="2343" w:author="Admin" w:date="2016-11-01T19:38:00Z">
        <w:r w:rsidRPr="00385ECB" w:rsidDel="006D059D">
          <w:rPr>
            <w:sz w:val="24"/>
            <w:szCs w:val="24"/>
            <w:lang w:val="en-GB"/>
            <w:rPrChange w:id="2344" w:author="Admin" w:date="2016-10-18T16:05:00Z">
              <w:rPr>
                <w:lang w:val="en-GB"/>
              </w:rPr>
            </w:rPrChange>
          </w:rPr>
          <w:delText>Figure 3.1: Mind map used to help assist the definition of the topic, system specifications and design of the Vending Machine.</w:delText>
        </w:r>
      </w:del>
      <w:ins w:id="2345" w:author="Admin" w:date="2016-11-01T19:38:00Z">
        <w:r w:rsidR="006D059D" w:rsidRPr="00385ECB">
          <w:rPr>
            <w:lang w:val="en-GB"/>
          </w:rPr>
          <w:t>Figure 3.1: Mind map used to help assist the definition of the topic, system specifications and design of the Vending Machine.</w:t>
        </w:r>
      </w:ins>
    </w:p>
    <w:p w14:paraId="5C444A40" w14:textId="77777777" w:rsidR="0045790C" w:rsidRPr="00385ECB" w:rsidRDefault="0045790C" w:rsidP="00754AB6">
      <w:pPr>
        <w:spacing w:after="0" w:line="360" w:lineRule="auto"/>
        <w:ind w:left="0" w:firstLine="0"/>
        <w:rPr>
          <w:rFonts w:ascii="Arial" w:hAnsi="Arial" w:cs="Arial"/>
          <w:sz w:val="24"/>
          <w:szCs w:val="24"/>
          <w:lang w:val="en-GB"/>
          <w:rPrChange w:id="2346" w:author="Admin" w:date="2016-10-18T16:05:00Z">
            <w:rPr>
              <w:lang w:val="en-GB"/>
            </w:rPr>
          </w:rPrChange>
        </w:rPr>
        <w:pPrChange w:id="2347" w:author="Admin" w:date="2016-10-18T16:11:00Z">
          <w:pPr>
            <w:spacing w:after="229"/>
            <w:ind w:left="1"/>
          </w:pPr>
        </w:pPrChange>
      </w:pPr>
    </w:p>
    <w:p w14:paraId="42E16B71" w14:textId="77777777" w:rsidR="00C261B9" w:rsidRPr="00385ECB" w:rsidRDefault="004D33E2" w:rsidP="00754AB6">
      <w:pPr>
        <w:spacing w:after="0" w:line="360" w:lineRule="auto"/>
        <w:ind w:left="0" w:firstLine="0"/>
        <w:rPr>
          <w:ins w:id="2348" w:author="Admin" w:date="2016-10-18T16:18:00Z"/>
          <w:rFonts w:ascii="Arial" w:hAnsi="Arial" w:cs="Arial"/>
          <w:sz w:val="24"/>
          <w:szCs w:val="24"/>
          <w:lang w:val="en-GB"/>
        </w:rPr>
        <w:pPrChange w:id="2349" w:author="Admin" w:date="2016-10-18T16:11:00Z">
          <w:pPr>
            <w:spacing w:after="723"/>
            <w:ind w:left="1"/>
          </w:pPr>
        </w:pPrChange>
      </w:pPr>
      <w:r>
        <w:rPr>
          <w:rFonts w:ascii="Arial" w:hAnsi="Arial" w:cs="Arial"/>
          <w:sz w:val="24"/>
          <w:szCs w:val="24"/>
          <w:lang w:val="en-GB"/>
        </w:rPr>
        <w:t>A mind map is also included under</w:t>
      </w:r>
      <w:r w:rsidR="007D0309" w:rsidRPr="00385ECB">
        <w:rPr>
          <w:rFonts w:ascii="Arial" w:hAnsi="Arial" w:cs="Arial"/>
          <w:sz w:val="24"/>
          <w:szCs w:val="24"/>
          <w:lang w:val="en-GB"/>
          <w:rPrChange w:id="2350" w:author="Admin" w:date="2016-10-18T16:05:00Z">
            <w:rPr>
              <w:lang w:val="en-GB"/>
            </w:rPr>
          </w:rPrChange>
        </w:rPr>
        <w:t xml:space="preserve"> Appendix A</w:t>
      </w:r>
      <w:r>
        <w:rPr>
          <w:rFonts w:ascii="Arial" w:hAnsi="Arial" w:cs="Arial"/>
          <w:sz w:val="24"/>
          <w:szCs w:val="24"/>
          <w:lang w:val="en-GB"/>
        </w:rPr>
        <w:t>:</w:t>
      </w:r>
      <w:r w:rsidR="007D0309" w:rsidRPr="00385ECB">
        <w:rPr>
          <w:rFonts w:ascii="Arial" w:hAnsi="Arial" w:cs="Arial"/>
          <w:sz w:val="24"/>
          <w:szCs w:val="24"/>
          <w:lang w:val="en-GB"/>
          <w:rPrChange w:id="2351" w:author="Admin" w:date="2016-10-18T16:05:00Z">
            <w:rPr>
              <w:lang w:val="en-GB"/>
            </w:rPr>
          </w:rPrChange>
        </w:rPr>
        <w:t xml:space="preserve"> Research Mind </w:t>
      </w:r>
      <w:r w:rsidR="00385ECB" w:rsidRPr="00385ECB">
        <w:rPr>
          <w:rFonts w:ascii="Arial" w:hAnsi="Arial" w:cs="Arial"/>
          <w:sz w:val="24"/>
          <w:szCs w:val="24"/>
          <w:lang w:val="en-GB"/>
        </w:rPr>
        <w:t>Map, which</w:t>
      </w:r>
      <w:r w:rsidR="007D0309" w:rsidRPr="00385ECB">
        <w:rPr>
          <w:rFonts w:ascii="Arial" w:hAnsi="Arial" w:cs="Arial"/>
          <w:sz w:val="24"/>
          <w:szCs w:val="24"/>
          <w:lang w:val="en-GB"/>
          <w:rPrChange w:id="2352" w:author="Admin" w:date="2016-10-18T16:05:00Z">
            <w:rPr>
              <w:lang w:val="en-GB"/>
            </w:rPr>
          </w:rPrChange>
        </w:rPr>
        <w:t xml:space="preserve"> was created on commencing this research to better define the topic and help</w:t>
      </w:r>
      <w:r w:rsidR="00340725">
        <w:rPr>
          <w:rFonts w:ascii="Arial" w:hAnsi="Arial" w:cs="Arial"/>
          <w:sz w:val="24"/>
          <w:szCs w:val="24"/>
          <w:lang w:val="en-GB"/>
        </w:rPr>
        <w:t xml:space="preserve"> determine the</w:t>
      </w:r>
      <w:r w:rsidR="007D0309" w:rsidRPr="00385ECB">
        <w:rPr>
          <w:rFonts w:ascii="Arial" w:hAnsi="Arial" w:cs="Arial"/>
          <w:sz w:val="24"/>
          <w:szCs w:val="24"/>
          <w:lang w:val="en-GB"/>
          <w:rPrChange w:id="2353" w:author="Admin" w:date="2016-10-18T16:05:00Z">
            <w:rPr>
              <w:lang w:val="en-GB"/>
            </w:rPr>
          </w:rPrChange>
        </w:rPr>
        <w:t xml:space="preserve"> direction to </w:t>
      </w:r>
      <w:r w:rsidR="007D0309" w:rsidRPr="00385ECB">
        <w:rPr>
          <w:rFonts w:ascii="Arial" w:hAnsi="Arial" w:cs="Arial"/>
          <w:sz w:val="24"/>
          <w:szCs w:val="24"/>
          <w:lang w:val="en-GB"/>
          <w:rPrChange w:id="2354" w:author="Admin" w:date="2016-10-18T16:05:00Z">
            <w:rPr>
              <w:lang w:val="en-GB"/>
            </w:rPr>
          </w:rPrChange>
        </w:rPr>
        <w:lastRenderedPageBreak/>
        <w:t>take. This mind map is a precursor to the mind map above</w:t>
      </w:r>
      <w:r>
        <w:rPr>
          <w:rFonts w:ascii="Arial" w:hAnsi="Arial" w:cs="Arial"/>
          <w:sz w:val="24"/>
          <w:szCs w:val="24"/>
          <w:lang w:val="en-GB"/>
        </w:rPr>
        <w:t>,</w:t>
      </w:r>
      <w:r w:rsidR="007D0309" w:rsidRPr="00385ECB">
        <w:rPr>
          <w:rFonts w:ascii="Arial" w:hAnsi="Arial" w:cs="Arial"/>
          <w:sz w:val="24"/>
          <w:szCs w:val="24"/>
          <w:lang w:val="en-GB"/>
          <w:rPrChange w:id="2355" w:author="Admin" w:date="2016-10-18T16:05:00Z">
            <w:rPr>
              <w:lang w:val="en-GB"/>
            </w:rPr>
          </w:rPrChange>
        </w:rPr>
        <w:t xml:space="preserve"> but not as relevant to this section.</w:t>
      </w:r>
    </w:p>
    <w:p w14:paraId="5CE3A0FF" w14:textId="77777777" w:rsidR="0045790C" w:rsidRPr="00385ECB" w:rsidRDefault="0045790C" w:rsidP="00754AB6">
      <w:pPr>
        <w:spacing w:after="0" w:line="360" w:lineRule="auto"/>
        <w:ind w:left="0" w:firstLine="0"/>
        <w:rPr>
          <w:rFonts w:ascii="Arial" w:hAnsi="Arial" w:cs="Arial"/>
          <w:sz w:val="24"/>
          <w:szCs w:val="24"/>
          <w:lang w:val="en-GB"/>
          <w:rPrChange w:id="2356" w:author="Admin" w:date="2016-10-18T16:05:00Z">
            <w:rPr>
              <w:lang w:val="en-GB"/>
            </w:rPr>
          </w:rPrChange>
        </w:rPr>
        <w:pPrChange w:id="2357" w:author="Admin" w:date="2016-10-18T16:11:00Z">
          <w:pPr>
            <w:spacing w:after="723"/>
            <w:ind w:left="1"/>
          </w:pPr>
        </w:pPrChange>
      </w:pPr>
    </w:p>
    <w:p w14:paraId="23A43366" w14:textId="77777777" w:rsidR="00C261B9" w:rsidRPr="00385ECB" w:rsidRDefault="007D0309" w:rsidP="00754AB6">
      <w:pPr>
        <w:pStyle w:val="Heading2"/>
        <w:spacing w:after="0" w:line="360" w:lineRule="auto"/>
        <w:ind w:left="0" w:firstLine="0"/>
        <w:jc w:val="both"/>
        <w:rPr>
          <w:ins w:id="2358" w:author="Admin" w:date="2016-10-18T16:36:00Z"/>
          <w:lang w:val="en-GB"/>
        </w:rPr>
        <w:pPrChange w:id="2359" w:author="Admin" w:date="2016-10-18T16:11:00Z">
          <w:pPr>
            <w:spacing w:after="723"/>
            <w:ind w:left="1"/>
          </w:pPr>
        </w:pPrChange>
      </w:pPr>
      <w:bookmarkStart w:id="2360" w:name="_Toc44026"/>
      <w:del w:id="2361" w:author="Admin" w:date="2016-10-18T16:18:00Z">
        <w:r w:rsidRPr="00385ECB" w:rsidDel="0045790C">
          <w:rPr>
            <w:rFonts w:eastAsia="Calibri"/>
            <w:lang w:val="en-GB"/>
            <w:rPrChange w:id="2362" w:author="Admin" w:date="2016-10-18T16:05:00Z">
              <w:rPr>
                <w:rFonts w:ascii="Calibri" w:eastAsia="Calibri" w:hAnsi="Calibri" w:cs="Calibri"/>
                <w:b/>
                <w:lang w:val="en-GB"/>
              </w:rPr>
            </w:rPrChange>
          </w:rPr>
          <w:tab/>
        </w:r>
      </w:del>
      <w:r w:rsidR="0045790C" w:rsidRPr="00385ECB">
        <w:rPr>
          <w:lang w:val="en-GB"/>
        </w:rPr>
        <w:t>3.1</w:t>
      </w:r>
      <w:r w:rsidR="0045790C" w:rsidRPr="00385ECB">
        <w:rPr>
          <w:lang w:val="en-GB"/>
        </w:rPr>
        <w:tab/>
        <w:t>MECHANICAL SPECIFICATIONS</w:t>
      </w:r>
      <w:bookmarkEnd w:id="2360"/>
    </w:p>
    <w:p w14:paraId="6D54A4F2" w14:textId="77777777" w:rsidR="00D12910" w:rsidRPr="00385ECB" w:rsidRDefault="00D12910" w:rsidP="006D059D">
      <w:pPr>
        <w:spacing w:after="0" w:line="360" w:lineRule="auto"/>
        <w:ind w:left="0" w:firstLine="0"/>
        <w:rPr>
          <w:lang w:val="en-GB"/>
        </w:rPr>
        <w:pPrChange w:id="2363" w:author="Admin" w:date="2016-11-01T19:38:00Z">
          <w:pPr/>
        </w:pPrChange>
      </w:pPr>
    </w:p>
    <w:p w14:paraId="6348D066" w14:textId="77777777" w:rsidR="00C261B9" w:rsidRPr="00385ECB" w:rsidRDefault="004D33E2" w:rsidP="00754AB6">
      <w:pPr>
        <w:spacing w:after="0" w:line="360" w:lineRule="auto"/>
        <w:ind w:left="0" w:firstLine="0"/>
        <w:rPr>
          <w:ins w:id="2364" w:author="Admin" w:date="2016-10-18T16:19:00Z"/>
          <w:rFonts w:ascii="Arial" w:hAnsi="Arial" w:cs="Arial"/>
          <w:sz w:val="24"/>
          <w:szCs w:val="24"/>
          <w:lang w:val="en-GB"/>
        </w:rPr>
        <w:pPrChange w:id="2365" w:author="Admin" w:date="2016-10-18T16:11:00Z">
          <w:pPr>
            <w:spacing w:after="635"/>
            <w:ind w:left="1"/>
          </w:pPr>
        </w:pPrChange>
      </w:pPr>
      <w:r>
        <w:rPr>
          <w:rFonts w:ascii="Arial" w:hAnsi="Arial" w:cs="Arial"/>
          <w:sz w:val="24"/>
          <w:szCs w:val="24"/>
          <w:lang w:val="en-GB"/>
        </w:rPr>
        <w:t>The mechanical s</w:t>
      </w:r>
      <w:r w:rsidR="007D0309" w:rsidRPr="00385ECB">
        <w:rPr>
          <w:rFonts w:ascii="Arial" w:hAnsi="Arial" w:cs="Arial"/>
          <w:sz w:val="24"/>
          <w:szCs w:val="24"/>
          <w:lang w:val="en-GB"/>
          <w:rPrChange w:id="2366" w:author="Admin" w:date="2016-10-18T16:05:00Z">
            <w:rPr>
              <w:lang w:val="en-GB"/>
            </w:rPr>
          </w:rPrChange>
        </w:rPr>
        <w:t>pecifications and requirements wi</w:t>
      </w:r>
      <w:r>
        <w:rPr>
          <w:rFonts w:ascii="Arial" w:hAnsi="Arial" w:cs="Arial"/>
          <w:sz w:val="24"/>
          <w:szCs w:val="24"/>
          <w:lang w:val="en-GB"/>
        </w:rPr>
        <w:t>ll be discussed in more detail in the following section</w:t>
      </w:r>
      <w:r w:rsidR="007D0309" w:rsidRPr="00385ECB">
        <w:rPr>
          <w:rFonts w:ascii="Arial" w:hAnsi="Arial" w:cs="Arial"/>
          <w:sz w:val="24"/>
          <w:szCs w:val="24"/>
          <w:lang w:val="en-GB"/>
          <w:rPrChange w:id="2367" w:author="Admin" w:date="2016-10-18T16:05:00Z">
            <w:rPr>
              <w:lang w:val="en-GB"/>
            </w:rPr>
          </w:rPrChange>
        </w:rPr>
        <w:t>.</w:t>
      </w:r>
    </w:p>
    <w:p w14:paraId="7B6FB5E3" w14:textId="77777777" w:rsidR="0045790C" w:rsidRPr="00385ECB" w:rsidRDefault="0045790C" w:rsidP="00754AB6">
      <w:pPr>
        <w:spacing w:after="0" w:line="360" w:lineRule="auto"/>
        <w:ind w:left="0" w:firstLine="0"/>
        <w:rPr>
          <w:rFonts w:ascii="Arial" w:hAnsi="Arial" w:cs="Arial"/>
          <w:sz w:val="24"/>
          <w:szCs w:val="24"/>
          <w:lang w:val="en-GB"/>
          <w:rPrChange w:id="2368" w:author="Admin" w:date="2016-10-18T16:05:00Z">
            <w:rPr>
              <w:lang w:val="en-GB"/>
            </w:rPr>
          </w:rPrChange>
        </w:rPr>
        <w:pPrChange w:id="2369" w:author="Admin" w:date="2016-10-18T16:11:00Z">
          <w:pPr>
            <w:spacing w:after="635"/>
            <w:ind w:left="1"/>
          </w:pPr>
        </w:pPrChange>
      </w:pPr>
    </w:p>
    <w:p w14:paraId="07A1C7B2" w14:textId="77777777" w:rsidR="00C261B9" w:rsidRPr="00385ECB" w:rsidRDefault="007D0309" w:rsidP="00D12910">
      <w:pPr>
        <w:pStyle w:val="Heading3"/>
        <w:tabs>
          <w:tab w:val="clear" w:pos="977"/>
          <w:tab w:val="left" w:pos="990"/>
        </w:tabs>
        <w:rPr>
          <w:ins w:id="2370" w:author="Admin" w:date="2016-10-18T16:19:00Z"/>
        </w:rPr>
        <w:pPrChange w:id="2371" w:author="Admin" w:date="2016-10-18T16:36:00Z">
          <w:pPr>
            <w:spacing w:after="635"/>
            <w:ind w:left="1"/>
          </w:pPr>
        </w:pPrChange>
      </w:pPr>
      <w:bookmarkStart w:id="2372" w:name="_Toc44027"/>
      <w:del w:id="2373" w:author="Admin" w:date="2016-10-18T16:19:00Z">
        <w:r w:rsidRPr="00385ECB" w:rsidDel="0045790C">
          <w:rPr>
            <w:rPrChange w:id="2374" w:author="Admin" w:date="2016-10-18T16:05:00Z">
              <w:rPr>
                <w:rFonts w:ascii="Calibri" w:eastAsia="Calibri" w:hAnsi="Calibri" w:cs="Calibri"/>
                <w:b/>
                <w:lang w:val="en-GB"/>
              </w:rPr>
            </w:rPrChange>
          </w:rPr>
          <w:tab/>
        </w:r>
      </w:del>
      <w:r w:rsidRPr="00385ECB">
        <w:t>3.1.1</w:t>
      </w:r>
      <w:r w:rsidRPr="00385ECB">
        <w:tab/>
        <w:t>DIP Specifications</w:t>
      </w:r>
      <w:bookmarkEnd w:id="2372"/>
    </w:p>
    <w:p w14:paraId="64769F73" w14:textId="77777777" w:rsidR="0045790C" w:rsidRPr="00385ECB" w:rsidRDefault="0045790C" w:rsidP="001C1ABF">
      <w:pPr>
        <w:rPr>
          <w:lang w:val="en-GB"/>
        </w:rPr>
      </w:pPr>
    </w:p>
    <w:p w14:paraId="35CFE9ED" w14:textId="77777777" w:rsidR="00C261B9" w:rsidRPr="00385ECB" w:rsidRDefault="007D0309" w:rsidP="00754AB6">
      <w:pPr>
        <w:spacing w:after="0" w:line="360" w:lineRule="auto"/>
        <w:ind w:left="0" w:firstLine="0"/>
        <w:rPr>
          <w:ins w:id="2375" w:author="Admin" w:date="2016-10-18T16:19:00Z"/>
          <w:rFonts w:ascii="Arial" w:hAnsi="Arial" w:cs="Arial"/>
          <w:sz w:val="24"/>
          <w:szCs w:val="24"/>
          <w:lang w:val="en-GB"/>
        </w:rPr>
        <w:pPrChange w:id="2376" w:author="Admin" w:date="2016-10-18T16:11:00Z">
          <w:pPr>
            <w:ind w:left="1"/>
          </w:pPr>
        </w:pPrChange>
      </w:pPr>
      <w:r w:rsidRPr="00385ECB">
        <w:rPr>
          <w:rFonts w:ascii="Arial" w:hAnsi="Arial" w:cs="Arial"/>
          <w:sz w:val="24"/>
          <w:szCs w:val="24"/>
          <w:lang w:val="en-GB"/>
          <w:rPrChange w:id="2377" w:author="Admin" w:date="2016-10-18T16:05:00Z">
            <w:rPr>
              <w:lang w:val="en-GB"/>
            </w:rPr>
          </w:rPrChange>
        </w:rPr>
        <w:t>In order to determine the design requirements for the dispensers</w:t>
      </w:r>
      <w:r w:rsidR="002D00AF">
        <w:rPr>
          <w:rFonts w:ascii="Arial" w:hAnsi="Arial" w:cs="Arial"/>
          <w:sz w:val="24"/>
          <w:szCs w:val="24"/>
          <w:lang w:val="en-GB"/>
        </w:rPr>
        <w:t>, the dimensions of variou</w:t>
      </w:r>
      <w:r w:rsidRPr="00385ECB">
        <w:rPr>
          <w:rFonts w:ascii="Arial" w:hAnsi="Arial" w:cs="Arial"/>
          <w:sz w:val="24"/>
          <w:szCs w:val="24"/>
          <w:lang w:val="en-GB"/>
          <w:rPrChange w:id="2378" w:author="Admin" w:date="2016-10-18T16:05:00Z">
            <w:rPr>
              <w:lang w:val="en-GB"/>
            </w:rPr>
          </w:rPrChange>
        </w:rPr>
        <w:t xml:space="preserve">s DIP components where measured. </w:t>
      </w:r>
      <w:r w:rsidR="00686EE4" w:rsidRPr="00385ECB">
        <w:rPr>
          <w:rFonts w:ascii="Arial" w:hAnsi="Arial" w:cs="Arial"/>
          <w:sz w:val="24"/>
          <w:szCs w:val="24"/>
          <w:lang w:val="en-GB"/>
          <w:rPrChange w:id="2379" w:author="Admin" w:date="2016-10-18T16:05:00Z">
            <w:rPr>
              <w:lang w:val="en-GB"/>
            </w:rPr>
          </w:rPrChange>
        </w:rPr>
        <w:t xml:space="preserve">The method of investigation was searching a </w:t>
      </w:r>
      <w:del w:id="2380" w:author="Admin" w:date="2016-10-18T16:49:00Z">
        <w:r w:rsidR="00686EE4" w:rsidRPr="00385ECB" w:rsidDel="00686EE4">
          <w:rPr>
            <w:rFonts w:ascii="Arial" w:hAnsi="Arial" w:cs="Arial"/>
            <w:sz w:val="24"/>
            <w:szCs w:val="24"/>
            <w:lang w:val="en-GB"/>
            <w:rPrChange w:id="2381" w:author="Admin" w:date="2016-10-18T16:05:00Z">
              <w:rPr>
                <w:lang w:val="en-GB"/>
              </w:rPr>
            </w:rPrChange>
          </w:rPr>
          <w:delText>well known</w:delText>
        </w:r>
      </w:del>
      <w:ins w:id="2382" w:author="Admin" w:date="2016-10-18T16:49:00Z">
        <w:r w:rsidR="00686EE4" w:rsidRPr="00385ECB">
          <w:rPr>
            <w:rFonts w:ascii="Arial" w:hAnsi="Arial" w:cs="Arial"/>
            <w:sz w:val="24"/>
            <w:szCs w:val="24"/>
            <w:lang w:val="en-GB"/>
          </w:rPr>
          <w:t>well-known</w:t>
        </w:r>
      </w:ins>
      <w:r w:rsidR="00686EE4" w:rsidRPr="00385ECB">
        <w:rPr>
          <w:rFonts w:ascii="Arial" w:hAnsi="Arial" w:cs="Arial"/>
          <w:sz w:val="24"/>
          <w:szCs w:val="24"/>
          <w:lang w:val="en-GB"/>
          <w:rPrChange w:id="2383" w:author="Admin" w:date="2016-10-18T16:05:00Z">
            <w:rPr>
              <w:lang w:val="en-GB"/>
            </w:rPr>
          </w:rPrChange>
        </w:rPr>
        <w:t xml:space="preserve"> </w:t>
      </w:r>
      <w:del w:id="2384" w:author="Admin" w:date="2016-10-18T16:49:00Z">
        <w:r w:rsidR="00686EE4" w:rsidRPr="00385ECB" w:rsidDel="00686EE4">
          <w:rPr>
            <w:rFonts w:ascii="Arial" w:hAnsi="Arial" w:cs="Arial"/>
            <w:sz w:val="24"/>
            <w:szCs w:val="24"/>
            <w:lang w:val="en-GB"/>
            <w:rPrChange w:id="2385" w:author="Admin" w:date="2016-10-18T16:05:00Z">
              <w:rPr>
                <w:lang w:val="en-GB"/>
              </w:rPr>
            </w:rPrChange>
          </w:rPr>
          <w:delText>vendors</w:delText>
        </w:r>
      </w:del>
      <w:ins w:id="2386" w:author="Admin" w:date="2016-10-18T16:49:00Z">
        <w:r w:rsidR="00686EE4" w:rsidRPr="00385ECB">
          <w:rPr>
            <w:rFonts w:ascii="Arial" w:hAnsi="Arial" w:cs="Arial"/>
            <w:sz w:val="24"/>
            <w:szCs w:val="24"/>
            <w:lang w:val="en-GB"/>
          </w:rPr>
          <w:t>vendor’s</w:t>
        </w:r>
      </w:ins>
      <w:r w:rsidR="00686EE4" w:rsidRPr="00385ECB">
        <w:rPr>
          <w:rFonts w:ascii="Arial" w:hAnsi="Arial" w:cs="Arial"/>
          <w:sz w:val="24"/>
          <w:szCs w:val="24"/>
          <w:lang w:val="en-GB"/>
          <w:rPrChange w:id="2387" w:author="Admin" w:date="2016-10-18T16:05:00Z">
            <w:rPr>
              <w:lang w:val="en-GB"/>
            </w:rPr>
          </w:rPrChange>
        </w:rPr>
        <w:t xml:space="preserve"> site</w:t>
      </w:r>
      <w:r w:rsidR="00686EE4" w:rsidRPr="00385ECB">
        <w:rPr>
          <w:rFonts w:ascii="Arial" w:hAnsi="Arial" w:cs="Arial"/>
          <w:sz w:val="24"/>
          <w:szCs w:val="24"/>
          <w:vertAlign w:val="superscript"/>
          <w:lang w:val="en-GB"/>
          <w:rPrChange w:id="2388" w:author="Admin" w:date="2016-10-18T17:07:00Z">
            <w:rPr>
              <w:lang w:val="en-GB"/>
            </w:rPr>
          </w:rPrChange>
        </w:rPr>
        <w:t>[24]</w:t>
      </w:r>
      <w:r w:rsidR="00686EE4" w:rsidRPr="00385ECB">
        <w:rPr>
          <w:rFonts w:ascii="Arial" w:hAnsi="Arial" w:cs="Arial"/>
          <w:sz w:val="24"/>
          <w:szCs w:val="24"/>
          <w:lang w:val="en-GB"/>
          <w:rPrChange w:id="2389" w:author="Admin" w:date="2016-10-18T16:05:00Z">
            <w:rPr>
              <w:lang w:val="en-GB"/>
            </w:rPr>
          </w:rPrChange>
        </w:rPr>
        <w:t xml:space="preserve"> for datasheets on the vari</w:t>
      </w:r>
      <w:ins w:id="2390" w:author="Admin" w:date="2016-10-18T16:49:00Z">
        <w:r w:rsidR="00686EE4" w:rsidRPr="00385ECB">
          <w:rPr>
            <w:rFonts w:ascii="Arial" w:hAnsi="Arial" w:cs="Arial"/>
            <w:sz w:val="24"/>
            <w:szCs w:val="24"/>
            <w:lang w:val="en-GB"/>
          </w:rPr>
          <w:t>ous</w:t>
        </w:r>
      </w:ins>
      <w:del w:id="2391" w:author="Admin" w:date="2016-10-18T16:49:00Z">
        <w:r w:rsidR="00686EE4" w:rsidRPr="00385ECB" w:rsidDel="001E7EE9">
          <w:rPr>
            <w:rFonts w:ascii="Arial" w:hAnsi="Arial" w:cs="Arial"/>
            <w:sz w:val="24"/>
            <w:szCs w:val="24"/>
            <w:lang w:val="en-GB"/>
            <w:rPrChange w:id="2392" w:author="Admin" w:date="2016-10-18T16:05:00Z">
              <w:rPr>
                <w:lang w:val="en-GB"/>
              </w:rPr>
            </w:rPrChange>
          </w:rPr>
          <w:delText>es</w:delText>
        </w:r>
      </w:del>
      <w:r w:rsidR="00686EE4" w:rsidRPr="00385ECB">
        <w:rPr>
          <w:rFonts w:ascii="Arial" w:hAnsi="Arial" w:cs="Arial"/>
          <w:sz w:val="24"/>
          <w:szCs w:val="24"/>
          <w:lang w:val="en-GB"/>
          <w:rPrChange w:id="2393" w:author="Admin" w:date="2016-10-18T16:05:00Z">
            <w:rPr>
              <w:lang w:val="en-GB"/>
            </w:rPr>
          </w:rPrChange>
        </w:rPr>
        <w:t xml:space="preserve"> DIP components. </w:t>
      </w:r>
      <w:r w:rsidRPr="00385ECB">
        <w:rPr>
          <w:rFonts w:ascii="Arial" w:hAnsi="Arial" w:cs="Arial"/>
          <w:sz w:val="24"/>
          <w:szCs w:val="24"/>
          <w:lang w:val="en-GB"/>
          <w:rPrChange w:id="2394" w:author="Admin" w:date="2016-10-18T16:05:00Z">
            <w:rPr>
              <w:lang w:val="en-GB"/>
            </w:rPr>
          </w:rPrChange>
        </w:rPr>
        <w:t>Datasheets were check</w:t>
      </w:r>
      <w:r w:rsidR="000151D1">
        <w:rPr>
          <w:rFonts w:ascii="Arial" w:hAnsi="Arial" w:cs="Arial"/>
          <w:sz w:val="24"/>
          <w:szCs w:val="24"/>
          <w:lang w:val="en-GB"/>
        </w:rPr>
        <w:t>ed</w:t>
      </w:r>
      <w:r w:rsidRPr="00385ECB">
        <w:rPr>
          <w:rFonts w:ascii="Arial" w:hAnsi="Arial" w:cs="Arial"/>
          <w:sz w:val="24"/>
          <w:szCs w:val="24"/>
          <w:lang w:val="en-GB"/>
          <w:rPrChange w:id="2395" w:author="Admin" w:date="2016-10-18T16:05:00Z">
            <w:rPr>
              <w:lang w:val="en-GB"/>
            </w:rPr>
          </w:rPrChange>
        </w:rPr>
        <w:t xml:space="preserve"> for dimensions until 5 diffe</w:t>
      </w:r>
      <w:r w:rsidR="000151D1">
        <w:rPr>
          <w:rFonts w:ascii="Arial" w:hAnsi="Arial" w:cs="Arial"/>
          <w:sz w:val="24"/>
          <w:szCs w:val="24"/>
          <w:lang w:val="en-GB"/>
        </w:rPr>
        <w:t>rent measurements were obtained. T</w:t>
      </w:r>
      <w:r w:rsidRPr="00385ECB">
        <w:rPr>
          <w:rFonts w:ascii="Arial" w:hAnsi="Arial" w:cs="Arial"/>
          <w:sz w:val="24"/>
          <w:szCs w:val="24"/>
          <w:lang w:val="en-GB"/>
          <w:rPrChange w:id="2396" w:author="Admin" w:date="2016-10-18T16:05:00Z">
            <w:rPr>
              <w:lang w:val="en-GB"/>
            </w:rPr>
          </w:rPrChange>
        </w:rPr>
        <w:t>he list is summarized in Table 3.1.</w:t>
      </w:r>
    </w:p>
    <w:p w14:paraId="044DF933" w14:textId="77777777" w:rsidR="0045790C" w:rsidRPr="00385ECB" w:rsidRDefault="0045790C" w:rsidP="00754AB6">
      <w:pPr>
        <w:spacing w:after="0" w:line="360" w:lineRule="auto"/>
        <w:ind w:left="0" w:firstLine="0"/>
        <w:rPr>
          <w:rFonts w:ascii="Arial" w:hAnsi="Arial" w:cs="Arial"/>
          <w:sz w:val="24"/>
          <w:szCs w:val="24"/>
          <w:lang w:val="en-GB"/>
          <w:rPrChange w:id="2397" w:author="Admin" w:date="2016-10-18T16:05:00Z">
            <w:rPr>
              <w:lang w:val="en-GB"/>
            </w:rPr>
          </w:rPrChange>
        </w:rPr>
        <w:pPrChange w:id="2398" w:author="Admin" w:date="2016-10-18T16:11:00Z">
          <w:pPr>
            <w:ind w:left="1"/>
          </w:pPr>
        </w:pPrChange>
      </w:pPr>
    </w:p>
    <w:tbl>
      <w:tblPr>
        <w:tblW w:w="5000" w:type="pct"/>
        <w:tblCellMar>
          <w:top w:w="42" w:type="dxa"/>
          <w:left w:w="124" w:type="dxa"/>
          <w:right w:w="115" w:type="dxa"/>
        </w:tblCellMar>
        <w:tblLook w:val="04A0" w:firstRow="1" w:lastRow="0" w:firstColumn="1" w:lastColumn="0" w:noHBand="0" w:noVBand="1"/>
      </w:tblPr>
      <w:tblGrid>
        <w:gridCol w:w="1976"/>
        <w:gridCol w:w="1976"/>
        <w:gridCol w:w="1975"/>
        <w:gridCol w:w="1975"/>
        <w:gridCol w:w="1975"/>
      </w:tblGrid>
      <w:tr w:rsidR="000151D1" w:rsidRPr="000151D1" w14:paraId="3FFABD9B" w14:textId="77777777" w:rsidTr="000151D1">
        <w:trPr>
          <w:trHeight w:val="279"/>
        </w:trPr>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3E5DD3AC"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p>
        </w:tc>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308E4587" w14:textId="77777777" w:rsidR="000151D1" w:rsidRPr="000151D1" w:rsidRDefault="000151D1" w:rsidP="000151D1">
            <w:pPr>
              <w:spacing w:before="40" w:after="40" w:line="360" w:lineRule="auto"/>
              <w:ind w:left="288" w:right="288" w:firstLine="0"/>
              <w:jc w:val="left"/>
              <w:rPr>
                <w:rFonts w:ascii="Arial" w:hAnsi="Arial" w:cs="Arial"/>
                <w:b/>
                <w:sz w:val="20"/>
                <w:szCs w:val="20"/>
                <w:lang w:val="en-GB"/>
              </w:rPr>
            </w:pPr>
            <w:r w:rsidRPr="000151D1">
              <w:rPr>
                <w:rFonts w:ascii="Arial" w:hAnsi="Arial" w:cs="Arial"/>
                <w:b/>
                <w:sz w:val="20"/>
                <w:szCs w:val="20"/>
                <w:lang w:val="en-GB"/>
              </w:rPr>
              <w:t>DIP 8</w:t>
            </w:r>
          </w:p>
        </w:tc>
        <w:tc>
          <w:tcPr>
            <w:tcW w:w="1000" w:type="pct"/>
            <w:tcBorders>
              <w:top w:val="single" w:sz="3" w:space="0" w:color="000000"/>
              <w:left w:val="single" w:sz="3" w:space="0" w:color="000000"/>
              <w:bottom w:val="single" w:sz="3" w:space="0" w:color="000000"/>
              <w:right w:val="single" w:sz="3" w:space="0" w:color="000000"/>
            </w:tcBorders>
            <w:vAlign w:val="center"/>
          </w:tcPr>
          <w:p w14:paraId="5D0E0FED" w14:textId="77777777" w:rsidR="000151D1" w:rsidRPr="000151D1" w:rsidRDefault="000151D1" w:rsidP="000151D1">
            <w:pPr>
              <w:spacing w:before="40" w:after="40" w:line="360" w:lineRule="auto"/>
              <w:ind w:left="288" w:right="288" w:firstLine="0"/>
              <w:jc w:val="left"/>
              <w:rPr>
                <w:rFonts w:ascii="Arial" w:hAnsi="Arial" w:cs="Arial"/>
                <w:b/>
                <w:sz w:val="20"/>
                <w:szCs w:val="20"/>
                <w:lang w:val="en-GB"/>
              </w:rPr>
            </w:pPr>
            <w:r w:rsidRPr="000151D1">
              <w:rPr>
                <w:rFonts w:ascii="Arial" w:hAnsi="Arial" w:cs="Arial"/>
                <w:b/>
                <w:sz w:val="20"/>
                <w:szCs w:val="20"/>
                <w:lang w:val="en-GB"/>
              </w:rPr>
              <w:t>DIP 20</w:t>
            </w:r>
          </w:p>
        </w:tc>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7F85E6AA" w14:textId="77777777" w:rsidR="000151D1" w:rsidRPr="000151D1" w:rsidRDefault="000151D1" w:rsidP="000151D1">
            <w:pPr>
              <w:spacing w:before="40" w:after="40" w:line="360" w:lineRule="auto"/>
              <w:ind w:left="288" w:right="288" w:firstLine="0"/>
              <w:jc w:val="left"/>
              <w:rPr>
                <w:rFonts w:ascii="Arial" w:hAnsi="Arial" w:cs="Arial"/>
                <w:b/>
                <w:sz w:val="20"/>
                <w:szCs w:val="20"/>
                <w:lang w:val="en-GB"/>
              </w:rPr>
            </w:pPr>
            <w:r w:rsidRPr="000151D1">
              <w:rPr>
                <w:rFonts w:ascii="Arial" w:hAnsi="Arial" w:cs="Arial"/>
                <w:b/>
                <w:sz w:val="20"/>
                <w:szCs w:val="20"/>
                <w:lang w:val="en-GB"/>
              </w:rPr>
              <w:t>DIP 14</w:t>
            </w:r>
          </w:p>
        </w:tc>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4EEEF35B" w14:textId="77777777" w:rsidR="000151D1" w:rsidRPr="000151D1" w:rsidRDefault="000151D1" w:rsidP="000151D1">
            <w:pPr>
              <w:spacing w:before="40" w:after="40" w:line="360" w:lineRule="auto"/>
              <w:ind w:left="288" w:right="288" w:firstLine="0"/>
              <w:jc w:val="left"/>
              <w:rPr>
                <w:rFonts w:ascii="Arial" w:hAnsi="Arial" w:cs="Arial"/>
                <w:b/>
                <w:sz w:val="20"/>
                <w:szCs w:val="20"/>
                <w:lang w:val="en-GB"/>
              </w:rPr>
            </w:pPr>
            <w:r w:rsidRPr="000151D1">
              <w:rPr>
                <w:rFonts w:ascii="Arial" w:hAnsi="Arial" w:cs="Arial"/>
                <w:b/>
                <w:sz w:val="20"/>
                <w:szCs w:val="20"/>
                <w:lang w:val="en-GB"/>
              </w:rPr>
              <w:t>DIP 16</w:t>
            </w:r>
          </w:p>
        </w:tc>
      </w:tr>
      <w:tr w:rsidR="000151D1" w:rsidRPr="000151D1" w14:paraId="5629FCBB" w14:textId="77777777" w:rsidTr="000151D1">
        <w:trPr>
          <w:trHeight w:val="279"/>
        </w:trPr>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1148AB18"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p>
        </w:tc>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2BD86BA5"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9.6</w:t>
            </w:r>
          </w:p>
        </w:tc>
        <w:tc>
          <w:tcPr>
            <w:tcW w:w="1000" w:type="pct"/>
            <w:tcBorders>
              <w:top w:val="single" w:sz="3" w:space="0" w:color="000000"/>
              <w:left w:val="single" w:sz="3" w:space="0" w:color="000000"/>
              <w:bottom w:val="single" w:sz="3" w:space="0" w:color="000000"/>
              <w:right w:val="single" w:sz="3" w:space="0" w:color="000000"/>
            </w:tcBorders>
            <w:vAlign w:val="center"/>
          </w:tcPr>
          <w:p w14:paraId="28A66E10"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25.73</w:t>
            </w:r>
          </w:p>
        </w:tc>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13D91C7B"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20</w:t>
            </w:r>
          </w:p>
        </w:tc>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0B2644CC"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19.55</w:t>
            </w:r>
          </w:p>
        </w:tc>
      </w:tr>
      <w:tr w:rsidR="000151D1" w:rsidRPr="000151D1" w14:paraId="150BCE63" w14:textId="77777777" w:rsidTr="000151D1">
        <w:trPr>
          <w:trHeight w:val="279"/>
        </w:trPr>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23D17BBC"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p>
        </w:tc>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3684A10E"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10.66</w:t>
            </w:r>
          </w:p>
        </w:tc>
        <w:tc>
          <w:tcPr>
            <w:tcW w:w="1000" w:type="pct"/>
            <w:tcBorders>
              <w:top w:val="single" w:sz="3" w:space="0" w:color="000000"/>
              <w:left w:val="single" w:sz="3" w:space="0" w:color="000000"/>
              <w:bottom w:val="single" w:sz="3" w:space="0" w:color="000000"/>
              <w:right w:val="single" w:sz="3" w:space="0" w:color="000000"/>
            </w:tcBorders>
            <w:vAlign w:val="center"/>
          </w:tcPr>
          <w:p w14:paraId="1923740C"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26.42</w:t>
            </w:r>
          </w:p>
        </w:tc>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0027C1A9"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19.5</w:t>
            </w:r>
          </w:p>
        </w:tc>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103D26F2"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20.32</w:t>
            </w:r>
          </w:p>
        </w:tc>
      </w:tr>
      <w:tr w:rsidR="000151D1" w:rsidRPr="000151D1" w14:paraId="13D7D641" w14:textId="77777777" w:rsidTr="000151D1">
        <w:trPr>
          <w:trHeight w:val="279"/>
        </w:trPr>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00F95DDA"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p>
        </w:tc>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79922E78"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10.16</w:t>
            </w:r>
          </w:p>
        </w:tc>
        <w:tc>
          <w:tcPr>
            <w:tcW w:w="1000" w:type="pct"/>
            <w:tcBorders>
              <w:top w:val="single" w:sz="3" w:space="0" w:color="000000"/>
              <w:left w:val="single" w:sz="3" w:space="0" w:color="000000"/>
              <w:bottom w:val="single" w:sz="3" w:space="0" w:color="000000"/>
              <w:right w:val="single" w:sz="3" w:space="0" w:color="000000"/>
            </w:tcBorders>
            <w:vAlign w:val="center"/>
          </w:tcPr>
          <w:p w14:paraId="780D9F6B"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27.17</w:t>
            </w:r>
          </w:p>
        </w:tc>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3DA9C422"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20.19</w:t>
            </w:r>
          </w:p>
        </w:tc>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34D6145C"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19.5</w:t>
            </w:r>
          </w:p>
        </w:tc>
      </w:tr>
      <w:tr w:rsidR="000151D1" w:rsidRPr="000151D1" w14:paraId="6E37AAB9" w14:textId="77777777" w:rsidTr="000151D1">
        <w:trPr>
          <w:trHeight w:val="279"/>
        </w:trPr>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5A43445E"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p>
        </w:tc>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61A2B24C"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10.82</w:t>
            </w:r>
          </w:p>
        </w:tc>
        <w:tc>
          <w:tcPr>
            <w:tcW w:w="1000" w:type="pct"/>
            <w:tcBorders>
              <w:top w:val="single" w:sz="3" w:space="0" w:color="000000"/>
              <w:left w:val="single" w:sz="3" w:space="0" w:color="000000"/>
              <w:bottom w:val="single" w:sz="3" w:space="0" w:color="000000"/>
              <w:right w:val="single" w:sz="3" w:space="0" w:color="000000"/>
            </w:tcBorders>
            <w:vAlign w:val="center"/>
          </w:tcPr>
          <w:p w14:paraId="399EF9E2"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25.4</w:t>
            </w:r>
          </w:p>
        </w:tc>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22E518A3"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19.5</w:t>
            </w:r>
          </w:p>
        </w:tc>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49EEEE45"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21.97</w:t>
            </w:r>
          </w:p>
        </w:tc>
      </w:tr>
      <w:tr w:rsidR="000151D1" w:rsidRPr="000151D1" w14:paraId="4929F426" w14:textId="77777777" w:rsidTr="000151D1">
        <w:trPr>
          <w:trHeight w:val="279"/>
        </w:trPr>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689D7D5B"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p>
        </w:tc>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7CDEF987"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10.2</w:t>
            </w:r>
          </w:p>
        </w:tc>
        <w:tc>
          <w:tcPr>
            <w:tcW w:w="1000" w:type="pct"/>
            <w:tcBorders>
              <w:top w:val="single" w:sz="3" w:space="0" w:color="000000"/>
              <w:left w:val="single" w:sz="3" w:space="0" w:color="000000"/>
              <w:bottom w:val="single" w:sz="3" w:space="0" w:color="000000"/>
              <w:right w:val="single" w:sz="3" w:space="0" w:color="000000"/>
            </w:tcBorders>
            <w:vAlign w:val="center"/>
          </w:tcPr>
          <w:p w14:paraId="11179859"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24.5</w:t>
            </w:r>
          </w:p>
        </w:tc>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513C3BD0"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20.32</w:t>
            </w:r>
          </w:p>
        </w:tc>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0ECF7E38"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19.81</w:t>
            </w:r>
          </w:p>
        </w:tc>
      </w:tr>
      <w:tr w:rsidR="000151D1" w:rsidRPr="000151D1" w14:paraId="3168DFA7" w14:textId="77777777" w:rsidTr="000151D1">
        <w:trPr>
          <w:trHeight w:val="279"/>
        </w:trPr>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69882C6B" w14:textId="77777777" w:rsidR="000151D1" w:rsidRPr="000151D1" w:rsidRDefault="000151D1" w:rsidP="000151D1">
            <w:pPr>
              <w:spacing w:before="40" w:after="40" w:line="360" w:lineRule="auto"/>
              <w:ind w:left="288" w:right="288" w:firstLine="0"/>
              <w:jc w:val="left"/>
              <w:rPr>
                <w:rFonts w:ascii="Arial" w:hAnsi="Arial" w:cs="Arial"/>
                <w:b/>
                <w:sz w:val="20"/>
                <w:szCs w:val="20"/>
                <w:lang w:val="en-GB"/>
              </w:rPr>
            </w:pPr>
            <w:r w:rsidRPr="000151D1">
              <w:rPr>
                <w:rFonts w:ascii="Arial" w:hAnsi="Arial" w:cs="Arial"/>
                <w:b/>
                <w:sz w:val="20"/>
                <w:szCs w:val="20"/>
                <w:lang w:val="en-GB"/>
              </w:rPr>
              <w:t>Range</w:t>
            </w:r>
          </w:p>
        </w:tc>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281D042D"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9.07 - 10.66</w:t>
            </w:r>
          </w:p>
        </w:tc>
        <w:tc>
          <w:tcPr>
            <w:tcW w:w="1000" w:type="pct"/>
            <w:tcBorders>
              <w:top w:val="single" w:sz="3" w:space="0" w:color="000000"/>
              <w:left w:val="single" w:sz="3" w:space="0" w:color="000000"/>
              <w:bottom w:val="single" w:sz="3" w:space="0" w:color="000000"/>
              <w:right w:val="single" w:sz="3" w:space="0" w:color="000000"/>
            </w:tcBorders>
            <w:vAlign w:val="center"/>
          </w:tcPr>
          <w:p w14:paraId="7C35FD1F"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24.5 - 27.17</w:t>
            </w:r>
          </w:p>
        </w:tc>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3E3C991B"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19.5 - 20.32</w:t>
            </w:r>
          </w:p>
        </w:tc>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35CA6A9D"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19.5 -21.97</w:t>
            </w:r>
          </w:p>
        </w:tc>
      </w:tr>
      <w:tr w:rsidR="000151D1" w:rsidRPr="000151D1" w14:paraId="694AE97A" w14:textId="77777777" w:rsidTr="000151D1">
        <w:trPr>
          <w:trHeight w:val="279"/>
        </w:trPr>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1F58E29C" w14:textId="77777777" w:rsidR="000151D1" w:rsidRPr="000151D1" w:rsidRDefault="000151D1" w:rsidP="000151D1">
            <w:pPr>
              <w:spacing w:before="40" w:after="40" w:line="360" w:lineRule="auto"/>
              <w:ind w:left="288" w:right="288" w:firstLine="0"/>
              <w:jc w:val="left"/>
              <w:rPr>
                <w:rFonts w:ascii="Arial" w:hAnsi="Arial" w:cs="Arial"/>
                <w:b/>
                <w:sz w:val="20"/>
                <w:szCs w:val="20"/>
                <w:lang w:val="en-GB"/>
              </w:rPr>
            </w:pPr>
            <w:r w:rsidRPr="000151D1">
              <w:rPr>
                <w:rFonts w:ascii="Arial" w:hAnsi="Arial" w:cs="Arial"/>
                <w:b/>
                <w:sz w:val="20"/>
                <w:szCs w:val="20"/>
                <w:lang w:val="en-GB"/>
              </w:rPr>
              <w:t>Average</w:t>
            </w:r>
          </w:p>
        </w:tc>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2FFA4574"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10.06</w:t>
            </w:r>
          </w:p>
        </w:tc>
        <w:tc>
          <w:tcPr>
            <w:tcW w:w="1000" w:type="pct"/>
            <w:tcBorders>
              <w:top w:val="single" w:sz="3" w:space="0" w:color="000000"/>
              <w:left w:val="single" w:sz="3" w:space="0" w:color="000000"/>
              <w:bottom w:val="single" w:sz="3" w:space="0" w:color="000000"/>
              <w:right w:val="single" w:sz="3" w:space="0" w:color="000000"/>
            </w:tcBorders>
            <w:vAlign w:val="center"/>
          </w:tcPr>
          <w:p w14:paraId="2F473142"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25.84</w:t>
            </w:r>
          </w:p>
        </w:tc>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59397AB4"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19.19</w:t>
            </w:r>
          </w:p>
        </w:tc>
        <w:tc>
          <w:tcPr>
            <w:tcW w:w="10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0D254168" w14:textId="77777777" w:rsidR="000151D1" w:rsidRPr="000151D1" w:rsidRDefault="000151D1" w:rsidP="000151D1">
            <w:pPr>
              <w:spacing w:before="40" w:after="40" w:line="360" w:lineRule="auto"/>
              <w:ind w:left="288" w:right="288" w:firstLine="0"/>
              <w:jc w:val="left"/>
              <w:rPr>
                <w:rFonts w:ascii="Arial" w:hAnsi="Arial" w:cs="Arial"/>
                <w:sz w:val="20"/>
                <w:szCs w:val="20"/>
                <w:lang w:val="en-GB"/>
              </w:rPr>
            </w:pPr>
            <w:r w:rsidRPr="000151D1">
              <w:rPr>
                <w:rFonts w:ascii="Arial" w:hAnsi="Arial" w:cs="Arial"/>
                <w:sz w:val="20"/>
                <w:szCs w:val="20"/>
                <w:lang w:val="en-GB"/>
              </w:rPr>
              <w:t>20.23</w:t>
            </w:r>
          </w:p>
        </w:tc>
      </w:tr>
    </w:tbl>
    <w:p w14:paraId="79EBDE16" w14:textId="77777777" w:rsidR="00C261B9" w:rsidRPr="00385ECB" w:rsidDel="006D059D" w:rsidRDefault="007D0309" w:rsidP="00754AB6">
      <w:pPr>
        <w:spacing w:after="0" w:line="360" w:lineRule="auto"/>
        <w:ind w:left="0" w:firstLine="0"/>
        <w:rPr>
          <w:del w:id="2399" w:author="Admin" w:date="2016-11-01T19:39:00Z"/>
          <w:rFonts w:ascii="Arial" w:hAnsi="Arial" w:cs="Arial"/>
          <w:sz w:val="24"/>
          <w:szCs w:val="24"/>
          <w:lang w:val="en-GB"/>
          <w:rPrChange w:id="2400" w:author="Admin" w:date="2016-10-18T16:05:00Z">
            <w:rPr>
              <w:del w:id="2401" w:author="Admin" w:date="2016-11-01T19:39:00Z"/>
              <w:lang w:val="en-GB"/>
            </w:rPr>
          </w:rPrChange>
        </w:rPr>
        <w:pPrChange w:id="2402" w:author="Admin" w:date="2016-10-18T16:11:00Z">
          <w:pPr>
            <w:spacing w:after="228" w:line="262" w:lineRule="auto"/>
            <w:ind w:right="97"/>
            <w:jc w:val="center"/>
          </w:pPr>
        </w:pPrChange>
      </w:pPr>
      <w:del w:id="2403" w:author="Admin" w:date="2016-11-01T19:39:00Z">
        <w:r w:rsidRPr="00385ECB" w:rsidDel="006D059D">
          <w:rPr>
            <w:rFonts w:ascii="Arial" w:hAnsi="Arial" w:cs="Arial"/>
            <w:sz w:val="24"/>
            <w:szCs w:val="24"/>
            <w:lang w:val="en-GB"/>
            <w:rPrChange w:id="2404" w:author="Admin" w:date="2016-10-18T16:05:00Z">
              <w:rPr>
                <w:lang w:val="en-GB"/>
              </w:rPr>
            </w:rPrChange>
          </w:rPr>
          <w:delText>Table 3.1: DIP package dimension for varies components measured in millimeter.</w:delText>
        </w:r>
      </w:del>
    </w:p>
    <w:p w14:paraId="68B3D9FE" w14:textId="77777777" w:rsidR="00C261B9" w:rsidRPr="00385ECB" w:rsidRDefault="007D0309" w:rsidP="00754AB6">
      <w:pPr>
        <w:spacing w:after="0" w:line="360" w:lineRule="auto"/>
        <w:ind w:left="0" w:firstLine="0"/>
        <w:rPr>
          <w:ins w:id="2405" w:author="Admin" w:date="2016-11-01T19:38:00Z"/>
          <w:rFonts w:ascii="Arial" w:hAnsi="Arial" w:cs="Arial"/>
          <w:sz w:val="24"/>
          <w:szCs w:val="24"/>
          <w:lang w:val="en-GB"/>
        </w:rPr>
        <w:pPrChange w:id="2406" w:author="Admin" w:date="2016-10-18T16:11:00Z">
          <w:pPr>
            <w:spacing w:after="643"/>
            <w:ind w:left="1"/>
          </w:pPr>
        </w:pPrChange>
      </w:pPr>
      <w:del w:id="2407" w:author="Admin" w:date="2016-11-01T19:39:00Z">
        <w:r w:rsidRPr="00385ECB" w:rsidDel="006D059D">
          <w:rPr>
            <w:rFonts w:ascii="Arial" w:hAnsi="Arial" w:cs="Arial"/>
            <w:sz w:val="24"/>
            <w:szCs w:val="24"/>
            <w:lang w:val="en-GB"/>
            <w:rPrChange w:id="2408" w:author="Admin" w:date="2016-10-18T16:05:00Z">
              <w:rPr>
                <w:lang w:val="en-GB"/>
              </w:rPr>
            </w:rPrChange>
          </w:rPr>
          <w:delText>From the data collected it showed that there were only 3 different packages to cater for, as the DIP 14 and 16 packages were observed to be very similar.</w:delText>
        </w:r>
      </w:del>
    </w:p>
    <w:p w14:paraId="56BEC39B" w14:textId="77777777" w:rsidR="006D059D" w:rsidRPr="00385ECB" w:rsidRDefault="006D059D" w:rsidP="006D059D">
      <w:pPr>
        <w:pStyle w:val="Caption"/>
        <w:rPr>
          <w:ins w:id="2409" w:author="Admin" w:date="2016-10-18T16:19:00Z"/>
          <w:lang w:val="en-GB"/>
          <w:rPrChange w:id="2410" w:author="Admin" w:date="2016-11-01T19:39:00Z">
            <w:rPr>
              <w:ins w:id="2411" w:author="Admin" w:date="2016-10-18T16:19:00Z"/>
              <w:rFonts w:ascii="Arial" w:hAnsi="Arial" w:cs="Arial"/>
              <w:sz w:val="24"/>
              <w:szCs w:val="24"/>
              <w:lang w:val="en-GB"/>
            </w:rPr>
          </w:rPrChange>
        </w:rPr>
        <w:pPrChange w:id="2412" w:author="Admin" w:date="2016-11-01T19:39:00Z">
          <w:pPr>
            <w:spacing w:after="643"/>
            <w:ind w:left="1"/>
          </w:pPr>
        </w:pPrChange>
      </w:pPr>
      <w:ins w:id="2413" w:author="Admin" w:date="2016-11-01T19:39:00Z">
        <w:r w:rsidRPr="00385ECB">
          <w:rPr>
            <w:lang w:val="en-GB"/>
          </w:rPr>
          <w:t>Table 3.1:  DIP package dimension for varies components measured in millimeter. From the data collected it showed that there were only 3 different packages to cater for, as the DIP 14 and 16 packages were observed to be very similar.</w:t>
        </w:r>
      </w:ins>
    </w:p>
    <w:p w14:paraId="6F630572" w14:textId="77777777" w:rsidR="0045790C" w:rsidRPr="00385ECB" w:rsidRDefault="0045790C" w:rsidP="00754AB6">
      <w:pPr>
        <w:spacing w:after="0" w:line="360" w:lineRule="auto"/>
        <w:ind w:left="0" w:firstLine="0"/>
        <w:rPr>
          <w:rFonts w:ascii="Arial" w:hAnsi="Arial" w:cs="Arial"/>
          <w:sz w:val="24"/>
          <w:szCs w:val="24"/>
          <w:lang w:val="en-GB"/>
          <w:rPrChange w:id="2414" w:author="Admin" w:date="2016-10-18T16:05:00Z">
            <w:rPr>
              <w:lang w:val="en-GB"/>
            </w:rPr>
          </w:rPrChange>
        </w:rPr>
        <w:pPrChange w:id="2415" w:author="Admin" w:date="2016-10-18T16:11:00Z">
          <w:pPr>
            <w:spacing w:after="643"/>
            <w:ind w:left="1"/>
          </w:pPr>
        </w:pPrChange>
      </w:pPr>
    </w:p>
    <w:p w14:paraId="44D4D515" w14:textId="77777777" w:rsidR="00C261B9" w:rsidRPr="00385ECB" w:rsidRDefault="007D0309" w:rsidP="00D12910">
      <w:pPr>
        <w:pStyle w:val="Heading3"/>
        <w:tabs>
          <w:tab w:val="clear" w:pos="977"/>
          <w:tab w:val="left" w:pos="990"/>
        </w:tabs>
        <w:rPr>
          <w:ins w:id="2416" w:author="Admin" w:date="2016-10-18T16:19:00Z"/>
        </w:rPr>
        <w:pPrChange w:id="2417" w:author="Admin" w:date="2016-10-18T16:36:00Z">
          <w:pPr>
            <w:spacing w:after="643"/>
            <w:ind w:left="1"/>
          </w:pPr>
        </w:pPrChange>
      </w:pPr>
      <w:bookmarkStart w:id="2418" w:name="_Toc44028"/>
      <w:del w:id="2419" w:author="Admin" w:date="2016-10-18T16:19:00Z">
        <w:r w:rsidRPr="00385ECB" w:rsidDel="0045790C">
          <w:rPr>
            <w:rPrChange w:id="2420" w:author="Admin" w:date="2016-10-18T16:05:00Z">
              <w:rPr>
                <w:rFonts w:ascii="Calibri" w:eastAsia="Calibri" w:hAnsi="Calibri" w:cs="Calibri"/>
                <w:b/>
                <w:lang w:val="en-GB"/>
              </w:rPr>
            </w:rPrChange>
          </w:rPr>
          <w:tab/>
        </w:r>
      </w:del>
      <w:r w:rsidRPr="00385ECB">
        <w:t>3.1.2</w:t>
      </w:r>
      <w:r w:rsidRPr="00385ECB">
        <w:tab/>
        <w:t>Delivery Mechanism</w:t>
      </w:r>
      <w:bookmarkEnd w:id="2418"/>
    </w:p>
    <w:p w14:paraId="33FF6B69" w14:textId="77777777" w:rsidR="0045790C" w:rsidRPr="00385ECB" w:rsidRDefault="0045790C" w:rsidP="001C1ABF">
      <w:pPr>
        <w:rPr>
          <w:lang w:val="en-GB"/>
        </w:rPr>
      </w:pPr>
    </w:p>
    <w:p w14:paraId="68C85A62" w14:textId="77777777" w:rsidR="00C261B9" w:rsidRDefault="007D0309" w:rsidP="00754AB6">
      <w:pPr>
        <w:spacing w:after="0" w:line="360" w:lineRule="auto"/>
        <w:ind w:left="0" w:firstLine="0"/>
        <w:rPr>
          <w:rFonts w:ascii="Arial" w:hAnsi="Arial" w:cs="Arial"/>
          <w:sz w:val="24"/>
          <w:szCs w:val="24"/>
          <w:lang w:val="en-GB"/>
        </w:rPr>
        <w:pPrChange w:id="2421" w:author="Admin" w:date="2016-10-18T16:11:00Z">
          <w:pPr>
            <w:spacing w:after="0"/>
            <w:ind w:left="1"/>
          </w:pPr>
        </w:pPrChange>
      </w:pPr>
      <w:r w:rsidRPr="00385ECB">
        <w:rPr>
          <w:rFonts w:ascii="Arial" w:hAnsi="Arial" w:cs="Arial"/>
          <w:sz w:val="24"/>
          <w:szCs w:val="24"/>
          <w:lang w:val="en-GB"/>
          <w:rPrChange w:id="2422" w:author="Admin" w:date="2016-10-18T16:05:00Z">
            <w:rPr>
              <w:lang w:val="en-GB"/>
            </w:rPr>
          </w:rPrChange>
        </w:rPr>
        <w:t xml:space="preserve">The main objective of the delivery mechanism </w:t>
      </w:r>
      <w:r w:rsidR="00340725">
        <w:rPr>
          <w:rFonts w:ascii="Arial" w:hAnsi="Arial" w:cs="Arial"/>
          <w:sz w:val="24"/>
          <w:szCs w:val="24"/>
          <w:lang w:val="en-GB"/>
        </w:rPr>
        <w:t>is</w:t>
      </w:r>
      <w:r w:rsidRPr="00385ECB">
        <w:rPr>
          <w:rFonts w:ascii="Arial" w:hAnsi="Arial" w:cs="Arial"/>
          <w:sz w:val="24"/>
          <w:szCs w:val="24"/>
          <w:lang w:val="en-GB"/>
          <w:rPrChange w:id="2423" w:author="Admin" w:date="2016-10-18T16:05:00Z">
            <w:rPr>
              <w:lang w:val="en-GB"/>
            </w:rPr>
          </w:rPrChange>
        </w:rPr>
        <w:t xml:space="preserve"> being able to deliver one component at a time in a reliable manner. The delivery mechanism needed to be very reliable with a success rate of 95% or above. It was set </w:t>
      </w:r>
      <w:r w:rsidR="000151D1">
        <w:rPr>
          <w:rFonts w:ascii="Arial" w:hAnsi="Arial" w:cs="Arial"/>
          <w:sz w:val="24"/>
          <w:szCs w:val="24"/>
          <w:lang w:val="en-GB"/>
        </w:rPr>
        <w:t>at this high level</w:t>
      </w:r>
      <w:r w:rsidRPr="00385ECB">
        <w:rPr>
          <w:rFonts w:ascii="Arial" w:hAnsi="Arial" w:cs="Arial"/>
          <w:sz w:val="24"/>
          <w:szCs w:val="24"/>
          <w:lang w:val="en-GB"/>
          <w:rPrChange w:id="2424" w:author="Admin" w:date="2016-10-18T16:05:00Z">
            <w:rPr>
              <w:lang w:val="en-GB"/>
            </w:rPr>
          </w:rPrChange>
        </w:rPr>
        <w:t xml:space="preserve"> because a failure in the system would mean human intervention to correct the error</w:t>
      </w:r>
      <w:r w:rsidR="000151D1">
        <w:rPr>
          <w:rFonts w:ascii="Arial" w:hAnsi="Arial" w:cs="Arial"/>
          <w:sz w:val="24"/>
          <w:szCs w:val="24"/>
          <w:lang w:val="en-GB"/>
        </w:rPr>
        <w:t>,</w:t>
      </w:r>
      <w:r w:rsidRPr="00385ECB">
        <w:rPr>
          <w:rFonts w:ascii="Arial" w:hAnsi="Arial" w:cs="Arial"/>
          <w:sz w:val="24"/>
          <w:szCs w:val="24"/>
          <w:lang w:val="en-GB"/>
          <w:rPrChange w:id="2425" w:author="Admin" w:date="2016-10-18T16:05:00Z">
            <w:rPr>
              <w:lang w:val="en-GB"/>
            </w:rPr>
          </w:rPrChange>
        </w:rPr>
        <w:t xml:space="preserve"> breaking the autonomous nature the Vending Machine was</w:t>
      </w:r>
      <w:r w:rsidR="000151D1">
        <w:rPr>
          <w:rFonts w:ascii="Arial" w:hAnsi="Arial" w:cs="Arial"/>
          <w:sz w:val="24"/>
          <w:szCs w:val="24"/>
          <w:lang w:val="en-GB"/>
        </w:rPr>
        <w:t xml:space="preserve"> intended</w:t>
      </w:r>
      <w:r w:rsidRPr="00385ECB">
        <w:rPr>
          <w:rFonts w:ascii="Arial" w:hAnsi="Arial" w:cs="Arial"/>
          <w:sz w:val="24"/>
          <w:szCs w:val="24"/>
          <w:lang w:val="en-GB"/>
          <w:rPrChange w:id="2426" w:author="Admin" w:date="2016-10-18T16:05:00Z">
            <w:rPr>
              <w:lang w:val="en-GB"/>
            </w:rPr>
          </w:rPrChange>
        </w:rPr>
        <w:t xml:space="preserve"> to have. This autonomy was another specification</w:t>
      </w:r>
      <w:r w:rsidR="000151D1">
        <w:rPr>
          <w:rFonts w:ascii="Arial" w:hAnsi="Arial" w:cs="Arial"/>
          <w:sz w:val="24"/>
          <w:szCs w:val="24"/>
          <w:lang w:val="en-GB"/>
        </w:rPr>
        <w:t>,</w:t>
      </w:r>
      <w:r w:rsidRPr="00385ECB">
        <w:rPr>
          <w:rFonts w:ascii="Arial" w:hAnsi="Arial" w:cs="Arial"/>
          <w:sz w:val="24"/>
          <w:szCs w:val="24"/>
          <w:lang w:val="en-GB"/>
          <w:rPrChange w:id="2427" w:author="Admin" w:date="2016-10-18T16:05:00Z">
            <w:rPr>
              <w:lang w:val="en-GB"/>
            </w:rPr>
          </w:rPrChange>
        </w:rPr>
        <w:t xml:space="preserve"> as the Vending Machine was to operate at potentially late hours when no authority to amend a failure would be </w:t>
      </w:r>
      <w:r w:rsidR="00340725">
        <w:rPr>
          <w:rFonts w:ascii="Arial" w:hAnsi="Arial" w:cs="Arial"/>
          <w:sz w:val="24"/>
          <w:szCs w:val="24"/>
          <w:lang w:val="en-GB"/>
        </w:rPr>
        <w:t>available</w:t>
      </w:r>
      <w:r w:rsidRPr="00385ECB">
        <w:rPr>
          <w:rFonts w:ascii="Arial" w:hAnsi="Arial" w:cs="Arial"/>
          <w:sz w:val="24"/>
          <w:szCs w:val="24"/>
          <w:lang w:val="en-GB"/>
          <w:rPrChange w:id="2428" w:author="Admin" w:date="2016-10-18T16:05:00Z">
            <w:rPr>
              <w:lang w:val="en-GB"/>
            </w:rPr>
          </w:rPrChange>
        </w:rPr>
        <w:t>. To improve autonomy</w:t>
      </w:r>
      <w:r w:rsidR="000151D1">
        <w:rPr>
          <w:rFonts w:ascii="Arial" w:hAnsi="Arial" w:cs="Arial"/>
          <w:sz w:val="24"/>
          <w:szCs w:val="24"/>
          <w:lang w:val="en-GB"/>
        </w:rPr>
        <w:t>, c</w:t>
      </w:r>
      <w:r w:rsidRPr="00385ECB">
        <w:rPr>
          <w:rFonts w:ascii="Arial" w:hAnsi="Arial" w:cs="Arial"/>
          <w:sz w:val="24"/>
          <w:szCs w:val="24"/>
          <w:lang w:val="en-GB"/>
          <w:rPrChange w:id="2429" w:author="Admin" w:date="2016-10-18T16:05:00Z">
            <w:rPr>
              <w:lang w:val="en-GB"/>
            </w:rPr>
          </w:rPrChange>
        </w:rPr>
        <w:t>omponent tubes, pictured below, would need to be held in the machine and fed into the delivery mechanism to give the Vending Machine a large capacity.</w:t>
      </w:r>
    </w:p>
    <w:p w14:paraId="69404721" w14:textId="77777777" w:rsidR="00340725" w:rsidRPr="00385ECB" w:rsidRDefault="00340725" w:rsidP="00340725">
      <w:pPr>
        <w:spacing w:after="0" w:line="360" w:lineRule="auto"/>
        <w:ind w:left="0" w:firstLine="0"/>
        <w:rPr>
          <w:rFonts w:ascii="Arial" w:hAnsi="Arial" w:cs="Arial"/>
          <w:sz w:val="24"/>
          <w:szCs w:val="24"/>
          <w:lang w:val="en-GB"/>
          <w:rPrChange w:id="2430" w:author="Admin" w:date="2016-10-18T16:05:00Z">
            <w:rPr>
              <w:lang w:val="en-GB"/>
            </w:rPr>
          </w:rPrChange>
        </w:rPr>
      </w:pPr>
    </w:p>
    <w:p w14:paraId="61F59B8C" w14:textId="6A4E290B" w:rsidR="00C261B9" w:rsidRPr="00385ECB" w:rsidRDefault="009F5C60" w:rsidP="00754AB6">
      <w:pPr>
        <w:spacing w:after="0" w:line="360" w:lineRule="auto"/>
        <w:ind w:left="0" w:firstLine="0"/>
        <w:rPr>
          <w:rFonts w:ascii="Arial" w:hAnsi="Arial" w:cs="Arial"/>
          <w:sz w:val="24"/>
          <w:szCs w:val="24"/>
          <w:lang w:val="en-GB"/>
          <w:rPrChange w:id="2431" w:author="Admin" w:date="2016-10-18T16:05:00Z">
            <w:rPr>
              <w:lang w:val="en-GB"/>
            </w:rPr>
          </w:rPrChange>
        </w:rPr>
        <w:pPrChange w:id="2432" w:author="Admin" w:date="2016-10-18T16:11:00Z">
          <w:pPr>
            <w:spacing w:after="319" w:line="259" w:lineRule="auto"/>
            <w:ind w:left="22" w:firstLine="0"/>
            <w:jc w:val="left"/>
          </w:pPr>
        </w:pPrChange>
      </w:pPr>
      <w:r w:rsidRPr="00385ECB">
        <w:rPr>
          <w:rFonts w:ascii="Arial" w:hAnsi="Arial" w:cs="Arial"/>
          <w:noProof/>
          <w:sz w:val="24"/>
          <w:szCs w:val="24"/>
          <w:rPrChange w:id="2433" w:author="Admin" w:date="2016-10-18T16:05:00Z">
            <w:rPr>
              <w:rFonts w:ascii="Arial" w:hAnsi="Arial" w:cs="Arial"/>
              <w:noProof/>
              <w:sz w:val="24"/>
              <w:szCs w:val="24"/>
            </w:rPr>
          </w:rPrChange>
        </w:rPr>
        <w:drawing>
          <wp:inline distT="0" distB="0" distL="0" distR="0" wp14:anchorId="2E758937" wp14:editId="251D262C">
            <wp:extent cx="6086475" cy="647700"/>
            <wp:effectExtent l="0" t="0" r="9525" b="0"/>
            <wp:docPr id="19" name="Picture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86475" cy="647700"/>
                    </a:xfrm>
                    <a:prstGeom prst="rect">
                      <a:avLst/>
                    </a:prstGeom>
                    <a:noFill/>
                    <a:ln>
                      <a:noFill/>
                    </a:ln>
                  </pic:spPr>
                </pic:pic>
              </a:graphicData>
            </a:graphic>
          </wp:inline>
        </w:drawing>
      </w:r>
    </w:p>
    <w:p w14:paraId="265D2C8B" w14:textId="77777777" w:rsidR="006D059D" w:rsidRPr="00385ECB" w:rsidRDefault="007D0309" w:rsidP="006D059D">
      <w:pPr>
        <w:pStyle w:val="Caption"/>
        <w:rPr>
          <w:ins w:id="2434" w:author="Admin" w:date="2016-10-18T16:19:00Z"/>
          <w:sz w:val="24"/>
          <w:szCs w:val="24"/>
          <w:lang w:val="en-GB"/>
        </w:rPr>
        <w:pPrChange w:id="2435" w:author="Admin" w:date="2016-11-01T19:39:00Z">
          <w:pPr>
            <w:spacing w:after="657"/>
            <w:ind w:left="1"/>
          </w:pPr>
        </w:pPrChange>
      </w:pPr>
      <w:del w:id="2436" w:author="Admin" w:date="2016-11-01T19:39:00Z">
        <w:r w:rsidRPr="00385ECB" w:rsidDel="006D059D">
          <w:rPr>
            <w:sz w:val="24"/>
            <w:szCs w:val="24"/>
            <w:lang w:val="en-GB"/>
            <w:rPrChange w:id="2437" w:author="Admin" w:date="2016-10-18T16:05:00Z">
              <w:rPr>
                <w:lang w:val="en-GB"/>
              </w:rPr>
            </w:rPrChange>
          </w:rPr>
          <w:delText>Figure 3.2: Two tubes of components, the top full of DIP IC Holders and the bottom one being full of DIP 8 Components.</w:delText>
        </w:r>
      </w:del>
      <w:ins w:id="2438" w:author="Admin" w:date="2016-11-01T19:39:00Z">
        <w:r w:rsidR="006D059D" w:rsidRPr="00385ECB">
          <w:rPr>
            <w:lang w:val="en-GB"/>
          </w:rPr>
          <w:t>Figure 3.2: Two tubes of components, the top full of DIP IC Holders and the bottom one being full of DIP 8 Components.</w:t>
        </w:r>
      </w:ins>
    </w:p>
    <w:p w14:paraId="5F828C70" w14:textId="77777777" w:rsidR="0045790C" w:rsidRPr="00385ECB" w:rsidRDefault="0045790C" w:rsidP="00754AB6">
      <w:pPr>
        <w:spacing w:after="0" w:line="360" w:lineRule="auto"/>
        <w:ind w:left="0" w:firstLine="0"/>
        <w:rPr>
          <w:rFonts w:ascii="Arial" w:hAnsi="Arial" w:cs="Arial"/>
          <w:sz w:val="24"/>
          <w:szCs w:val="24"/>
          <w:lang w:val="en-GB"/>
          <w:rPrChange w:id="2439" w:author="Admin" w:date="2016-10-18T16:05:00Z">
            <w:rPr>
              <w:lang w:val="en-GB"/>
            </w:rPr>
          </w:rPrChange>
        </w:rPr>
        <w:pPrChange w:id="2440" w:author="Admin" w:date="2016-10-18T16:11:00Z">
          <w:pPr>
            <w:spacing w:after="657"/>
            <w:ind w:left="1"/>
          </w:pPr>
        </w:pPrChange>
      </w:pPr>
    </w:p>
    <w:p w14:paraId="2E528A84" w14:textId="77777777" w:rsidR="00C261B9" w:rsidRPr="00385ECB" w:rsidRDefault="007D0309" w:rsidP="001C1ABF">
      <w:pPr>
        <w:pStyle w:val="Heading3"/>
        <w:tabs>
          <w:tab w:val="clear" w:pos="977"/>
          <w:tab w:val="left" w:pos="990"/>
        </w:tabs>
        <w:jc w:val="left"/>
        <w:rPr>
          <w:ins w:id="2441" w:author="Admin" w:date="2016-11-01T19:39:00Z"/>
        </w:rPr>
      </w:pPr>
      <w:bookmarkStart w:id="2442" w:name="_Toc44029"/>
      <w:del w:id="2443" w:author="Admin" w:date="2016-10-18T16:19:00Z">
        <w:r w:rsidRPr="00385ECB" w:rsidDel="0045790C">
          <w:rPr>
            <w:rPrChange w:id="2444" w:author="Admin" w:date="2016-10-18T16:05:00Z">
              <w:rPr>
                <w:rFonts w:ascii="Calibri" w:hAnsi="Calibri" w:cs="Calibri"/>
              </w:rPr>
            </w:rPrChange>
          </w:rPr>
          <w:tab/>
        </w:r>
      </w:del>
      <w:r w:rsidRPr="00385ECB">
        <w:t>3.1.3</w:t>
      </w:r>
      <w:r w:rsidRPr="00385ECB">
        <w:tab/>
        <w:t>Enclosure</w:t>
      </w:r>
      <w:bookmarkEnd w:id="2442"/>
    </w:p>
    <w:p w14:paraId="2F98BE06" w14:textId="77777777" w:rsidR="006D059D" w:rsidRPr="00385ECB" w:rsidRDefault="006D059D" w:rsidP="006D059D">
      <w:pPr>
        <w:rPr>
          <w:lang w:val="en-GB"/>
          <w:rPrChange w:id="2445" w:author="Admin" w:date="2016-11-01T19:39:00Z">
            <w:rPr/>
          </w:rPrChange>
        </w:rPr>
        <w:pPrChange w:id="2446" w:author="Admin" w:date="2016-11-01T19:39:00Z">
          <w:pPr>
            <w:pStyle w:val="Heading3"/>
            <w:tabs>
              <w:tab w:val="clear" w:pos="977"/>
              <w:tab w:val="left" w:pos="990"/>
            </w:tabs>
            <w:jc w:val="left"/>
          </w:pPr>
        </w:pPrChange>
      </w:pPr>
    </w:p>
    <w:p w14:paraId="11BEBE61" w14:textId="77777777" w:rsidR="00C261B9" w:rsidRPr="00385ECB" w:rsidRDefault="007D0309" w:rsidP="00754AB6">
      <w:pPr>
        <w:spacing w:after="0" w:line="360" w:lineRule="auto"/>
        <w:ind w:left="0" w:firstLine="0"/>
        <w:rPr>
          <w:ins w:id="2447" w:author="Admin" w:date="2016-10-18T16:19:00Z"/>
          <w:rFonts w:ascii="Arial" w:hAnsi="Arial" w:cs="Arial"/>
          <w:sz w:val="24"/>
          <w:szCs w:val="24"/>
          <w:lang w:val="en-GB"/>
        </w:rPr>
        <w:pPrChange w:id="2448" w:author="Admin" w:date="2016-10-18T16:11:00Z">
          <w:pPr>
            <w:spacing w:after="723"/>
            <w:ind w:left="1"/>
          </w:pPr>
        </w:pPrChange>
      </w:pPr>
      <w:r w:rsidRPr="00385ECB">
        <w:rPr>
          <w:rFonts w:ascii="Arial" w:hAnsi="Arial" w:cs="Arial"/>
          <w:sz w:val="24"/>
          <w:szCs w:val="24"/>
          <w:lang w:val="en-GB"/>
          <w:rPrChange w:id="2449" w:author="Admin" w:date="2016-10-18T16:05:00Z">
            <w:rPr>
              <w:lang w:val="en-GB"/>
            </w:rPr>
          </w:rPrChange>
        </w:rPr>
        <w:t>The enclosures</w:t>
      </w:r>
      <w:r w:rsidR="000151D1">
        <w:rPr>
          <w:rFonts w:ascii="Arial" w:hAnsi="Arial" w:cs="Arial"/>
          <w:sz w:val="24"/>
          <w:szCs w:val="24"/>
          <w:lang w:val="en-GB"/>
        </w:rPr>
        <w:t>’</w:t>
      </w:r>
      <w:r w:rsidRPr="00385ECB">
        <w:rPr>
          <w:rFonts w:ascii="Arial" w:hAnsi="Arial" w:cs="Arial"/>
          <w:sz w:val="24"/>
          <w:szCs w:val="24"/>
          <w:lang w:val="en-GB"/>
          <w:rPrChange w:id="2450" w:author="Admin" w:date="2016-10-18T16:05:00Z">
            <w:rPr>
              <w:lang w:val="en-GB"/>
            </w:rPr>
          </w:rPrChange>
        </w:rPr>
        <w:t xml:space="preserve"> priority specification is to be able to hold all the modules of the Vending Machine. The enclosure also needs have space for expansion for future needs that may arise after the completion of this research</w:t>
      </w:r>
      <w:r w:rsidR="00696BCA">
        <w:rPr>
          <w:rFonts w:ascii="Arial" w:hAnsi="Arial" w:cs="Arial"/>
          <w:sz w:val="24"/>
          <w:szCs w:val="24"/>
          <w:lang w:val="en-GB"/>
        </w:rPr>
        <w:t xml:space="preserve"> and</w:t>
      </w:r>
      <w:r w:rsidRPr="00385ECB">
        <w:rPr>
          <w:rFonts w:ascii="Arial" w:hAnsi="Arial" w:cs="Arial"/>
          <w:sz w:val="24"/>
          <w:szCs w:val="24"/>
          <w:lang w:val="en-GB"/>
          <w:rPrChange w:id="2451" w:author="Admin" w:date="2016-10-18T16:05:00Z">
            <w:rPr>
              <w:lang w:val="en-GB"/>
            </w:rPr>
          </w:rPrChange>
        </w:rPr>
        <w:t xml:space="preserve"> to keep the project as a whole</w:t>
      </w:r>
      <w:ins w:id="2452" w:author="Admin" w:date="2016-11-10T23:23:00Z">
        <w:r w:rsidR="00662C86">
          <w:rPr>
            <w:rFonts w:ascii="Arial" w:hAnsi="Arial" w:cs="Arial"/>
            <w:sz w:val="24"/>
            <w:szCs w:val="24"/>
            <w:lang w:val="en-GB"/>
          </w:rPr>
          <w:t>,</w:t>
        </w:r>
      </w:ins>
      <w:r w:rsidRPr="00385ECB">
        <w:rPr>
          <w:rFonts w:ascii="Arial" w:hAnsi="Arial" w:cs="Arial"/>
          <w:sz w:val="24"/>
          <w:szCs w:val="24"/>
          <w:lang w:val="en-GB"/>
          <w:rPrChange w:id="2453" w:author="Admin" w:date="2016-10-18T16:05:00Z">
            <w:rPr>
              <w:lang w:val="en-GB"/>
            </w:rPr>
          </w:rPrChange>
        </w:rPr>
        <w:t xml:space="preserve"> alive. It should also prevent people from sticking their hands into the machine and interfering with </w:t>
      </w:r>
      <w:r w:rsidR="00696BCA">
        <w:rPr>
          <w:rFonts w:ascii="Arial" w:hAnsi="Arial" w:cs="Arial"/>
          <w:sz w:val="24"/>
          <w:szCs w:val="24"/>
          <w:lang w:val="en-GB"/>
        </w:rPr>
        <w:t>its</w:t>
      </w:r>
      <w:r w:rsidRPr="00385ECB">
        <w:rPr>
          <w:rFonts w:ascii="Arial" w:hAnsi="Arial" w:cs="Arial"/>
          <w:sz w:val="24"/>
          <w:szCs w:val="24"/>
          <w:lang w:val="en-GB"/>
          <w:rPrChange w:id="2454" w:author="Admin" w:date="2016-10-18T16:05:00Z">
            <w:rPr>
              <w:lang w:val="en-GB"/>
            </w:rPr>
          </w:rPrChange>
        </w:rPr>
        <w:t xml:space="preserve"> operation. Lastly</w:t>
      </w:r>
      <w:r w:rsidR="00340725">
        <w:rPr>
          <w:rFonts w:ascii="Arial" w:hAnsi="Arial" w:cs="Arial"/>
          <w:sz w:val="24"/>
          <w:szCs w:val="24"/>
          <w:lang w:val="en-GB"/>
        </w:rPr>
        <w:t>,</w:t>
      </w:r>
      <w:r w:rsidRPr="00385ECB">
        <w:rPr>
          <w:rFonts w:ascii="Arial" w:hAnsi="Arial" w:cs="Arial"/>
          <w:sz w:val="24"/>
          <w:szCs w:val="24"/>
          <w:lang w:val="en-GB"/>
          <w:rPrChange w:id="2455" w:author="Admin" w:date="2016-10-18T16:05:00Z">
            <w:rPr>
              <w:lang w:val="en-GB"/>
            </w:rPr>
          </w:rPrChange>
        </w:rPr>
        <w:t xml:space="preserve"> the enclosure should be able to present the dispensed components in a manner </w:t>
      </w:r>
      <w:r w:rsidR="00696BCA">
        <w:rPr>
          <w:rFonts w:ascii="Arial" w:hAnsi="Arial" w:cs="Arial"/>
          <w:sz w:val="24"/>
          <w:szCs w:val="24"/>
          <w:lang w:val="en-GB"/>
        </w:rPr>
        <w:t xml:space="preserve">that is </w:t>
      </w:r>
      <w:r w:rsidRPr="00385ECB">
        <w:rPr>
          <w:rFonts w:ascii="Arial" w:hAnsi="Arial" w:cs="Arial"/>
          <w:sz w:val="24"/>
          <w:szCs w:val="24"/>
          <w:lang w:val="en-GB"/>
          <w:rPrChange w:id="2456" w:author="Admin" w:date="2016-10-18T16:05:00Z">
            <w:rPr>
              <w:lang w:val="en-GB"/>
            </w:rPr>
          </w:rPrChange>
        </w:rPr>
        <w:t>easy for the person ordering to retrieve.</w:t>
      </w:r>
    </w:p>
    <w:p w14:paraId="5D9A4CAE" w14:textId="77777777" w:rsidR="0045790C" w:rsidRPr="00385ECB" w:rsidRDefault="0045790C" w:rsidP="00754AB6">
      <w:pPr>
        <w:spacing w:after="0" w:line="360" w:lineRule="auto"/>
        <w:ind w:left="0" w:firstLine="0"/>
        <w:rPr>
          <w:rFonts w:ascii="Arial" w:hAnsi="Arial" w:cs="Arial"/>
          <w:sz w:val="24"/>
          <w:szCs w:val="24"/>
          <w:lang w:val="en-GB"/>
          <w:rPrChange w:id="2457" w:author="Admin" w:date="2016-10-18T16:05:00Z">
            <w:rPr>
              <w:lang w:val="en-GB"/>
            </w:rPr>
          </w:rPrChange>
        </w:rPr>
        <w:pPrChange w:id="2458" w:author="Admin" w:date="2016-10-18T16:11:00Z">
          <w:pPr>
            <w:spacing w:after="723"/>
            <w:ind w:left="1"/>
          </w:pPr>
        </w:pPrChange>
      </w:pPr>
    </w:p>
    <w:p w14:paraId="037C86F5" w14:textId="77777777" w:rsidR="00C261B9" w:rsidRPr="00385ECB" w:rsidRDefault="007D0309" w:rsidP="00754AB6">
      <w:pPr>
        <w:pStyle w:val="Heading2"/>
        <w:spacing w:after="0" w:line="360" w:lineRule="auto"/>
        <w:ind w:left="0" w:firstLine="0"/>
        <w:jc w:val="both"/>
        <w:rPr>
          <w:ins w:id="2459" w:author="Admin" w:date="2016-10-18T16:19:00Z"/>
          <w:lang w:val="en-GB"/>
        </w:rPr>
        <w:pPrChange w:id="2460" w:author="Admin" w:date="2016-10-18T16:11:00Z">
          <w:pPr>
            <w:spacing w:after="723"/>
            <w:ind w:left="1"/>
          </w:pPr>
        </w:pPrChange>
      </w:pPr>
      <w:bookmarkStart w:id="2461" w:name="_Toc44030"/>
      <w:del w:id="2462" w:author="Admin" w:date="2016-10-18T16:19:00Z">
        <w:r w:rsidRPr="00385ECB" w:rsidDel="0045790C">
          <w:rPr>
            <w:rFonts w:eastAsia="Calibri"/>
            <w:lang w:val="en-GB"/>
            <w:rPrChange w:id="2463" w:author="Admin" w:date="2016-10-18T16:05:00Z">
              <w:rPr>
                <w:rFonts w:ascii="Calibri" w:eastAsia="Calibri" w:hAnsi="Calibri" w:cs="Calibri"/>
                <w:b/>
                <w:lang w:val="en-GB"/>
              </w:rPr>
            </w:rPrChange>
          </w:rPr>
          <w:tab/>
        </w:r>
      </w:del>
      <w:r w:rsidR="0045790C" w:rsidRPr="00385ECB">
        <w:rPr>
          <w:lang w:val="en-GB"/>
        </w:rPr>
        <w:t>3.2</w:t>
      </w:r>
      <w:r w:rsidR="0045790C" w:rsidRPr="00385ECB">
        <w:rPr>
          <w:lang w:val="en-GB"/>
        </w:rPr>
        <w:tab/>
        <w:t>PCB SPECIFICATIONS</w:t>
      </w:r>
      <w:bookmarkEnd w:id="2461"/>
    </w:p>
    <w:p w14:paraId="5B520D04" w14:textId="77777777" w:rsidR="0045790C" w:rsidRPr="00385ECB" w:rsidRDefault="0045790C" w:rsidP="001C1ABF">
      <w:pPr>
        <w:rPr>
          <w:lang w:val="en-GB"/>
        </w:rPr>
      </w:pPr>
    </w:p>
    <w:p w14:paraId="75CA2C24" w14:textId="77777777" w:rsidR="00C261B9" w:rsidRPr="00385ECB" w:rsidRDefault="007D0309" w:rsidP="00754AB6">
      <w:pPr>
        <w:spacing w:after="0" w:line="360" w:lineRule="auto"/>
        <w:ind w:left="0" w:firstLine="0"/>
        <w:rPr>
          <w:rFonts w:ascii="Arial" w:hAnsi="Arial" w:cs="Arial"/>
          <w:sz w:val="24"/>
          <w:szCs w:val="24"/>
          <w:lang w:val="en-GB"/>
          <w:rPrChange w:id="2464" w:author="Admin" w:date="2016-10-18T16:05:00Z">
            <w:rPr>
              <w:lang w:val="en-GB"/>
            </w:rPr>
          </w:rPrChange>
        </w:rPr>
        <w:pPrChange w:id="2465" w:author="Admin" w:date="2016-10-18T16:11:00Z">
          <w:pPr>
            <w:ind w:left="1"/>
          </w:pPr>
        </w:pPrChange>
      </w:pPr>
      <w:r w:rsidRPr="00385ECB">
        <w:rPr>
          <w:rFonts w:ascii="Arial" w:hAnsi="Arial" w:cs="Arial"/>
          <w:sz w:val="24"/>
          <w:szCs w:val="24"/>
          <w:lang w:val="en-GB"/>
          <w:rPrChange w:id="2466" w:author="Admin" w:date="2016-10-18T16:05:00Z">
            <w:rPr>
              <w:lang w:val="en-GB"/>
            </w:rPr>
          </w:rPrChange>
        </w:rPr>
        <w:t>The PCB requirements and specifications will be discussed in more detail below.</w:t>
      </w:r>
    </w:p>
    <w:p w14:paraId="680C4B2D" w14:textId="77777777" w:rsidR="0045790C" w:rsidRPr="00385ECB" w:rsidRDefault="007D0309" w:rsidP="0045790C">
      <w:pPr>
        <w:rPr>
          <w:ins w:id="2467" w:author="Admin" w:date="2016-10-18T16:19:00Z"/>
          <w:lang w:val="en-GB"/>
        </w:rPr>
        <w:pPrChange w:id="2468" w:author="Admin" w:date="2016-10-18T16:19:00Z">
          <w:pPr>
            <w:ind w:left="1"/>
          </w:pPr>
        </w:pPrChange>
      </w:pPr>
      <w:bookmarkStart w:id="2469" w:name="_Toc44031"/>
      <w:r w:rsidRPr="00385ECB">
        <w:rPr>
          <w:lang w:val="en-GB"/>
          <w:rPrChange w:id="2470" w:author="Admin" w:date="2016-10-18T16:05:00Z">
            <w:rPr>
              <w:rFonts w:ascii="Calibri" w:eastAsia="Calibri" w:hAnsi="Calibri" w:cs="Calibri"/>
              <w:b/>
              <w:lang w:val="en-GB"/>
            </w:rPr>
          </w:rPrChange>
        </w:rPr>
        <w:tab/>
      </w:r>
    </w:p>
    <w:p w14:paraId="3AACDEFB" w14:textId="77777777" w:rsidR="00C261B9" w:rsidRPr="00385ECB" w:rsidRDefault="007D0309" w:rsidP="00D12910">
      <w:pPr>
        <w:pStyle w:val="Heading3"/>
        <w:tabs>
          <w:tab w:val="clear" w:pos="977"/>
          <w:tab w:val="left" w:pos="990"/>
        </w:tabs>
        <w:rPr>
          <w:ins w:id="2471" w:author="Admin" w:date="2016-10-18T16:37:00Z"/>
        </w:rPr>
        <w:pPrChange w:id="2472" w:author="Admin" w:date="2016-10-18T16:37:00Z">
          <w:pPr>
            <w:ind w:left="1"/>
          </w:pPr>
        </w:pPrChange>
      </w:pPr>
      <w:r w:rsidRPr="00385ECB">
        <w:t>3.2.1</w:t>
      </w:r>
      <w:r w:rsidRPr="00385ECB">
        <w:tab/>
        <w:t>Raspberry Pi</w:t>
      </w:r>
      <w:bookmarkEnd w:id="2469"/>
    </w:p>
    <w:p w14:paraId="14F310AA" w14:textId="77777777" w:rsidR="00D12910" w:rsidRPr="00385ECB" w:rsidRDefault="00D12910" w:rsidP="001C1ABF">
      <w:pPr>
        <w:rPr>
          <w:lang w:val="en-GB"/>
        </w:rPr>
      </w:pPr>
    </w:p>
    <w:p w14:paraId="4BD2F631" w14:textId="77777777" w:rsidR="00C261B9" w:rsidRPr="00385ECB" w:rsidRDefault="00E86A79" w:rsidP="00754AB6">
      <w:pPr>
        <w:spacing w:after="0" w:line="360" w:lineRule="auto"/>
        <w:ind w:left="0" w:firstLine="0"/>
        <w:rPr>
          <w:ins w:id="2473" w:author="Admin" w:date="2016-10-18T16:37:00Z"/>
          <w:rFonts w:ascii="Arial" w:hAnsi="Arial" w:cs="Arial"/>
          <w:sz w:val="24"/>
          <w:szCs w:val="24"/>
          <w:lang w:val="en-GB"/>
        </w:rPr>
        <w:pPrChange w:id="2474" w:author="Admin" w:date="2016-10-18T16:11:00Z">
          <w:pPr>
            <w:spacing w:after="636"/>
            <w:ind w:left="1"/>
          </w:pPr>
        </w:pPrChange>
      </w:pPr>
      <w:r>
        <w:rPr>
          <w:rFonts w:ascii="Arial" w:hAnsi="Arial" w:cs="Arial"/>
          <w:sz w:val="24"/>
          <w:szCs w:val="24"/>
          <w:lang w:val="en-GB"/>
        </w:rPr>
        <w:t>The main purpose of a PCB that</w:t>
      </w:r>
      <w:r w:rsidR="007D0309" w:rsidRPr="00385ECB">
        <w:rPr>
          <w:rFonts w:ascii="Arial" w:hAnsi="Arial" w:cs="Arial"/>
          <w:sz w:val="24"/>
          <w:szCs w:val="24"/>
          <w:lang w:val="en-GB"/>
          <w:rPrChange w:id="2475" w:author="Admin" w:date="2016-10-18T16:05:00Z">
            <w:rPr>
              <w:lang w:val="en-GB"/>
            </w:rPr>
          </w:rPrChange>
        </w:rPr>
        <w:t xml:space="preserve"> </w:t>
      </w:r>
      <w:r w:rsidRPr="00E86A79">
        <w:rPr>
          <w:rFonts w:ascii="Arial" w:hAnsi="Arial" w:cs="Arial"/>
          <w:sz w:val="24"/>
          <w:szCs w:val="24"/>
          <w:lang w:val="en-GB"/>
        </w:rPr>
        <w:t>interfaces</w:t>
      </w:r>
      <w:r w:rsidR="007D0309" w:rsidRPr="00385ECB">
        <w:rPr>
          <w:rFonts w:ascii="Arial" w:hAnsi="Arial" w:cs="Arial"/>
          <w:sz w:val="24"/>
          <w:szCs w:val="24"/>
          <w:lang w:val="en-GB"/>
          <w:rPrChange w:id="2476" w:author="Admin" w:date="2016-10-18T16:05:00Z">
            <w:rPr>
              <w:lang w:val="en-GB"/>
            </w:rPr>
          </w:rPrChange>
        </w:rPr>
        <w:t xml:space="preserve"> with the Raspberry </w:t>
      </w:r>
      <w:r w:rsidRPr="00E86A79">
        <w:rPr>
          <w:rFonts w:ascii="Arial" w:hAnsi="Arial" w:cs="Arial"/>
          <w:sz w:val="24"/>
          <w:szCs w:val="24"/>
          <w:lang w:val="en-GB"/>
        </w:rPr>
        <w:t>Pi</w:t>
      </w:r>
      <w:r w:rsidR="007D0309" w:rsidRPr="00385ECB">
        <w:rPr>
          <w:rFonts w:ascii="Arial" w:hAnsi="Arial" w:cs="Arial"/>
          <w:sz w:val="24"/>
          <w:szCs w:val="24"/>
          <w:lang w:val="en-GB"/>
          <w:rPrChange w:id="2477" w:author="Admin" w:date="2016-10-18T16:05:00Z">
            <w:rPr>
              <w:lang w:val="en-GB"/>
            </w:rPr>
          </w:rPrChange>
        </w:rPr>
        <w:t xml:space="preserve"> is to be able to power the Pi and create a starting point for </w:t>
      </w:r>
      <w:r>
        <w:rPr>
          <w:rFonts w:ascii="Arial" w:hAnsi="Arial" w:cs="Arial"/>
          <w:sz w:val="24"/>
          <w:szCs w:val="24"/>
          <w:lang w:val="en-GB"/>
        </w:rPr>
        <w:t xml:space="preserve">the </w:t>
      </w:r>
      <w:r w:rsidR="007D0309" w:rsidRPr="00385ECB">
        <w:rPr>
          <w:rFonts w:ascii="Arial" w:hAnsi="Arial" w:cs="Arial"/>
          <w:sz w:val="24"/>
          <w:szCs w:val="24"/>
          <w:lang w:val="en-GB"/>
          <w:rPrChange w:id="2478" w:author="Admin" w:date="2016-10-18T16:05:00Z">
            <w:rPr>
              <w:lang w:val="en-GB"/>
            </w:rPr>
          </w:rPrChange>
        </w:rPr>
        <w:t xml:space="preserve">communications bus. This module should also sense if the door of the enclosure is open. This is to prevent the machine dispensing components or moving parts </w:t>
      </w:r>
      <w:r>
        <w:rPr>
          <w:rFonts w:ascii="Arial" w:hAnsi="Arial" w:cs="Arial"/>
          <w:sz w:val="24"/>
          <w:szCs w:val="24"/>
          <w:lang w:val="en-GB"/>
        </w:rPr>
        <w:t>in the event that</w:t>
      </w:r>
      <w:r w:rsidR="007D0309" w:rsidRPr="00385ECB">
        <w:rPr>
          <w:rFonts w:ascii="Arial" w:hAnsi="Arial" w:cs="Arial"/>
          <w:sz w:val="24"/>
          <w:szCs w:val="24"/>
          <w:lang w:val="en-GB"/>
          <w:rPrChange w:id="2479" w:author="Admin" w:date="2016-10-18T16:05:00Z">
            <w:rPr>
              <w:lang w:val="en-GB"/>
            </w:rPr>
          </w:rPrChange>
        </w:rPr>
        <w:t xml:space="preserve"> someone </w:t>
      </w:r>
      <w:r>
        <w:rPr>
          <w:rFonts w:ascii="Arial" w:hAnsi="Arial" w:cs="Arial"/>
          <w:sz w:val="24"/>
          <w:szCs w:val="24"/>
          <w:lang w:val="en-GB"/>
        </w:rPr>
        <w:t xml:space="preserve">has </w:t>
      </w:r>
      <w:r w:rsidR="007D0309" w:rsidRPr="00385ECB">
        <w:rPr>
          <w:rFonts w:ascii="Arial" w:hAnsi="Arial" w:cs="Arial"/>
          <w:sz w:val="24"/>
          <w:szCs w:val="24"/>
          <w:lang w:val="en-GB"/>
          <w:rPrChange w:id="2480" w:author="Admin" w:date="2016-10-18T16:05:00Z">
            <w:rPr>
              <w:lang w:val="en-GB"/>
            </w:rPr>
          </w:rPrChange>
        </w:rPr>
        <w:t xml:space="preserve">their finger in the mechanism to try </w:t>
      </w:r>
      <w:r w:rsidR="00385ECB" w:rsidRPr="00385ECB">
        <w:rPr>
          <w:rFonts w:ascii="Arial" w:hAnsi="Arial" w:cs="Arial"/>
          <w:sz w:val="24"/>
          <w:szCs w:val="24"/>
          <w:lang w:val="en-GB"/>
        </w:rPr>
        <w:t>to</w:t>
      </w:r>
      <w:r w:rsidR="007D0309" w:rsidRPr="00385ECB">
        <w:rPr>
          <w:rFonts w:ascii="Arial" w:hAnsi="Arial" w:cs="Arial"/>
          <w:sz w:val="24"/>
          <w:szCs w:val="24"/>
          <w:lang w:val="en-GB"/>
          <w:rPrChange w:id="2481" w:author="Admin" w:date="2016-10-18T16:05:00Z">
            <w:rPr>
              <w:lang w:val="en-GB"/>
            </w:rPr>
          </w:rPrChange>
        </w:rPr>
        <w:t xml:space="preserve"> fix a fault.</w:t>
      </w:r>
    </w:p>
    <w:p w14:paraId="773B849F" w14:textId="77777777" w:rsidR="00D12910" w:rsidRPr="00385ECB" w:rsidRDefault="00D12910" w:rsidP="00754AB6">
      <w:pPr>
        <w:spacing w:after="0" w:line="360" w:lineRule="auto"/>
        <w:ind w:left="0" w:firstLine="0"/>
        <w:rPr>
          <w:ins w:id="2482" w:author="Admin" w:date="2016-10-18T16:20:00Z"/>
          <w:rFonts w:ascii="Arial" w:hAnsi="Arial" w:cs="Arial"/>
          <w:sz w:val="24"/>
          <w:szCs w:val="24"/>
          <w:lang w:val="en-GB"/>
        </w:rPr>
        <w:pPrChange w:id="2483" w:author="Admin" w:date="2016-10-18T16:11:00Z">
          <w:pPr>
            <w:spacing w:after="636"/>
            <w:ind w:left="1"/>
          </w:pPr>
        </w:pPrChange>
      </w:pPr>
    </w:p>
    <w:p w14:paraId="415BCB43" w14:textId="77777777" w:rsidR="00E16EBA" w:rsidRPr="00385ECB" w:rsidDel="00E16EBA" w:rsidRDefault="00E16EBA" w:rsidP="00754AB6">
      <w:pPr>
        <w:spacing w:after="0" w:line="360" w:lineRule="auto"/>
        <w:ind w:left="0" w:firstLine="0"/>
        <w:rPr>
          <w:del w:id="2484" w:author="Admin" w:date="2016-10-18T16:20:00Z"/>
          <w:rFonts w:ascii="Arial" w:hAnsi="Arial" w:cs="Arial"/>
          <w:sz w:val="24"/>
          <w:szCs w:val="24"/>
          <w:lang w:val="en-GB"/>
        </w:rPr>
        <w:pPrChange w:id="2485" w:author="Admin" w:date="2016-10-18T16:11:00Z">
          <w:pPr>
            <w:spacing w:after="636"/>
            <w:ind w:left="1"/>
          </w:pPr>
        </w:pPrChange>
      </w:pPr>
    </w:p>
    <w:p w14:paraId="79919AC9" w14:textId="77777777" w:rsidR="00C261B9" w:rsidRPr="00385ECB" w:rsidRDefault="007D0309" w:rsidP="00D12910">
      <w:pPr>
        <w:pStyle w:val="Heading3"/>
        <w:tabs>
          <w:tab w:val="clear" w:pos="977"/>
          <w:tab w:val="left" w:pos="990"/>
        </w:tabs>
        <w:rPr>
          <w:ins w:id="2486" w:author="Admin" w:date="2016-10-18T16:37:00Z"/>
        </w:rPr>
        <w:pPrChange w:id="2487" w:author="Admin" w:date="2016-10-18T16:37:00Z">
          <w:pPr>
            <w:spacing w:after="636"/>
            <w:ind w:left="1"/>
          </w:pPr>
        </w:pPrChange>
      </w:pPr>
      <w:bookmarkStart w:id="2488" w:name="_Toc44032"/>
      <w:del w:id="2489" w:author="Admin" w:date="2016-10-18T16:20:00Z">
        <w:r w:rsidRPr="00385ECB" w:rsidDel="00E16EBA">
          <w:rPr>
            <w:rPrChange w:id="2490" w:author="Admin" w:date="2016-10-18T16:05:00Z">
              <w:rPr>
                <w:rFonts w:ascii="Calibri" w:eastAsia="Calibri" w:hAnsi="Calibri" w:cs="Calibri"/>
                <w:b/>
                <w:lang w:val="en-GB"/>
              </w:rPr>
            </w:rPrChange>
          </w:rPr>
          <w:tab/>
        </w:r>
      </w:del>
      <w:r w:rsidRPr="00385ECB">
        <w:t>3.2.2</w:t>
      </w:r>
      <w:r w:rsidRPr="00385ECB">
        <w:tab/>
        <w:t>MCU Modules</w:t>
      </w:r>
      <w:bookmarkEnd w:id="2488"/>
    </w:p>
    <w:p w14:paraId="61EBFBDE" w14:textId="77777777" w:rsidR="00D12910" w:rsidRPr="00385ECB" w:rsidRDefault="00D12910" w:rsidP="001C1ABF">
      <w:pPr>
        <w:rPr>
          <w:lang w:val="en-GB"/>
        </w:rPr>
      </w:pPr>
    </w:p>
    <w:p w14:paraId="352A4E63" w14:textId="77777777" w:rsidR="00C261B9" w:rsidRPr="00385ECB" w:rsidRDefault="007D0309" w:rsidP="00754AB6">
      <w:pPr>
        <w:spacing w:after="0" w:line="360" w:lineRule="auto"/>
        <w:ind w:left="0" w:firstLine="0"/>
        <w:rPr>
          <w:ins w:id="2491" w:author="Admin" w:date="2016-10-18T16:20:00Z"/>
          <w:rFonts w:ascii="Arial" w:hAnsi="Arial" w:cs="Arial"/>
          <w:sz w:val="24"/>
          <w:szCs w:val="24"/>
          <w:lang w:val="en-GB"/>
        </w:rPr>
        <w:pPrChange w:id="2492" w:author="Admin" w:date="2016-10-18T16:11:00Z">
          <w:pPr>
            <w:spacing w:after="722"/>
            <w:ind w:left="1"/>
          </w:pPr>
        </w:pPrChange>
      </w:pPr>
      <w:r w:rsidRPr="00385ECB">
        <w:rPr>
          <w:rFonts w:ascii="Arial" w:hAnsi="Arial" w:cs="Arial"/>
          <w:sz w:val="24"/>
          <w:szCs w:val="24"/>
          <w:lang w:val="en-GB"/>
          <w:rPrChange w:id="2493" w:author="Admin" w:date="2016-10-18T16:05:00Z">
            <w:rPr>
              <w:lang w:val="en-GB"/>
            </w:rPr>
          </w:rPrChange>
        </w:rPr>
        <w:t>The MCU module has many small specifications</w:t>
      </w:r>
      <w:r w:rsidR="00E86A79">
        <w:rPr>
          <w:rFonts w:ascii="Arial" w:hAnsi="Arial" w:cs="Arial"/>
          <w:sz w:val="24"/>
          <w:szCs w:val="24"/>
          <w:lang w:val="en-GB"/>
        </w:rPr>
        <w:t>,</w:t>
      </w:r>
      <w:r w:rsidRPr="00385ECB">
        <w:rPr>
          <w:rFonts w:ascii="Arial" w:hAnsi="Arial" w:cs="Arial"/>
          <w:sz w:val="24"/>
          <w:szCs w:val="24"/>
          <w:lang w:val="en-GB"/>
          <w:rPrChange w:id="2494" w:author="Admin" w:date="2016-10-18T16:05:00Z">
            <w:rPr>
              <w:lang w:val="en-GB"/>
            </w:rPr>
          </w:rPrChange>
        </w:rPr>
        <w:t xml:space="preserve"> all</w:t>
      </w:r>
      <w:r w:rsidR="00340725">
        <w:rPr>
          <w:rFonts w:ascii="Arial" w:hAnsi="Arial" w:cs="Arial"/>
          <w:sz w:val="24"/>
          <w:szCs w:val="24"/>
          <w:lang w:val="en-GB"/>
        </w:rPr>
        <w:t xml:space="preserve"> contributing</w:t>
      </w:r>
      <w:r w:rsidRPr="00385ECB">
        <w:rPr>
          <w:rFonts w:ascii="Arial" w:hAnsi="Arial" w:cs="Arial"/>
          <w:sz w:val="24"/>
          <w:szCs w:val="24"/>
          <w:lang w:val="en-GB"/>
          <w:rPrChange w:id="2495" w:author="Admin" w:date="2016-10-18T16:05:00Z">
            <w:rPr>
              <w:lang w:val="en-GB"/>
            </w:rPr>
          </w:rPrChange>
        </w:rPr>
        <w:t xml:space="preserve"> to serve the</w:t>
      </w:r>
      <w:del w:id="2496" w:author="Admin" w:date="2016-10-18T16:49:00Z">
        <w:r w:rsidRPr="00385ECB" w:rsidDel="00686EE4">
          <w:rPr>
            <w:rFonts w:ascii="Arial" w:hAnsi="Arial" w:cs="Arial"/>
            <w:sz w:val="24"/>
            <w:szCs w:val="24"/>
            <w:lang w:val="en-GB"/>
            <w:rPrChange w:id="2497" w:author="Admin" w:date="2016-10-18T16:05:00Z">
              <w:rPr>
                <w:lang w:val="en-GB"/>
              </w:rPr>
            </w:rPrChange>
          </w:rPr>
          <w:delText xml:space="preserve"> the</w:delText>
        </w:r>
      </w:del>
      <w:r w:rsidRPr="00385ECB">
        <w:rPr>
          <w:rFonts w:ascii="Arial" w:hAnsi="Arial" w:cs="Arial"/>
          <w:sz w:val="24"/>
          <w:szCs w:val="24"/>
          <w:lang w:val="en-GB"/>
          <w:rPrChange w:id="2498" w:author="Admin" w:date="2016-10-18T16:05:00Z">
            <w:rPr>
              <w:lang w:val="en-GB"/>
            </w:rPr>
          </w:rPrChange>
        </w:rPr>
        <w:t xml:space="preserve"> main purpose of being modular and interchangeable for different types of delivery systems that may be </w:t>
      </w:r>
      <w:r w:rsidR="00E86A79">
        <w:rPr>
          <w:rFonts w:ascii="Arial" w:hAnsi="Arial" w:cs="Arial"/>
          <w:sz w:val="24"/>
          <w:szCs w:val="24"/>
          <w:lang w:val="en-GB"/>
        </w:rPr>
        <w:t>required</w:t>
      </w:r>
      <w:r w:rsidRPr="00385ECB">
        <w:rPr>
          <w:rFonts w:ascii="Arial" w:hAnsi="Arial" w:cs="Arial"/>
          <w:sz w:val="24"/>
          <w:szCs w:val="24"/>
          <w:lang w:val="en-GB"/>
          <w:rPrChange w:id="2499" w:author="Admin" w:date="2016-10-18T16:05:00Z">
            <w:rPr>
              <w:lang w:val="en-GB"/>
            </w:rPr>
          </w:rPrChange>
        </w:rPr>
        <w:t xml:space="preserve">. It would need to operate a DC motor, stepper </w:t>
      </w:r>
      <w:r w:rsidR="00385ECB" w:rsidRPr="00385ECB">
        <w:rPr>
          <w:rFonts w:ascii="Arial" w:hAnsi="Arial" w:cs="Arial"/>
          <w:sz w:val="24"/>
          <w:szCs w:val="24"/>
          <w:lang w:val="en-GB"/>
        </w:rPr>
        <w:t>motor</w:t>
      </w:r>
      <w:r w:rsidRPr="00385ECB">
        <w:rPr>
          <w:rFonts w:ascii="Arial" w:hAnsi="Arial" w:cs="Arial"/>
          <w:sz w:val="24"/>
          <w:szCs w:val="24"/>
          <w:lang w:val="en-GB"/>
          <w:rPrChange w:id="2500" w:author="Admin" w:date="2016-10-18T16:05:00Z">
            <w:rPr>
              <w:lang w:val="en-GB"/>
            </w:rPr>
          </w:rPrChange>
        </w:rPr>
        <w:t xml:space="preserve"> and servo motor</w:t>
      </w:r>
      <w:r w:rsidR="00E86A79">
        <w:rPr>
          <w:rFonts w:ascii="Arial" w:hAnsi="Arial" w:cs="Arial"/>
          <w:sz w:val="24"/>
          <w:szCs w:val="24"/>
          <w:lang w:val="en-GB"/>
        </w:rPr>
        <w:t>,</w:t>
      </w:r>
      <w:r w:rsidRPr="00385ECB">
        <w:rPr>
          <w:rFonts w:ascii="Arial" w:hAnsi="Arial" w:cs="Arial"/>
          <w:sz w:val="24"/>
          <w:szCs w:val="24"/>
          <w:lang w:val="en-GB"/>
          <w:rPrChange w:id="2501" w:author="Admin" w:date="2016-10-18T16:05:00Z">
            <w:rPr>
              <w:lang w:val="en-GB"/>
            </w:rPr>
          </w:rPrChange>
        </w:rPr>
        <w:t xml:space="preserve"> either </w:t>
      </w:r>
      <w:r w:rsidR="00E86A79">
        <w:rPr>
          <w:rFonts w:ascii="Arial" w:hAnsi="Arial" w:cs="Arial"/>
          <w:sz w:val="24"/>
          <w:szCs w:val="24"/>
          <w:lang w:val="en-GB"/>
        </w:rPr>
        <w:t xml:space="preserve">one at a time, or </w:t>
      </w:r>
      <w:r w:rsidRPr="00385ECB">
        <w:rPr>
          <w:rFonts w:ascii="Arial" w:hAnsi="Arial" w:cs="Arial"/>
          <w:sz w:val="24"/>
          <w:szCs w:val="24"/>
          <w:lang w:val="en-GB"/>
          <w:rPrChange w:id="2502" w:author="Admin" w:date="2016-10-18T16:05:00Z">
            <w:rPr>
              <w:lang w:val="en-GB"/>
            </w:rPr>
          </w:rPrChange>
        </w:rPr>
        <w:t xml:space="preserve">all at once. Gap sensors </w:t>
      </w:r>
      <w:r w:rsidR="00E86A79">
        <w:rPr>
          <w:rFonts w:ascii="Arial" w:hAnsi="Arial" w:cs="Arial"/>
          <w:sz w:val="24"/>
          <w:szCs w:val="24"/>
          <w:lang w:val="en-GB"/>
        </w:rPr>
        <w:t>s</w:t>
      </w:r>
      <w:r w:rsidR="00C46C36">
        <w:rPr>
          <w:rFonts w:ascii="Arial" w:hAnsi="Arial" w:cs="Arial"/>
          <w:sz w:val="24"/>
          <w:szCs w:val="24"/>
          <w:lang w:val="en-GB"/>
        </w:rPr>
        <w:t>h</w:t>
      </w:r>
      <w:r w:rsidR="00E86A79">
        <w:rPr>
          <w:rFonts w:ascii="Arial" w:hAnsi="Arial" w:cs="Arial"/>
          <w:sz w:val="24"/>
          <w:szCs w:val="24"/>
          <w:lang w:val="en-GB"/>
        </w:rPr>
        <w:t>ould</w:t>
      </w:r>
      <w:r w:rsidRPr="00385ECB">
        <w:rPr>
          <w:rFonts w:ascii="Arial" w:hAnsi="Arial" w:cs="Arial"/>
          <w:sz w:val="24"/>
          <w:szCs w:val="24"/>
          <w:lang w:val="en-GB"/>
          <w:rPrChange w:id="2503" w:author="Admin" w:date="2016-10-18T16:05:00Z">
            <w:rPr>
              <w:lang w:val="en-GB"/>
            </w:rPr>
          </w:rPrChange>
        </w:rPr>
        <w:t xml:space="preserve"> be able to detect an empty load for delivery or a jam, or a low cartridge or tube. It was later decided that the MCU module s</w:t>
      </w:r>
      <w:r w:rsidR="00E86A79">
        <w:rPr>
          <w:rFonts w:ascii="Arial" w:hAnsi="Arial" w:cs="Arial"/>
          <w:sz w:val="24"/>
          <w:szCs w:val="24"/>
          <w:lang w:val="en-GB"/>
        </w:rPr>
        <w:t>hould be able to operate an LCD.</w:t>
      </w:r>
      <w:r w:rsidRPr="00385ECB">
        <w:rPr>
          <w:rFonts w:ascii="Arial" w:hAnsi="Arial" w:cs="Arial"/>
          <w:sz w:val="24"/>
          <w:szCs w:val="24"/>
          <w:lang w:val="en-GB"/>
          <w:rPrChange w:id="2504" w:author="Admin" w:date="2016-10-18T16:05:00Z">
            <w:rPr>
              <w:lang w:val="en-GB"/>
            </w:rPr>
          </w:rPrChange>
        </w:rPr>
        <w:t xml:space="preserve"> This was so </w:t>
      </w:r>
      <w:r w:rsidR="00E86A79">
        <w:rPr>
          <w:rFonts w:ascii="Arial" w:hAnsi="Arial" w:cs="Arial"/>
          <w:sz w:val="24"/>
          <w:szCs w:val="24"/>
          <w:lang w:val="en-GB"/>
        </w:rPr>
        <w:t xml:space="preserve">that </w:t>
      </w:r>
      <w:r w:rsidRPr="00385ECB">
        <w:rPr>
          <w:rFonts w:ascii="Arial" w:hAnsi="Arial" w:cs="Arial"/>
          <w:sz w:val="24"/>
          <w:szCs w:val="24"/>
          <w:lang w:val="en-GB"/>
          <w:rPrChange w:id="2505" w:author="Admin" w:date="2016-10-18T16:05:00Z">
            <w:rPr>
              <w:lang w:val="en-GB"/>
            </w:rPr>
          </w:rPrChange>
        </w:rPr>
        <w:t>messages could be relayed to someone using the Vending Machine i.e. to communicate a problem with the machine. A micro-controller capable of handling</w:t>
      </w:r>
      <w:r w:rsidR="00E86A79">
        <w:rPr>
          <w:rFonts w:ascii="Arial" w:hAnsi="Arial" w:cs="Arial"/>
          <w:sz w:val="24"/>
          <w:szCs w:val="24"/>
          <w:lang w:val="en-GB"/>
        </w:rPr>
        <w:t xml:space="preserve"> the specifications of the MCU m</w:t>
      </w:r>
      <w:r w:rsidRPr="00385ECB">
        <w:rPr>
          <w:rFonts w:ascii="Arial" w:hAnsi="Arial" w:cs="Arial"/>
          <w:sz w:val="24"/>
          <w:szCs w:val="24"/>
          <w:lang w:val="en-GB"/>
          <w:rPrChange w:id="2506" w:author="Admin" w:date="2016-10-18T16:05:00Z">
            <w:rPr>
              <w:lang w:val="en-GB"/>
            </w:rPr>
          </w:rPrChange>
        </w:rPr>
        <w:t xml:space="preserve">odule </w:t>
      </w:r>
      <w:r w:rsidR="004B15A7">
        <w:rPr>
          <w:rFonts w:ascii="Arial" w:hAnsi="Arial" w:cs="Arial"/>
          <w:sz w:val="24"/>
          <w:szCs w:val="24"/>
          <w:lang w:val="en-GB"/>
        </w:rPr>
        <w:t xml:space="preserve">should be coupled </w:t>
      </w:r>
      <w:r w:rsidRPr="00385ECB">
        <w:rPr>
          <w:rFonts w:ascii="Arial" w:hAnsi="Arial" w:cs="Arial"/>
          <w:sz w:val="24"/>
          <w:szCs w:val="24"/>
          <w:lang w:val="en-GB"/>
          <w:rPrChange w:id="2507" w:author="Admin" w:date="2016-10-18T16:05:00Z">
            <w:rPr>
              <w:lang w:val="en-GB"/>
            </w:rPr>
          </w:rPrChange>
        </w:rPr>
        <w:t>with a crystal designed to the micro-controllers</w:t>
      </w:r>
      <w:r w:rsidR="00C46C36">
        <w:rPr>
          <w:rFonts w:ascii="Arial" w:hAnsi="Arial" w:cs="Arial"/>
          <w:sz w:val="24"/>
          <w:szCs w:val="24"/>
          <w:lang w:val="en-GB"/>
        </w:rPr>
        <w:t>’</w:t>
      </w:r>
      <w:r w:rsidRPr="00385ECB">
        <w:rPr>
          <w:rFonts w:ascii="Arial" w:hAnsi="Arial" w:cs="Arial"/>
          <w:sz w:val="24"/>
          <w:szCs w:val="24"/>
          <w:lang w:val="en-GB"/>
          <w:rPrChange w:id="2508" w:author="Admin" w:date="2016-10-18T16:05:00Z">
            <w:rPr>
              <w:lang w:val="en-GB"/>
            </w:rPr>
          </w:rPrChange>
        </w:rPr>
        <w:t xml:space="preserve"> specifications. A communications and power bus that can be daisy chained to addition</w:t>
      </w:r>
      <w:r w:rsidR="004B15A7">
        <w:rPr>
          <w:rFonts w:ascii="Arial" w:hAnsi="Arial" w:cs="Arial"/>
          <w:sz w:val="24"/>
          <w:szCs w:val="24"/>
          <w:lang w:val="en-GB"/>
        </w:rPr>
        <w:t>al</w:t>
      </w:r>
      <w:r w:rsidRPr="00385ECB">
        <w:rPr>
          <w:rFonts w:ascii="Arial" w:hAnsi="Arial" w:cs="Arial"/>
          <w:sz w:val="24"/>
          <w:szCs w:val="24"/>
          <w:lang w:val="en-GB"/>
          <w:rPrChange w:id="2509" w:author="Admin" w:date="2016-10-18T16:05:00Z">
            <w:rPr>
              <w:lang w:val="en-GB"/>
            </w:rPr>
          </w:rPrChange>
        </w:rPr>
        <w:t xml:space="preserve"> modules </w:t>
      </w:r>
      <w:r w:rsidR="004B15A7">
        <w:rPr>
          <w:rFonts w:ascii="Arial" w:hAnsi="Arial" w:cs="Arial"/>
          <w:sz w:val="24"/>
          <w:szCs w:val="24"/>
          <w:lang w:val="en-GB"/>
        </w:rPr>
        <w:t>will add opportunity for</w:t>
      </w:r>
      <w:r w:rsidRPr="00385ECB">
        <w:rPr>
          <w:rFonts w:ascii="Arial" w:hAnsi="Arial" w:cs="Arial"/>
          <w:sz w:val="24"/>
          <w:szCs w:val="24"/>
          <w:lang w:val="en-GB"/>
          <w:rPrChange w:id="2510" w:author="Admin" w:date="2016-10-18T16:05:00Z">
            <w:rPr>
              <w:lang w:val="en-GB"/>
            </w:rPr>
          </w:rPrChange>
        </w:rPr>
        <w:t xml:space="preserve"> expansion </w:t>
      </w:r>
      <w:r w:rsidR="004B15A7">
        <w:rPr>
          <w:rFonts w:ascii="Arial" w:hAnsi="Arial" w:cs="Arial"/>
          <w:sz w:val="24"/>
          <w:szCs w:val="24"/>
          <w:lang w:val="en-GB"/>
        </w:rPr>
        <w:t>to</w:t>
      </w:r>
      <w:r w:rsidRPr="00385ECB">
        <w:rPr>
          <w:rFonts w:ascii="Arial" w:hAnsi="Arial" w:cs="Arial"/>
          <w:sz w:val="24"/>
          <w:szCs w:val="24"/>
          <w:lang w:val="en-GB"/>
          <w:rPrChange w:id="2511" w:author="Admin" w:date="2016-10-18T16:05:00Z">
            <w:rPr>
              <w:lang w:val="en-GB"/>
            </w:rPr>
          </w:rPrChange>
        </w:rPr>
        <w:t xml:space="preserve"> more than one module on the same bus. Calibration controls </w:t>
      </w:r>
      <w:r w:rsidR="004B15A7">
        <w:rPr>
          <w:rFonts w:ascii="Arial" w:hAnsi="Arial" w:cs="Arial"/>
          <w:sz w:val="24"/>
          <w:szCs w:val="24"/>
          <w:lang w:val="en-GB"/>
        </w:rPr>
        <w:t>will</w:t>
      </w:r>
      <w:r w:rsidRPr="00385ECB">
        <w:rPr>
          <w:rFonts w:ascii="Arial" w:hAnsi="Arial" w:cs="Arial"/>
          <w:sz w:val="24"/>
          <w:szCs w:val="24"/>
          <w:lang w:val="en-GB"/>
          <w:rPrChange w:id="2512" w:author="Admin" w:date="2016-10-18T16:05:00Z">
            <w:rPr>
              <w:lang w:val="en-GB"/>
            </w:rPr>
          </w:rPrChange>
        </w:rPr>
        <w:t xml:space="preserve"> adjust and </w:t>
      </w:r>
      <w:r w:rsidR="00385ECB" w:rsidRPr="00385ECB">
        <w:rPr>
          <w:rFonts w:ascii="Arial" w:hAnsi="Arial" w:cs="Arial"/>
          <w:sz w:val="24"/>
          <w:szCs w:val="24"/>
          <w:lang w:val="en-GB"/>
        </w:rPr>
        <w:t>fine-tune</w:t>
      </w:r>
      <w:r w:rsidRPr="00385ECB">
        <w:rPr>
          <w:rFonts w:ascii="Arial" w:hAnsi="Arial" w:cs="Arial"/>
          <w:sz w:val="24"/>
          <w:szCs w:val="24"/>
          <w:lang w:val="en-GB"/>
          <w:rPrChange w:id="2513" w:author="Admin" w:date="2016-10-18T16:05:00Z">
            <w:rPr>
              <w:lang w:val="en-GB"/>
            </w:rPr>
          </w:rPrChange>
        </w:rPr>
        <w:t xml:space="preserve"> the operation of the device. </w:t>
      </w:r>
      <w:r w:rsidR="004B15A7">
        <w:rPr>
          <w:rFonts w:ascii="Arial" w:hAnsi="Arial" w:cs="Arial"/>
          <w:sz w:val="24"/>
          <w:szCs w:val="24"/>
          <w:lang w:val="en-GB"/>
        </w:rPr>
        <w:t>This will allow</w:t>
      </w:r>
      <w:r w:rsidR="00C46C36">
        <w:rPr>
          <w:rFonts w:ascii="Arial" w:hAnsi="Arial" w:cs="Arial"/>
          <w:sz w:val="24"/>
          <w:szCs w:val="24"/>
          <w:lang w:val="en-GB"/>
        </w:rPr>
        <w:t xml:space="preserve"> for</w:t>
      </w:r>
      <w:r w:rsidR="004B15A7">
        <w:rPr>
          <w:rFonts w:ascii="Arial" w:hAnsi="Arial" w:cs="Arial"/>
          <w:sz w:val="24"/>
          <w:szCs w:val="24"/>
          <w:lang w:val="en-GB"/>
        </w:rPr>
        <w:t xml:space="preserve"> small imperfections</w:t>
      </w:r>
      <w:r w:rsidRPr="00385ECB">
        <w:rPr>
          <w:rFonts w:ascii="Arial" w:hAnsi="Arial" w:cs="Arial"/>
          <w:sz w:val="24"/>
          <w:szCs w:val="24"/>
          <w:lang w:val="en-GB"/>
          <w:rPrChange w:id="2514" w:author="Admin" w:date="2016-10-18T16:05:00Z">
            <w:rPr>
              <w:lang w:val="en-GB"/>
            </w:rPr>
          </w:rPrChange>
        </w:rPr>
        <w:t xml:space="preserve"> in manufacturing and building to be </w:t>
      </w:r>
      <w:r w:rsidR="004B15A7">
        <w:rPr>
          <w:rFonts w:ascii="Arial" w:hAnsi="Arial" w:cs="Arial"/>
          <w:sz w:val="24"/>
          <w:szCs w:val="24"/>
          <w:lang w:val="en-GB"/>
        </w:rPr>
        <w:t>circumvented</w:t>
      </w:r>
      <w:r w:rsidRPr="00385ECB">
        <w:rPr>
          <w:rFonts w:ascii="Arial" w:hAnsi="Arial" w:cs="Arial"/>
          <w:sz w:val="24"/>
          <w:szCs w:val="24"/>
          <w:lang w:val="en-GB"/>
          <w:rPrChange w:id="2515" w:author="Admin" w:date="2016-10-18T16:05:00Z">
            <w:rPr>
              <w:lang w:val="en-GB"/>
            </w:rPr>
          </w:rPrChange>
        </w:rPr>
        <w:t xml:space="preserve"> by changing set limits in the code.</w:t>
      </w:r>
    </w:p>
    <w:p w14:paraId="330E0488" w14:textId="77777777" w:rsidR="00E16EBA" w:rsidRPr="00385ECB" w:rsidRDefault="00E16EBA" w:rsidP="00754AB6">
      <w:pPr>
        <w:spacing w:after="0" w:line="360" w:lineRule="auto"/>
        <w:ind w:left="0" w:firstLine="0"/>
        <w:rPr>
          <w:rFonts w:ascii="Arial" w:hAnsi="Arial" w:cs="Arial"/>
          <w:sz w:val="24"/>
          <w:szCs w:val="24"/>
          <w:lang w:val="en-GB"/>
          <w:rPrChange w:id="2516" w:author="Admin" w:date="2016-10-18T16:05:00Z">
            <w:rPr>
              <w:lang w:val="en-GB"/>
            </w:rPr>
          </w:rPrChange>
        </w:rPr>
        <w:pPrChange w:id="2517" w:author="Admin" w:date="2016-10-18T16:11:00Z">
          <w:pPr>
            <w:spacing w:after="722"/>
            <w:ind w:left="1"/>
          </w:pPr>
        </w:pPrChange>
      </w:pPr>
    </w:p>
    <w:p w14:paraId="3BD0A3B5" w14:textId="77777777" w:rsidR="00C261B9" w:rsidRPr="00385ECB" w:rsidRDefault="007D0309" w:rsidP="00754AB6">
      <w:pPr>
        <w:pStyle w:val="Heading2"/>
        <w:spacing w:after="0" w:line="360" w:lineRule="auto"/>
        <w:ind w:left="0" w:firstLine="0"/>
        <w:jc w:val="both"/>
        <w:rPr>
          <w:ins w:id="2518" w:author="Admin" w:date="2016-10-18T16:37:00Z"/>
          <w:lang w:val="en-GB"/>
        </w:rPr>
        <w:pPrChange w:id="2519" w:author="Admin" w:date="2016-10-18T16:11:00Z">
          <w:pPr>
            <w:spacing w:after="722"/>
            <w:ind w:left="1"/>
          </w:pPr>
        </w:pPrChange>
      </w:pPr>
      <w:bookmarkStart w:id="2520" w:name="_Toc44033"/>
      <w:del w:id="2521" w:author="Admin" w:date="2016-10-18T16:20:00Z">
        <w:r w:rsidRPr="00385ECB" w:rsidDel="00E16EBA">
          <w:rPr>
            <w:rFonts w:eastAsia="Calibri"/>
            <w:lang w:val="en-GB"/>
            <w:rPrChange w:id="2522" w:author="Admin" w:date="2016-10-18T16:05:00Z">
              <w:rPr>
                <w:rFonts w:ascii="Calibri" w:eastAsia="Calibri" w:hAnsi="Calibri" w:cs="Calibri"/>
                <w:b/>
                <w:lang w:val="en-GB"/>
              </w:rPr>
            </w:rPrChange>
          </w:rPr>
          <w:tab/>
        </w:r>
      </w:del>
      <w:r w:rsidR="00E16EBA" w:rsidRPr="00385ECB">
        <w:rPr>
          <w:lang w:val="en-GB"/>
        </w:rPr>
        <w:t>3.3</w:t>
      </w:r>
      <w:r w:rsidR="00E16EBA" w:rsidRPr="00385ECB">
        <w:rPr>
          <w:lang w:val="en-GB"/>
        </w:rPr>
        <w:tab/>
        <w:t>SOFTWARE SPECIFICATIONS</w:t>
      </w:r>
      <w:bookmarkEnd w:id="2520"/>
    </w:p>
    <w:p w14:paraId="4E252979" w14:textId="77777777" w:rsidR="00D12910" w:rsidRPr="00385ECB" w:rsidRDefault="00D12910" w:rsidP="001C1ABF">
      <w:pPr>
        <w:rPr>
          <w:lang w:val="en-GB"/>
        </w:rPr>
      </w:pPr>
    </w:p>
    <w:p w14:paraId="02B4F52E" w14:textId="77777777" w:rsidR="00C261B9" w:rsidRPr="00385ECB" w:rsidRDefault="004B15A7" w:rsidP="00754AB6">
      <w:pPr>
        <w:spacing w:after="0" w:line="360" w:lineRule="auto"/>
        <w:ind w:left="0" w:firstLine="0"/>
        <w:rPr>
          <w:ins w:id="2523" w:author="Admin" w:date="2016-10-18T16:20:00Z"/>
          <w:rFonts w:ascii="Arial" w:hAnsi="Arial" w:cs="Arial"/>
          <w:sz w:val="24"/>
          <w:szCs w:val="24"/>
          <w:lang w:val="en-GB"/>
        </w:rPr>
        <w:pPrChange w:id="2524" w:author="Admin" w:date="2016-10-18T16:11:00Z">
          <w:pPr>
            <w:spacing w:after="635"/>
            <w:ind w:left="1"/>
          </w:pPr>
        </w:pPrChange>
      </w:pPr>
      <w:r>
        <w:rPr>
          <w:rFonts w:ascii="Arial" w:hAnsi="Arial" w:cs="Arial"/>
          <w:sz w:val="24"/>
          <w:szCs w:val="24"/>
          <w:lang w:val="en-GB"/>
        </w:rPr>
        <w:t>The specifications of the s</w:t>
      </w:r>
      <w:r w:rsidR="007D0309" w:rsidRPr="00385ECB">
        <w:rPr>
          <w:rFonts w:ascii="Arial" w:hAnsi="Arial" w:cs="Arial"/>
          <w:sz w:val="24"/>
          <w:szCs w:val="24"/>
          <w:lang w:val="en-GB"/>
          <w:rPrChange w:id="2525" w:author="Admin" w:date="2016-10-18T16:05:00Z">
            <w:rPr>
              <w:lang w:val="en-GB"/>
            </w:rPr>
          </w:rPrChange>
        </w:rPr>
        <w:t>oftware requirements will be discussed below.</w:t>
      </w:r>
    </w:p>
    <w:p w14:paraId="732EA09A" w14:textId="77777777" w:rsidR="00E16EBA" w:rsidRPr="00385ECB" w:rsidRDefault="00E16EBA" w:rsidP="00754AB6">
      <w:pPr>
        <w:spacing w:after="0" w:line="360" w:lineRule="auto"/>
        <w:ind w:left="0" w:firstLine="0"/>
        <w:rPr>
          <w:rFonts w:ascii="Arial" w:hAnsi="Arial" w:cs="Arial"/>
          <w:sz w:val="24"/>
          <w:szCs w:val="24"/>
          <w:lang w:val="en-GB"/>
          <w:rPrChange w:id="2526" w:author="Admin" w:date="2016-10-18T16:05:00Z">
            <w:rPr>
              <w:lang w:val="en-GB"/>
            </w:rPr>
          </w:rPrChange>
        </w:rPr>
        <w:pPrChange w:id="2527" w:author="Admin" w:date="2016-10-18T16:11:00Z">
          <w:pPr>
            <w:spacing w:after="635"/>
            <w:ind w:left="1"/>
          </w:pPr>
        </w:pPrChange>
      </w:pPr>
    </w:p>
    <w:p w14:paraId="5ED42B4F" w14:textId="77777777" w:rsidR="00C261B9" w:rsidRPr="00385ECB" w:rsidRDefault="007D0309" w:rsidP="00D12910">
      <w:pPr>
        <w:pStyle w:val="Heading3"/>
        <w:tabs>
          <w:tab w:val="clear" w:pos="977"/>
          <w:tab w:val="left" w:pos="990"/>
        </w:tabs>
        <w:rPr>
          <w:ins w:id="2528" w:author="Admin" w:date="2016-10-18T16:37:00Z"/>
        </w:rPr>
        <w:pPrChange w:id="2529" w:author="Admin" w:date="2016-10-18T16:37:00Z">
          <w:pPr>
            <w:spacing w:after="635"/>
            <w:ind w:left="1"/>
          </w:pPr>
        </w:pPrChange>
      </w:pPr>
      <w:bookmarkStart w:id="2530" w:name="_Toc44034"/>
      <w:del w:id="2531" w:author="Admin" w:date="2016-10-18T16:20:00Z">
        <w:r w:rsidRPr="00385ECB" w:rsidDel="00E16EBA">
          <w:rPr>
            <w:rPrChange w:id="2532" w:author="Admin" w:date="2016-10-18T16:05:00Z">
              <w:rPr>
                <w:rFonts w:ascii="Calibri" w:eastAsia="Calibri" w:hAnsi="Calibri" w:cs="Calibri"/>
                <w:b/>
                <w:lang w:val="en-GB"/>
              </w:rPr>
            </w:rPrChange>
          </w:rPr>
          <w:tab/>
        </w:r>
      </w:del>
      <w:r w:rsidRPr="00385ECB">
        <w:t>3.3.1</w:t>
      </w:r>
      <w:r w:rsidRPr="00385ECB">
        <w:tab/>
        <w:t>Master Program for the Raspberry Pi</w:t>
      </w:r>
      <w:bookmarkEnd w:id="2530"/>
    </w:p>
    <w:p w14:paraId="0C8E4DBE" w14:textId="77777777" w:rsidR="00D12910" w:rsidRPr="00385ECB" w:rsidRDefault="00D12910" w:rsidP="001C1ABF">
      <w:pPr>
        <w:rPr>
          <w:lang w:val="en-GB"/>
        </w:rPr>
      </w:pPr>
    </w:p>
    <w:p w14:paraId="4A4935E8" w14:textId="77777777" w:rsidR="00C261B9" w:rsidRPr="00385ECB" w:rsidRDefault="00C46C36" w:rsidP="00754AB6">
      <w:pPr>
        <w:spacing w:after="0" w:line="360" w:lineRule="auto"/>
        <w:ind w:left="0" w:firstLine="0"/>
        <w:rPr>
          <w:ins w:id="2533" w:author="Admin" w:date="2016-10-18T16:20:00Z"/>
          <w:rFonts w:ascii="Arial" w:hAnsi="Arial" w:cs="Arial"/>
          <w:sz w:val="24"/>
          <w:szCs w:val="24"/>
          <w:lang w:val="en-GB"/>
        </w:rPr>
        <w:pPrChange w:id="2534" w:author="Admin" w:date="2016-10-18T16:11:00Z">
          <w:pPr>
            <w:spacing w:after="636"/>
            <w:ind w:left="1"/>
          </w:pPr>
        </w:pPrChange>
      </w:pPr>
      <w:r>
        <w:rPr>
          <w:rFonts w:ascii="Arial" w:hAnsi="Arial" w:cs="Arial"/>
          <w:sz w:val="24"/>
          <w:szCs w:val="24"/>
          <w:lang w:val="en-GB"/>
        </w:rPr>
        <w:t>The main function of the M</w:t>
      </w:r>
      <w:r w:rsidR="007D0309" w:rsidRPr="00385ECB">
        <w:rPr>
          <w:rFonts w:ascii="Arial" w:hAnsi="Arial" w:cs="Arial"/>
          <w:sz w:val="24"/>
          <w:szCs w:val="24"/>
          <w:lang w:val="en-GB"/>
          <w:rPrChange w:id="2535" w:author="Admin" w:date="2016-10-18T16:05:00Z">
            <w:rPr>
              <w:lang w:val="en-GB"/>
            </w:rPr>
          </w:rPrChange>
        </w:rPr>
        <w:t xml:space="preserve">aster program must be to recognize student cards and the student </w:t>
      </w:r>
      <w:del w:id="2536" w:author="Admin" w:date="2016-10-18T16:49:00Z">
        <w:r w:rsidR="007D0309" w:rsidRPr="00385ECB" w:rsidDel="00686EE4">
          <w:rPr>
            <w:rFonts w:ascii="Arial" w:hAnsi="Arial" w:cs="Arial"/>
            <w:sz w:val="24"/>
            <w:szCs w:val="24"/>
            <w:lang w:val="en-GB"/>
            <w:rPrChange w:id="2537" w:author="Admin" w:date="2016-10-18T16:05:00Z">
              <w:rPr>
                <w:lang w:val="en-GB"/>
              </w:rPr>
            </w:rPrChange>
          </w:rPr>
          <w:delText>number attached to them and communicate</w:delText>
        </w:r>
      </w:del>
      <w:ins w:id="2538" w:author="Admin" w:date="2016-10-18T16:49:00Z">
        <w:r w:rsidR="00686EE4" w:rsidRPr="00385ECB">
          <w:rPr>
            <w:rFonts w:ascii="Arial" w:hAnsi="Arial" w:cs="Arial"/>
            <w:sz w:val="24"/>
            <w:szCs w:val="24"/>
            <w:lang w:val="en-GB"/>
          </w:rPr>
          <w:t xml:space="preserve">number attached to them and </w:t>
        </w:r>
      </w:ins>
      <w:r w:rsidR="001649B2">
        <w:rPr>
          <w:rFonts w:ascii="Arial" w:hAnsi="Arial" w:cs="Arial"/>
          <w:sz w:val="24"/>
          <w:szCs w:val="24"/>
          <w:lang w:val="en-GB"/>
        </w:rPr>
        <w:t xml:space="preserve">to </w:t>
      </w:r>
      <w:ins w:id="2539" w:author="Admin" w:date="2016-10-18T16:49:00Z">
        <w:r w:rsidR="00686EE4" w:rsidRPr="00385ECB">
          <w:rPr>
            <w:rFonts w:ascii="Arial" w:hAnsi="Arial" w:cs="Arial"/>
            <w:sz w:val="24"/>
            <w:szCs w:val="24"/>
            <w:lang w:val="en-GB"/>
          </w:rPr>
          <w:t>communicate</w:t>
        </w:r>
      </w:ins>
      <w:r w:rsidR="007D0309" w:rsidRPr="00385ECB">
        <w:rPr>
          <w:rFonts w:ascii="Arial" w:hAnsi="Arial" w:cs="Arial"/>
          <w:sz w:val="24"/>
          <w:szCs w:val="24"/>
          <w:lang w:val="en-GB"/>
          <w:rPrChange w:id="2540" w:author="Admin" w:date="2016-10-18T16:05:00Z">
            <w:rPr>
              <w:lang w:val="en-GB"/>
            </w:rPr>
          </w:rPrChange>
        </w:rPr>
        <w:t xml:space="preserve"> with the MCU modules. Thi</w:t>
      </w:r>
      <w:r>
        <w:rPr>
          <w:rFonts w:ascii="Arial" w:hAnsi="Arial" w:cs="Arial"/>
          <w:sz w:val="24"/>
          <w:szCs w:val="24"/>
          <w:lang w:val="en-GB"/>
        </w:rPr>
        <w:t>s communication will allow the M</w:t>
      </w:r>
      <w:r w:rsidR="007D0309" w:rsidRPr="00385ECB">
        <w:rPr>
          <w:rFonts w:ascii="Arial" w:hAnsi="Arial" w:cs="Arial"/>
          <w:sz w:val="24"/>
          <w:szCs w:val="24"/>
          <w:lang w:val="en-GB"/>
          <w:rPrChange w:id="2541" w:author="Admin" w:date="2016-10-18T16:05:00Z">
            <w:rPr>
              <w:lang w:val="en-GB"/>
            </w:rPr>
          </w:rPrChange>
        </w:rPr>
        <w:t>aster program to control the actions of each MCU module when nee</w:t>
      </w:r>
      <w:r>
        <w:rPr>
          <w:rFonts w:ascii="Arial" w:hAnsi="Arial" w:cs="Arial"/>
          <w:sz w:val="24"/>
          <w:szCs w:val="24"/>
          <w:lang w:val="en-GB"/>
        </w:rPr>
        <w:t>ded. The M</w:t>
      </w:r>
      <w:r w:rsidR="007D0309" w:rsidRPr="00385ECB">
        <w:rPr>
          <w:rFonts w:ascii="Arial" w:hAnsi="Arial" w:cs="Arial"/>
          <w:sz w:val="24"/>
          <w:szCs w:val="24"/>
          <w:lang w:val="en-GB"/>
          <w:rPrChange w:id="2542" w:author="Admin" w:date="2016-10-18T16:05:00Z">
            <w:rPr>
              <w:lang w:val="en-GB"/>
            </w:rPr>
          </w:rPrChange>
        </w:rPr>
        <w:t xml:space="preserve">aster program must also manage the </w:t>
      </w:r>
      <w:r w:rsidR="00385ECB" w:rsidRPr="00385ECB">
        <w:rPr>
          <w:rFonts w:ascii="Arial" w:hAnsi="Arial" w:cs="Arial"/>
          <w:sz w:val="24"/>
          <w:szCs w:val="24"/>
          <w:lang w:val="en-GB"/>
        </w:rPr>
        <w:t>database</w:t>
      </w:r>
      <w:r w:rsidR="007D0309" w:rsidRPr="00385ECB">
        <w:rPr>
          <w:rFonts w:ascii="Arial" w:hAnsi="Arial" w:cs="Arial"/>
          <w:sz w:val="24"/>
          <w:szCs w:val="24"/>
          <w:lang w:val="en-GB"/>
          <w:rPrChange w:id="2543" w:author="Admin" w:date="2016-10-18T16:05:00Z">
            <w:rPr>
              <w:lang w:val="en-GB"/>
            </w:rPr>
          </w:rPrChange>
        </w:rPr>
        <w:t xml:space="preserve"> and make sure the orders are no</w:t>
      </w:r>
      <w:r>
        <w:rPr>
          <w:rFonts w:ascii="Arial" w:hAnsi="Arial" w:cs="Arial"/>
          <w:sz w:val="24"/>
          <w:szCs w:val="24"/>
          <w:lang w:val="en-GB"/>
        </w:rPr>
        <w:t>t invalid. Another feature the M</w:t>
      </w:r>
      <w:r w:rsidR="007D0309" w:rsidRPr="00385ECB">
        <w:rPr>
          <w:rFonts w:ascii="Arial" w:hAnsi="Arial" w:cs="Arial"/>
          <w:sz w:val="24"/>
          <w:szCs w:val="24"/>
          <w:lang w:val="en-GB"/>
          <w:rPrChange w:id="2544" w:author="Admin" w:date="2016-10-18T16:05:00Z">
            <w:rPr>
              <w:lang w:val="en-GB"/>
            </w:rPr>
          </w:rPrChange>
        </w:rPr>
        <w:t>aster program must have is admin control in order to induce addition</w:t>
      </w:r>
      <w:r w:rsidR="001649B2">
        <w:rPr>
          <w:rFonts w:ascii="Arial" w:hAnsi="Arial" w:cs="Arial"/>
          <w:sz w:val="24"/>
          <w:szCs w:val="24"/>
          <w:lang w:val="en-GB"/>
        </w:rPr>
        <w:t>al</w:t>
      </w:r>
      <w:r w:rsidR="007D0309" w:rsidRPr="00385ECB">
        <w:rPr>
          <w:rFonts w:ascii="Arial" w:hAnsi="Arial" w:cs="Arial"/>
          <w:sz w:val="24"/>
          <w:szCs w:val="24"/>
          <w:lang w:val="en-GB"/>
          <w:rPrChange w:id="2545" w:author="Admin" w:date="2016-10-18T16:05:00Z">
            <w:rPr>
              <w:lang w:val="en-GB"/>
            </w:rPr>
          </w:rPrChange>
        </w:rPr>
        <w:t xml:space="preserve"> admin features on each MCU module for maintenance purp</w:t>
      </w:r>
      <w:r>
        <w:rPr>
          <w:rFonts w:ascii="Arial" w:hAnsi="Arial" w:cs="Arial"/>
          <w:sz w:val="24"/>
          <w:szCs w:val="24"/>
          <w:lang w:val="en-GB"/>
        </w:rPr>
        <w:t>oses. To do all this, the M</w:t>
      </w:r>
      <w:r w:rsidR="007D0309" w:rsidRPr="00385ECB">
        <w:rPr>
          <w:rFonts w:ascii="Arial" w:hAnsi="Arial" w:cs="Arial"/>
          <w:sz w:val="24"/>
          <w:szCs w:val="24"/>
          <w:lang w:val="en-GB"/>
          <w:rPrChange w:id="2546" w:author="Admin" w:date="2016-10-18T16:05:00Z">
            <w:rPr>
              <w:lang w:val="en-GB"/>
            </w:rPr>
          </w:rPrChange>
        </w:rPr>
        <w:t xml:space="preserve">aster program must be able to interface with a database </w:t>
      </w:r>
      <w:r>
        <w:rPr>
          <w:rFonts w:ascii="Arial" w:hAnsi="Arial" w:cs="Arial"/>
          <w:sz w:val="24"/>
          <w:szCs w:val="24"/>
          <w:lang w:val="en-GB"/>
        </w:rPr>
        <w:t xml:space="preserve">without </w:t>
      </w:r>
      <w:r w:rsidR="007D0309" w:rsidRPr="00385ECB">
        <w:rPr>
          <w:rFonts w:ascii="Arial" w:hAnsi="Arial" w:cs="Arial"/>
          <w:sz w:val="24"/>
          <w:szCs w:val="24"/>
          <w:lang w:val="en-GB"/>
          <w:rPrChange w:id="2547" w:author="Admin" w:date="2016-10-18T16:05:00Z">
            <w:rPr>
              <w:lang w:val="en-GB"/>
            </w:rPr>
          </w:rPrChange>
        </w:rPr>
        <w:t>record</w:t>
      </w:r>
      <w:r>
        <w:rPr>
          <w:rFonts w:ascii="Arial" w:hAnsi="Arial" w:cs="Arial"/>
          <w:sz w:val="24"/>
          <w:szCs w:val="24"/>
          <w:lang w:val="en-GB"/>
        </w:rPr>
        <w:t>ing</w:t>
      </w:r>
      <w:r w:rsidR="007D0309" w:rsidRPr="00385ECB">
        <w:rPr>
          <w:rFonts w:ascii="Arial" w:hAnsi="Arial" w:cs="Arial"/>
          <w:sz w:val="24"/>
          <w:szCs w:val="24"/>
          <w:lang w:val="en-GB"/>
          <w:rPrChange w:id="2548" w:author="Admin" w:date="2016-10-18T16:05:00Z">
            <w:rPr>
              <w:lang w:val="en-GB"/>
            </w:rPr>
          </w:rPrChange>
        </w:rPr>
        <w:t xml:space="preserve"> any user ID’s or information taken from a student card.</w:t>
      </w:r>
    </w:p>
    <w:p w14:paraId="75A5F4D9" w14:textId="77777777" w:rsidR="00E16EBA" w:rsidRPr="00385ECB" w:rsidRDefault="00E16EBA" w:rsidP="00754AB6">
      <w:pPr>
        <w:spacing w:after="0" w:line="360" w:lineRule="auto"/>
        <w:ind w:left="0" w:firstLine="0"/>
        <w:rPr>
          <w:rFonts w:ascii="Arial" w:hAnsi="Arial" w:cs="Arial"/>
          <w:sz w:val="24"/>
          <w:szCs w:val="24"/>
          <w:lang w:val="en-GB"/>
          <w:rPrChange w:id="2549" w:author="Admin" w:date="2016-10-18T16:05:00Z">
            <w:rPr>
              <w:lang w:val="en-GB"/>
            </w:rPr>
          </w:rPrChange>
        </w:rPr>
        <w:pPrChange w:id="2550" w:author="Admin" w:date="2016-10-18T16:11:00Z">
          <w:pPr>
            <w:spacing w:after="636"/>
            <w:ind w:left="1"/>
          </w:pPr>
        </w:pPrChange>
      </w:pPr>
    </w:p>
    <w:p w14:paraId="7AAF146D" w14:textId="77777777" w:rsidR="00C261B9" w:rsidRPr="00385ECB" w:rsidRDefault="007D0309" w:rsidP="00D12910">
      <w:pPr>
        <w:pStyle w:val="Heading3"/>
        <w:tabs>
          <w:tab w:val="clear" w:pos="977"/>
          <w:tab w:val="left" w:pos="990"/>
        </w:tabs>
        <w:rPr>
          <w:ins w:id="2551" w:author="Admin" w:date="2016-10-18T16:37:00Z"/>
        </w:rPr>
        <w:pPrChange w:id="2552" w:author="Admin" w:date="2016-10-18T16:37:00Z">
          <w:pPr>
            <w:spacing w:after="636"/>
            <w:ind w:left="1"/>
          </w:pPr>
        </w:pPrChange>
      </w:pPr>
      <w:bookmarkStart w:id="2553" w:name="_Toc44035"/>
      <w:del w:id="2554" w:author="Admin" w:date="2016-10-18T16:20:00Z">
        <w:r w:rsidRPr="00385ECB" w:rsidDel="00E16EBA">
          <w:rPr>
            <w:rPrChange w:id="2555" w:author="Admin" w:date="2016-10-18T16:05:00Z">
              <w:rPr>
                <w:rFonts w:ascii="Calibri" w:eastAsia="Calibri" w:hAnsi="Calibri" w:cs="Calibri"/>
                <w:b/>
                <w:lang w:val="en-GB"/>
              </w:rPr>
            </w:rPrChange>
          </w:rPr>
          <w:tab/>
        </w:r>
      </w:del>
      <w:r w:rsidRPr="00385ECB">
        <w:t>3.3.2</w:t>
      </w:r>
      <w:del w:id="2556" w:author="Admin" w:date="2016-10-18T16:37:00Z">
        <w:r w:rsidRPr="00385ECB" w:rsidDel="00D12910">
          <w:tab/>
        </w:r>
      </w:del>
      <w:ins w:id="2557" w:author="Admin" w:date="2016-10-18T16:37:00Z">
        <w:r w:rsidR="00D12910" w:rsidRPr="00385ECB">
          <w:tab/>
        </w:r>
      </w:ins>
      <w:r w:rsidRPr="00385ECB">
        <w:t>MCU Module</w:t>
      </w:r>
      <w:bookmarkEnd w:id="2553"/>
    </w:p>
    <w:p w14:paraId="29AF9382" w14:textId="77777777" w:rsidR="00D12910" w:rsidRPr="00385ECB" w:rsidRDefault="00D12910" w:rsidP="001C1ABF">
      <w:pPr>
        <w:rPr>
          <w:lang w:val="en-GB"/>
        </w:rPr>
      </w:pPr>
    </w:p>
    <w:p w14:paraId="4FBAAA15" w14:textId="77777777" w:rsidR="00C261B9" w:rsidRPr="00385ECB" w:rsidRDefault="007D0309" w:rsidP="00754AB6">
      <w:pPr>
        <w:spacing w:after="0" w:line="360" w:lineRule="auto"/>
        <w:ind w:left="0" w:firstLine="0"/>
        <w:rPr>
          <w:ins w:id="2558" w:author="Admin" w:date="2016-10-18T16:20:00Z"/>
          <w:rFonts w:ascii="Arial" w:hAnsi="Arial" w:cs="Arial"/>
          <w:sz w:val="24"/>
          <w:szCs w:val="24"/>
          <w:lang w:val="en-GB"/>
        </w:rPr>
        <w:pPrChange w:id="2559" w:author="Admin" w:date="2016-10-18T16:11:00Z">
          <w:pPr>
            <w:ind w:left="1"/>
          </w:pPr>
        </w:pPrChange>
      </w:pPr>
      <w:r w:rsidRPr="00385ECB">
        <w:rPr>
          <w:rFonts w:ascii="Arial" w:hAnsi="Arial" w:cs="Arial"/>
          <w:sz w:val="24"/>
          <w:szCs w:val="24"/>
          <w:lang w:val="en-GB"/>
          <w:rPrChange w:id="2560" w:author="Admin" w:date="2016-10-18T16:05:00Z">
            <w:rPr>
              <w:lang w:val="en-GB"/>
            </w:rPr>
          </w:rPrChange>
        </w:rPr>
        <w:t xml:space="preserve">The </w:t>
      </w:r>
      <w:del w:id="2561" w:author="Admin" w:date="2016-10-18T16:50:00Z">
        <w:r w:rsidRPr="00385ECB" w:rsidDel="00686EE4">
          <w:rPr>
            <w:rFonts w:ascii="Arial" w:hAnsi="Arial" w:cs="Arial"/>
            <w:sz w:val="24"/>
            <w:szCs w:val="24"/>
            <w:lang w:val="en-GB"/>
            <w:rPrChange w:id="2562" w:author="Admin" w:date="2016-10-18T16:05:00Z">
              <w:rPr>
                <w:lang w:val="en-GB"/>
              </w:rPr>
            </w:rPrChange>
          </w:rPr>
          <w:delText>specification for the program were</w:delText>
        </w:r>
      </w:del>
      <w:ins w:id="2563" w:author="Admin" w:date="2016-10-18T16:50:00Z">
        <w:r w:rsidR="00686EE4" w:rsidRPr="00385ECB">
          <w:rPr>
            <w:rFonts w:ascii="Arial" w:hAnsi="Arial" w:cs="Arial"/>
            <w:sz w:val="24"/>
            <w:szCs w:val="24"/>
            <w:lang w:val="en-GB"/>
          </w:rPr>
          <w:t>specification for the program was</w:t>
        </w:r>
      </w:ins>
      <w:r w:rsidRPr="00385ECB">
        <w:rPr>
          <w:rFonts w:ascii="Arial" w:hAnsi="Arial" w:cs="Arial"/>
          <w:sz w:val="24"/>
          <w:szCs w:val="24"/>
          <w:lang w:val="en-GB"/>
          <w:rPrChange w:id="2564" w:author="Admin" w:date="2016-10-18T16:05:00Z">
            <w:rPr>
              <w:lang w:val="en-GB"/>
            </w:rPr>
          </w:rPrChange>
        </w:rPr>
        <w:t xml:space="preserve"> set out to </w:t>
      </w:r>
      <w:r w:rsidR="00F96408">
        <w:rPr>
          <w:rFonts w:ascii="Arial" w:hAnsi="Arial" w:cs="Arial"/>
          <w:sz w:val="24"/>
          <w:szCs w:val="24"/>
          <w:lang w:val="en-GB"/>
        </w:rPr>
        <w:t>ensure that</w:t>
      </w:r>
      <w:r w:rsidRPr="00385ECB">
        <w:rPr>
          <w:rFonts w:ascii="Arial" w:hAnsi="Arial" w:cs="Arial"/>
          <w:sz w:val="24"/>
          <w:szCs w:val="24"/>
          <w:lang w:val="en-GB"/>
          <w:rPrChange w:id="2565" w:author="Admin" w:date="2016-10-18T16:05:00Z">
            <w:rPr>
              <w:lang w:val="en-GB"/>
            </w:rPr>
          </w:rPrChange>
        </w:rPr>
        <w:t xml:space="preserve"> the program ran reliably. To ensure this</w:t>
      </w:r>
      <w:r w:rsidR="00F96408">
        <w:rPr>
          <w:rFonts w:ascii="Arial" w:hAnsi="Arial" w:cs="Arial"/>
          <w:sz w:val="24"/>
          <w:szCs w:val="24"/>
          <w:lang w:val="en-GB"/>
        </w:rPr>
        <w:t>,</w:t>
      </w:r>
      <w:r w:rsidRPr="00385ECB">
        <w:rPr>
          <w:rFonts w:ascii="Arial" w:hAnsi="Arial" w:cs="Arial"/>
          <w:sz w:val="24"/>
          <w:szCs w:val="24"/>
          <w:lang w:val="en-GB"/>
          <w:rPrChange w:id="2566" w:author="Admin" w:date="2016-10-18T16:05:00Z">
            <w:rPr>
              <w:lang w:val="en-GB"/>
            </w:rPr>
          </w:rPrChange>
        </w:rPr>
        <w:t xml:space="preserve"> one of the first requirements were that the MCU would use very few delays and instead use a task manager.</w:t>
      </w:r>
      <w:r w:rsidR="00C46C36">
        <w:rPr>
          <w:rFonts w:ascii="Arial" w:hAnsi="Arial" w:cs="Arial"/>
          <w:sz w:val="24"/>
          <w:szCs w:val="24"/>
          <w:lang w:val="en-GB"/>
        </w:rPr>
        <w:t xml:space="preserve"> The task manager must enable the</w:t>
      </w:r>
      <w:r w:rsidRPr="00385ECB">
        <w:rPr>
          <w:rFonts w:ascii="Arial" w:hAnsi="Arial" w:cs="Arial"/>
          <w:sz w:val="24"/>
          <w:szCs w:val="24"/>
          <w:lang w:val="en-GB"/>
          <w:rPrChange w:id="2567" w:author="Admin" w:date="2016-10-18T16:05:00Z">
            <w:rPr>
              <w:lang w:val="en-GB"/>
            </w:rPr>
          </w:rPrChange>
        </w:rPr>
        <w:t xml:space="preserve"> MCU module to operate without delays when dispensing components so </w:t>
      </w:r>
      <w:r w:rsidR="00F96408">
        <w:rPr>
          <w:rFonts w:ascii="Arial" w:hAnsi="Arial" w:cs="Arial"/>
          <w:sz w:val="24"/>
          <w:szCs w:val="24"/>
          <w:lang w:val="en-GB"/>
        </w:rPr>
        <w:t xml:space="preserve">that </w:t>
      </w:r>
      <w:r w:rsidRPr="00385ECB">
        <w:rPr>
          <w:rFonts w:ascii="Arial" w:hAnsi="Arial" w:cs="Arial"/>
          <w:sz w:val="24"/>
          <w:szCs w:val="24"/>
          <w:lang w:val="en-GB"/>
          <w:rPrChange w:id="2568" w:author="Admin" w:date="2016-10-18T16:05:00Z">
            <w:rPr>
              <w:lang w:val="en-GB"/>
            </w:rPr>
          </w:rPrChange>
        </w:rPr>
        <w:t xml:space="preserve">the system will not be held up by any one task. In addition to the task manager, motor control for the 3 kinds of motors must be present. Detection for empty load and low cartridge/tube </w:t>
      </w:r>
      <w:r w:rsidR="001968E7">
        <w:rPr>
          <w:rFonts w:ascii="Arial" w:hAnsi="Arial" w:cs="Arial"/>
          <w:sz w:val="24"/>
          <w:szCs w:val="24"/>
          <w:lang w:val="en-GB"/>
        </w:rPr>
        <w:t xml:space="preserve">will be done by </w:t>
      </w:r>
      <w:r w:rsidRPr="00385ECB">
        <w:rPr>
          <w:rFonts w:ascii="Arial" w:hAnsi="Arial" w:cs="Arial"/>
          <w:sz w:val="24"/>
          <w:szCs w:val="24"/>
          <w:lang w:val="en-GB"/>
          <w:rPrChange w:id="2569" w:author="Admin" w:date="2016-10-18T16:05:00Z">
            <w:rPr>
              <w:lang w:val="en-GB"/>
            </w:rPr>
          </w:rPrChange>
        </w:rPr>
        <w:t xml:space="preserve">using optical gap sensors. An address storage system must be in place so the device will </w:t>
      </w:r>
      <w:r w:rsidR="001968E7">
        <w:rPr>
          <w:rFonts w:ascii="Arial" w:hAnsi="Arial" w:cs="Arial"/>
          <w:sz w:val="24"/>
          <w:szCs w:val="24"/>
          <w:lang w:val="en-GB"/>
        </w:rPr>
        <w:t>k</w:t>
      </w:r>
      <w:r w:rsidRPr="00385ECB">
        <w:rPr>
          <w:rFonts w:ascii="Arial" w:hAnsi="Arial" w:cs="Arial"/>
          <w:sz w:val="24"/>
          <w:szCs w:val="24"/>
          <w:lang w:val="en-GB"/>
          <w:rPrChange w:id="2570" w:author="Admin" w:date="2016-10-18T16:05:00Z">
            <w:rPr>
              <w:lang w:val="en-GB"/>
            </w:rPr>
          </w:rPrChange>
        </w:rPr>
        <w:t>now when it is being commanded over the communications bus. Finally</w:t>
      </w:r>
      <w:r w:rsidR="001968E7">
        <w:rPr>
          <w:rFonts w:ascii="Arial" w:hAnsi="Arial" w:cs="Arial"/>
          <w:sz w:val="24"/>
          <w:szCs w:val="24"/>
          <w:lang w:val="en-GB"/>
        </w:rPr>
        <w:t>,</w:t>
      </w:r>
      <w:r w:rsidRPr="00385ECB">
        <w:rPr>
          <w:rFonts w:ascii="Arial" w:hAnsi="Arial" w:cs="Arial"/>
          <w:sz w:val="24"/>
          <w:szCs w:val="24"/>
          <w:lang w:val="en-GB"/>
          <w:rPrChange w:id="2571" w:author="Admin" w:date="2016-10-18T16:05:00Z">
            <w:rPr>
              <w:lang w:val="en-GB"/>
            </w:rPr>
          </w:rPrChange>
        </w:rPr>
        <w:t xml:space="preserve"> the MCU module must have a task to calibrate the device and save the </w:t>
      </w:r>
      <w:r w:rsidR="00C46C36">
        <w:rPr>
          <w:rFonts w:ascii="Arial" w:hAnsi="Arial" w:cs="Arial"/>
          <w:sz w:val="24"/>
          <w:szCs w:val="24"/>
          <w:lang w:val="en-GB"/>
        </w:rPr>
        <w:t>newly set values. T</w:t>
      </w:r>
      <w:r w:rsidRPr="00385ECB">
        <w:rPr>
          <w:rFonts w:ascii="Arial" w:hAnsi="Arial" w:cs="Arial"/>
          <w:sz w:val="24"/>
          <w:szCs w:val="24"/>
          <w:lang w:val="en-GB"/>
          <w:rPrChange w:id="2572" w:author="Admin" w:date="2016-10-18T16:05:00Z">
            <w:rPr>
              <w:lang w:val="en-GB"/>
            </w:rPr>
          </w:rPrChange>
        </w:rPr>
        <w:t xml:space="preserve">he I/O needed </w:t>
      </w:r>
      <w:r w:rsidR="00C46C36">
        <w:rPr>
          <w:rFonts w:ascii="Arial" w:hAnsi="Arial" w:cs="Arial"/>
          <w:sz w:val="24"/>
          <w:szCs w:val="24"/>
          <w:lang w:val="en-GB"/>
        </w:rPr>
        <w:t>can be summarized as follows</w:t>
      </w:r>
      <w:r w:rsidRPr="00385ECB">
        <w:rPr>
          <w:rFonts w:ascii="Arial" w:hAnsi="Arial" w:cs="Arial"/>
          <w:sz w:val="24"/>
          <w:szCs w:val="24"/>
          <w:lang w:val="en-GB"/>
          <w:rPrChange w:id="2573" w:author="Admin" w:date="2016-10-18T16:05:00Z">
            <w:rPr>
              <w:lang w:val="en-GB"/>
            </w:rPr>
          </w:rPrChange>
        </w:rPr>
        <w:t>:</w:t>
      </w:r>
    </w:p>
    <w:p w14:paraId="471BC8E3" w14:textId="77777777" w:rsidR="00E16EBA" w:rsidRPr="00385ECB" w:rsidDel="003C564C" w:rsidRDefault="00E16EBA" w:rsidP="00754AB6">
      <w:pPr>
        <w:spacing w:after="0" w:line="360" w:lineRule="auto"/>
        <w:ind w:left="0" w:firstLine="0"/>
        <w:rPr>
          <w:del w:id="2574" w:author="Admin" w:date="2016-10-18T17:07:00Z"/>
          <w:rFonts w:ascii="Arial" w:hAnsi="Arial" w:cs="Arial"/>
          <w:sz w:val="24"/>
          <w:szCs w:val="24"/>
          <w:lang w:val="en-GB"/>
          <w:rPrChange w:id="2575" w:author="Admin" w:date="2016-10-18T16:05:00Z">
            <w:rPr>
              <w:del w:id="2576" w:author="Admin" w:date="2016-10-18T17:07:00Z"/>
              <w:lang w:val="en-GB"/>
            </w:rPr>
          </w:rPrChange>
        </w:rPr>
        <w:pPrChange w:id="2577" w:author="Admin" w:date="2016-10-18T16:11:00Z">
          <w:pPr>
            <w:ind w:left="1"/>
          </w:pPr>
        </w:pPrChange>
      </w:pPr>
    </w:p>
    <w:p w14:paraId="0FF67D77" w14:textId="77777777" w:rsidR="00C261B9" w:rsidRPr="00385ECB" w:rsidRDefault="007D0309" w:rsidP="003C564C">
      <w:pPr>
        <w:numPr>
          <w:ilvl w:val="0"/>
          <w:numId w:val="11"/>
        </w:numPr>
        <w:spacing w:after="0" w:line="360" w:lineRule="auto"/>
        <w:rPr>
          <w:rFonts w:ascii="Arial" w:hAnsi="Arial" w:cs="Arial"/>
          <w:sz w:val="24"/>
          <w:szCs w:val="24"/>
          <w:lang w:val="en-GB"/>
          <w:rPrChange w:id="2578" w:author="Admin" w:date="2016-10-18T16:05:00Z">
            <w:rPr>
              <w:lang w:val="en-GB"/>
            </w:rPr>
          </w:rPrChange>
        </w:rPr>
        <w:pPrChange w:id="2579" w:author="Admin" w:date="2016-10-18T17:07:00Z">
          <w:pPr>
            <w:spacing w:after="116"/>
            <w:ind w:left="555"/>
          </w:pPr>
        </w:pPrChange>
      </w:pPr>
      <w:r w:rsidRPr="00385ECB">
        <w:rPr>
          <w:rFonts w:ascii="Arial" w:hAnsi="Arial" w:cs="Arial"/>
          <w:sz w:val="24"/>
          <w:szCs w:val="24"/>
          <w:lang w:val="en-GB"/>
          <w:rPrChange w:id="2580" w:author="Admin" w:date="2016-10-18T16:05:00Z">
            <w:rPr>
              <w:lang w:val="en-GB"/>
            </w:rPr>
          </w:rPrChange>
        </w:rPr>
        <w:t>22 I/O</w:t>
      </w:r>
    </w:p>
    <w:p w14:paraId="7E37FF44" w14:textId="77777777" w:rsidR="00C261B9" w:rsidRPr="00385ECB" w:rsidRDefault="007D0309" w:rsidP="003C564C">
      <w:pPr>
        <w:numPr>
          <w:ilvl w:val="0"/>
          <w:numId w:val="11"/>
        </w:numPr>
        <w:spacing w:after="0" w:line="360" w:lineRule="auto"/>
        <w:rPr>
          <w:rFonts w:ascii="Arial" w:hAnsi="Arial" w:cs="Arial"/>
          <w:sz w:val="24"/>
          <w:szCs w:val="24"/>
          <w:lang w:val="en-GB"/>
          <w:rPrChange w:id="2581" w:author="Admin" w:date="2016-10-18T16:05:00Z">
            <w:rPr>
              <w:lang w:val="en-GB"/>
            </w:rPr>
          </w:rPrChange>
        </w:rPr>
        <w:pPrChange w:id="2582" w:author="Admin" w:date="2016-10-18T17:07:00Z">
          <w:pPr>
            <w:spacing w:after="116"/>
            <w:ind w:left="555"/>
          </w:pPr>
        </w:pPrChange>
      </w:pPr>
      <w:del w:id="2583" w:author="Admin" w:date="2016-10-18T17:07:00Z">
        <w:r w:rsidRPr="00385ECB" w:rsidDel="003C564C">
          <w:rPr>
            <w:rFonts w:ascii="Arial" w:hAnsi="Arial" w:cs="Arial"/>
            <w:sz w:val="24"/>
            <w:szCs w:val="24"/>
            <w:lang w:val="en-GB"/>
            <w:rPrChange w:id="2584" w:author="Admin" w:date="2016-10-18T16:05:00Z">
              <w:rPr>
                <w:lang w:val="en-GB"/>
              </w:rPr>
            </w:rPrChange>
          </w:rPr>
          <w:delText xml:space="preserve">3 </w:delText>
        </w:r>
      </w:del>
      <w:r w:rsidRPr="00385ECB">
        <w:rPr>
          <w:rFonts w:ascii="Arial" w:hAnsi="Arial" w:cs="Arial"/>
          <w:sz w:val="24"/>
          <w:szCs w:val="24"/>
          <w:lang w:val="en-GB"/>
          <w:rPrChange w:id="2585" w:author="Admin" w:date="2016-10-18T16:05:00Z">
            <w:rPr>
              <w:lang w:val="en-GB"/>
            </w:rPr>
          </w:rPrChange>
        </w:rPr>
        <w:t>Analog Inputs</w:t>
      </w:r>
    </w:p>
    <w:p w14:paraId="4548C705" w14:textId="77777777" w:rsidR="00C261B9" w:rsidRPr="00385ECB" w:rsidRDefault="007D0309" w:rsidP="003C564C">
      <w:pPr>
        <w:numPr>
          <w:ilvl w:val="0"/>
          <w:numId w:val="11"/>
        </w:numPr>
        <w:spacing w:after="0" w:line="360" w:lineRule="auto"/>
        <w:rPr>
          <w:rFonts w:ascii="Arial" w:hAnsi="Arial" w:cs="Arial"/>
          <w:sz w:val="24"/>
          <w:szCs w:val="24"/>
          <w:lang w:val="en-GB"/>
          <w:rPrChange w:id="2586" w:author="Admin" w:date="2016-10-18T16:05:00Z">
            <w:rPr>
              <w:lang w:val="en-GB"/>
            </w:rPr>
          </w:rPrChange>
        </w:rPr>
        <w:pPrChange w:id="2587" w:author="Admin" w:date="2016-10-18T17:07:00Z">
          <w:pPr>
            <w:spacing w:after="116"/>
            <w:ind w:left="555"/>
          </w:pPr>
        </w:pPrChange>
      </w:pPr>
      <w:r w:rsidRPr="00385ECB">
        <w:rPr>
          <w:rFonts w:ascii="Arial" w:hAnsi="Arial" w:cs="Arial"/>
          <w:sz w:val="24"/>
          <w:szCs w:val="24"/>
          <w:lang w:val="en-GB"/>
          <w:rPrChange w:id="2588" w:author="Admin" w:date="2016-10-18T16:05:00Z">
            <w:rPr>
              <w:lang w:val="en-GB"/>
            </w:rPr>
          </w:rPrChange>
        </w:rPr>
        <w:t>1 PWM Channel</w:t>
      </w:r>
    </w:p>
    <w:p w14:paraId="1407D346" w14:textId="77777777" w:rsidR="00C261B9" w:rsidRPr="00385ECB" w:rsidRDefault="007D0309" w:rsidP="003C564C">
      <w:pPr>
        <w:numPr>
          <w:ilvl w:val="0"/>
          <w:numId w:val="11"/>
        </w:numPr>
        <w:spacing w:after="0" w:line="360" w:lineRule="auto"/>
        <w:rPr>
          <w:ins w:id="2589" w:author="Admin" w:date="2016-10-18T16:37:00Z"/>
          <w:rFonts w:ascii="Arial" w:hAnsi="Arial" w:cs="Arial"/>
          <w:sz w:val="24"/>
          <w:szCs w:val="24"/>
          <w:lang w:val="en-GB"/>
        </w:rPr>
        <w:pPrChange w:id="2590" w:author="Admin" w:date="2016-10-18T17:07:00Z">
          <w:pPr>
            <w:spacing w:after="646"/>
            <w:ind w:left="555"/>
          </w:pPr>
        </w:pPrChange>
      </w:pPr>
      <w:r w:rsidRPr="00385ECB">
        <w:rPr>
          <w:rFonts w:ascii="Arial" w:hAnsi="Arial" w:cs="Arial"/>
          <w:sz w:val="24"/>
          <w:szCs w:val="24"/>
          <w:lang w:val="en-GB"/>
          <w:rPrChange w:id="2591" w:author="Admin" w:date="2016-10-18T16:05:00Z">
            <w:rPr>
              <w:lang w:val="en-GB"/>
            </w:rPr>
          </w:rPrChange>
        </w:rPr>
        <w:t>1 UART Interface</w:t>
      </w:r>
    </w:p>
    <w:p w14:paraId="0B40F0B6" w14:textId="77777777" w:rsidR="00D12910" w:rsidRPr="00385ECB" w:rsidRDefault="00D12910" w:rsidP="00754AB6">
      <w:pPr>
        <w:spacing w:after="0" w:line="360" w:lineRule="auto"/>
        <w:ind w:left="0" w:firstLine="0"/>
        <w:rPr>
          <w:rFonts w:ascii="Arial" w:hAnsi="Arial" w:cs="Arial"/>
          <w:sz w:val="24"/>
          <w:szCs w:val="24"/>
          <w:lang w:val="en-GB"/>
          <w:rPrChange w:id="2592" w:author="Admin" w:date="2016-10-18T16:05:00Z">
            <w:rPr>
              <w:lang w:val="en-GB"/>
            </w:rPr>
          </w:rPrChange>
        </w:rPr>
        <w:pPrChange w:id="2593" w:author="Admin" w:date="2016-10-18T16:11:00Z">
          <w:pPr>
            <w:spacing w:after="646"/>
            <w:ind w:left="555"/>
          </w:pPr>
        </w:pPrChange>
      </w:pPr>
    </w:p>
    <w:p w14:paraId="555F2625" w14:textId="77777777" w:rsidR="00C261B9" w:rsidRPr="00385ECB" w:rsidRDefault="007D0309" w:rsidP="00D12910">
      <w:pPr>
        <w:pStyle w:val="Heading3"/>
        <w:tabs>
          <w:tab w:val="clear" w:pos="977"/>
          <w:tab w:val="left" w:pos="990"/>
        </w:tabs>
        <w:rPr>
          <w:ins w:id="2594" w:author="Admin" w:date="2016-10-18T16:20:00Z"/>
        </w:rPr>
        <w:pPrChange w:id="2595" w:author="Admin" w:date="2016-10-18T16:37:00Z">
          <w:pPr>
            <w:spacing w:after="646"/>
            <w:ind w:left="555"/>
          </w:pPr>
        </w:pPrChange>
      </w:pPr>
      <w:bookmarkStart w:id="2596" w:name="_Toc44036"/>
      <w:del w:id="2597" w:author="Admin" w:date="2016-10-18T16:20:00Z">
        <w:r w:rsidRPr="00385ECB" w:rsidDel="00E16EBA">
          <w:rPr>
            <w:rPrChange w:id="2598" w:author="Admin" w:date="2016-10-18T16:05:00Z">
              <w:rPr>
                <w:rFonts w:ascii="Calibri" w:eastAsia="Calibri" w:hAnsi="Calibri" w:cs="Calibri"/>
                <w:b/>
                <w:lang w:val="en-GB"/>
              </w:rPr>
            </w:rPrChange>
          </w:rPr>
          <w:tab/>
        </w:r>
      </w:del>
      <w:r w:rsidRPr="00385ECB">
        <w:t>3.3.3</w:t>
      </w:r>
      <w:r w:rsidRPr="00385ECB">
        <w:tab/>
        <w:t>Website</w:t>
      </w:r>
      <w:bookmarkEnd w:id="2596"/>
    </w:p>
    <w:p w14:paraId="3E4743D7" w14:textId="77777777" w:rsidR="00E16EBA" w:rsidRPr="00385ECB" w:rsidRDefault="00E16EBA" w:rsidP="006D059D">
      <w:pPr>
        <w:spacing w:after="0" w:line="360" w:lineRule="auto"/>
        <w:ind w:left="0" w:firstLine="0"/>
        <w:rPr>
          <w:lang w:val="en-GB"/>
        </w:rPr>
        <w:pPrChange w:id="2599" w:author="Admin" w:date="2016-11-01T19:40:00Z">
          <w:pPr/>
        </w:pPrChange>
      </w:pPr>
    </w:p>
    <w:p w14:paraId="4F02663F" w14:textId="77777777" w:rsidR="006D059D" w:rsidRPr="00385ECB" w:rsidRDefault="001968E7" w:rsidP="006D059D">
      <w:pPr>
        <w:spacing w:line="360" w:lineRule="auto"/>
        <w:ind w:left="0" w:firstLine="0"/>
        <w:rPr>
          <w:ins w:id="2600" w:author="Admin" w:date="2016-11-01T19:40:00Z"/>
          <w:rFonts w:ascii="Arial" w:hAnsi="Arial" w:cs="Arial"/>
          <w:sz w:val="24"/>
          <w:szCs w:val="24"/>
          <w:lang w:val="en-GB"/>
          <w:rPrChange w:id="2601" w:author="Admin" w:date="2016-11-01T19:40:00Z">
            <w:rPr>
              <w:ins w:id="2602" w:author="Admin" w:date="2016-11-01T19:40:00Z"/>
              <w:lang w:val="en-GB"/>
            </w:rPr>
          </w:rPrChange>
        </w:rPr>
        <w:pPrChange w:id="2603" w:author="Admin" w:date="2016-11-01T19:40:00Z">
          <w:pPr>
            <w:ind w:left="1"/>
          </w:pPr>
        </w:pPrChange>
      </w:pPr>
      <w:r>
        <w:rPr>
          <w:rFonts w:ascii="Arial" w:hAnsi="Arial" w:cs="Arial"/>
          <w:sz w:val="24"/>
          <w:szCs w:val="24"/>
          <w:lang w:val="en-GB"/>
        </w:rPr>
        <w:t xml:space="preserve">The website is </w:t>
      </w:r>
      <w:r w:rsidR="007D0309" w:rsidRPr="00385ECB">
        <w:rPr>
          <w:rFonts w:ascii="Arial" w:hAnsi="Arial" w:cs="Arial"/>
          <w:sz w:val="24"/>
          <w:szCs w:val="24"/>
          <w:lang w:val="en-GB"/>
          <w:rPrChange w:id="2604" w:author="Admin" w:date="2016-11-01T19:40:00Z">
            <w:rPr>
              <w:lang w:val="en-GB"/>
            </w:rPr>
          </w:rPrChange>
        </w:rPr>
        <w:t xml:space="preserve">proof of concept in order to show the device is capable of interacting with the information saved by a website. The web page must be easy to use for </w:t>
      </w:r>
      <w:r>
        <w:rPr>
          <w:rFonts w:ascii="Arial" w:hAnsi="Arial" w:cs="Arial"/>
          <w:sz w:val="24"/>
          <w:szCs w:val="24"/>
          <w:lang w:val="en-GB"/>
        </w:rPr>
        <w:t>those</w:t>
      </w:r>
      <w:r w:rsidR="007D0309" w:rsidRPr="00385ECB">
        <w:rPr>
          <w:rFonts w:ascii="Arial" w:hAnsi="Arial" w:cs="Arial"/>
          <w:sz w:val="24"/>
          <w:szCs w:val="24"/>
          <w:lang w:val="en-GB"/>
          <w:rPrChange w:id="2605" w:author="Admin" w:date="2016-11-01T19:40:00Z">
            <w:rPr>
              <w:lang w:val="en-GB"/>
            </w:rPr>
          </w:rPrChange>
        </w:rPr>
        <w:t xml:space="preserve"> wishing to </w:t>
      </w:r>
      <w:r>
        <w:rPr>
          <w:rFonts w:ascii="Arial" w:hAnsi="Arial" w:cs="Arial"/>
          <w:sz w:val="24"/>
          <w:szCs w:val="24"/>
          <w:lang w:val="en-GB"/>
        </w:rPr>
        <w:t>place</w:t>
      </w:r>
      <w:r w:rsidR="007D0309" w:rsidRPr="00385ECB">
        <w:rPr>
          <w:rFonts w:ascii="Arial" w:hAnsi="Arial" w:cs="Arial"/>
          <w:sz w:val="24"/>
          <w:szCs w:val="24"/>
          <w:lang w:val="en-GB"/>
          <w:rPrChange w:id="2606" w:author="Admin" w:date="2016-11-01T19:40:00Z">
            <w:rPr>
              <w:lang w:val="en-GB"/>
            </w:rPr>
          </w:rPrChange>
        </w:rPr>
        <w:t xml:space="preserve"> orders from the Vending Machine. There</w:t>
      </w:r>
      <w:r>
        <w:rPr>
          <w:rFonts w:ascii="Arial" w:hAnsi="Arial" w:cs="Arial"/>
          <w:sz w:val="24"/>
          <w:szCs w:val="24"/>
          <w:lang w:val="en-GB"/>
        </w:rPr>
        <w:t xml:space="preserve"> should be a comments section in some form</w:t>
      </w:r>
      <w:r w:rsidR="00C46C36">
        <w:rPr>
          <w:rFonts w:ascii="Arial" w:hAnsi="Arial" w:cs="Arial"/>
          <w:sz w:val="24"/>
          <w:szCs w:val="24"/>
          <w:lang w:val="en-GB"/>
        </w:rPr>
        <w:t>,</w:t>
      </w:r>
      <w:r>
        <w:rPr>
          <w:rFonts w:ascii="Arial" w:hAnsi="Arial" w:cs="Arial"/>
          <w:sz w:val="24"/>
          <w:szCs w:val="24"/>
          <w:lang w:val="en-GB"/>
        </w:rPr>
        <w:t xml:space="preserve"> so u</w:t>
      </w:r>
      <w:r w:rsidR="007D0309" w:rsidRPr="00385ECB">
        <w:rPr>
          <w:rFonts w:ascii="Arial" w:hAnsi="Arial" w:cs="Arial"/>
          <w:sz w:val="24"/>
          <w:szCs w:val="24"/>
          <w:lang w:val="en-GB"/>
          <w:rPrChange w:id="2607" w:author="Admin" w:date="2016-11-01T19:40:00Z">
            <w:rPr>
              <w:lang w:val="en-GB"/>
            </w:rPr>
          </w:rPrChange>
        </w:rPr>
        <w:t xml:space="preserve">sers can </w:t>
      </w:r>
      <w:r w:rsidR="00C46C36">
        <w:rPr>
          <w:rFonts w:ascii="Arial" w:hAnsi="Arial" w:cs="Arial"/>
          <w:sz w:val="24"/>
          <w:szCs w:val="24"/>
          <w:lang w:val="en-GB"/>
        </w:rPr>
        <w:t>provide</w:t>
      </w:r>
      <w:r w:rsidR="007D0309" w:rsidRPr="00385ECB">
        <w:rPr>
          <w:rFonts w:ascii="Arial" w:hAnsi="Arial" w:cs="Arial"/>
          <w:sz w:val="24"/>
          <w:szCs w:val="24"/>
          <w:lang w:val="en-GB"/>
          <w:rPrChange w:id="2608" w:author="Admin" w:date="2016-11-01T19:40:00Z">
            <w:rPr>
              <w:lang w:val="en-GB"/>
            </w:rPr>
          </w:rPrChange>
        </w:rPr>
        <w:t xml:space="preserve"> feedback or report problems with the Vending Machine. The website should also be able to interface with the database</w:t>
      </w:r>
      <w:r>
        <w:rPr>
          <w:rFonts w:ascii="Arial" w:hAnsi="Arial" w:cs="Arial"/>
          <w:sz w:val="24"/>
          <w:szCs w:val="24"/>
          <w:lang w:val="en-GB"/>
        </w:rPr>
        <w:t xml:space="preserve"> in order</w:t>
      </w:r>
      <w:r w:rsidR="007D0309" w:rsidRPr="00385ECB">
        <w:rPr>
          <w:rFonts w:ascii="Arial" w:hAnsi="Arial" w:cs="Arial"/>
          <w:sz w:val="24"/>
          <w:szCs w:val="24"/>
          <w:lang w:val="en-GB"/>
          <w:rPrChange w:id="2609" w:author="Admin" w:date="2016-11-01T19:40:00Z">
            <w:rPr>
              <w:lang w:val="en-GB"/>
            </w:rPr>
          </w:rPrChange>
        </w:rPr>
        <w:t xml:space="preserve"> to store and read data from it.</w:t>
      </w:r>
    </w:p>
    <w:p w14:paraId="2A19623E" w14:textId="77777777" w:rsidR="006D059D" w:rsidRPr="00385ECB" w:rsidRDefault="006D059D" w:rsidP="006D059D">
      <w:pPr>
        <w:pStyle w:val="Heading1"/>
        <w:rPr>
          <w:ins w:id="2610" w:author="Admin" w:date="2016-11-01T19:40:00Z"/>
          <w:lang w:val="en-GB"/>
        </w:rPr>
        <w:sectPr w:rsidR="006D059D" w:rsidRPr="00385ECB">
          <w:pgSz w:w="11906" w:h="16838"/>
          <w:pgMar w:top="1134" w:right="1134" w:bottom="1092" w:left="1134" w:header="720" w:footer="494" w:gutter="0"/>
          <w:pgNumType w:start="1"/>
          <w:cols w:space="720"/>
        </w:sectPr>
      </w:pPr>
    </w:p>
    <w:p w14:paraId="2ADAB8D2" w14:textId="77777777" w:rsidR="00C261B9" w:rsidRPr="00385ECB" w:rsidDel="006D059D" w:rsidRDefault="007D0309" w:rsidP="006D059D">
      <w:pPr>
        <w:pStyle w:val="Heading1"/>
        <w:rPr>
          <w:del w:id="2611" w:author="Admin" w:date="2016-11-01T19:40:00Z"/>
          <w:lang w:val="en-GB"/>
        </w:rPr>
        <w:pPrChange w:id="2612" w:author="Admin" w:date="2016-11-01T19:40:00Z">
          <w:pPr>
            <w:ind w:left="1"/>
          </w:pPr>
        </w:pPrChange>
      </w:pPr>
      <w:del w:id="2613" w:author="Admin" w:date="2016-11-01T19:40:00Z">
        <w:r w:rsidRPr="00385ECB" w:rsidDel="006D059D">
          <w:rPr>
            <w:lang w:val="en-GB"/>
          </w:rPr>
          <w:br w:type="page"/>
        </w:r>
      </w:del>
    </w:p>
    <w:p w14:paraId="23F11107" w14:textId="77777777" w:rsidR="00C261B9" w:rsidRPr="00385ECB" w:rsidRDefault="00E16EBA" w:rsidP="006D059D">
      <w:pPr>
        <w:pStyle w:val="Heading1"/>
        <w:rPr>
          <w:ins w:id="2614" w:author="Admin" w:date="2016-10-18T16:20:00Z"/>
          <w:lang w:val="en-GB"/>
        </w:rPr>
        <w:pPrChange w:id="2615" w:author="Admin" w:date="2016-11-01T19:40:00Z">
          <w:pPr>
            <w:ind w:left="1"/>
          </w:pPr>
        </w:pPrChange>
      </w:pPr>
      <w:bookmarkStart w:id="2616" w:name="_Toc44037"/>
      <w:r w:rsidRPr="00385ECB">
        <w:rPr>
          <w:lang w:val="en-GB"/>
        </w:rPr>
        <w:t>4</w:t>
      </w:r>
      <w:r w:rsidRPr="00385ECB">
        <w:rPr>
          <w:lang w:val="en-GB"/>
        </w:rPr>
        <w:tab/>
        <w:t xml:space="preserve">DESIGN AND PROTOTYPING METHODOLOGY AND </w:t>
      </w:r>
      <w:ins w:id="2617" w:author="Admin" w:date="2016-10-18T16:20:00Z">
        <w:r w:rsidRPr="00385ECB">
          <w:rPr>
            <w:lang w:val="en-GB"/>
          </w:rPr>
          <w:tab/>
        </w:r>
      </w:ins>
      <w:r w:rsidRPr="00385ECB">
        <w:rPr>
          <w:lang w:val="en-GB"/>
        </w:rPr>
        <w:t>PROCEDURE</w:t>
      </w:r>
      <w:bookmarkEnd w:id="2616"/>
    </w:p>
    <w:p w14:paraId="722710FB" w14:textId="77777777" w:rsidR="00E16EBA" w:rsidRPr="00385ECB" w:rsidRDefault="00E16EBA" w:rsidP="001C1ABF">
      <w:pPr>
        <w:rPr>
          <w:lang w:val="en-GB"/>
        </w:rPr>
      </w:pPr>
    </w:p>
    <w:p w14:paraId="5FC36C69" w14:textId="77777777" w:rsidR="00C261B9" w:rsidRPr="00385ECB" w:rsidRDefault="008B0135" w:rsidP="00754AB6">
      <w:pPr>
        <w:spacing w:after="0" w:line="360" w:lineRule="auto"/>
        <w:ind w:left="0" w:firstLine="0"/>
        <w:rPr>
          <w:ins w:id="2618" w:author="Admin" w:date="2016-10-18T16:20:00Z"/>
          <w:rFonts w:ascii="Arial" w:hAnsi="Arial" w:cs="Arial"/>
          <w:sz w:val="24"/>
          <w:szCs w:val="24"/>
          <w:lang w:val="en-GB"/>
        </w:rPr>
        <w:pPrChange w:id="2619" w:author="Admin" w:date="2016-10-18T16:11:00Z">
          <w:pPr>
            <w:spacing w:after="723"/>
            <w:ind w:left="1"/>
          </w:pPr>
        </w:pPrChange>
      </w:pPr>
      <w:r>
        <w:rPr>
          <w:rFonts w:ascii="Arial" w:hAnsi="Arial" w:cs="Arial"/>
          <w:sz w:val="24"/>
          <w:szCs w:val="24"/>
          <w:lang w:val="en-GB"/>
        </w:rPr>
        <w:t>Prior to beginning</w:t>
      </w:r>
      <w:r w:rsidR="007D0309" w:rsidRPr="00385ECB">
        <w:rPr>
          <w:rFonts w:ascii="Arial" w:hAnsi="Arial" w:cs="Arial"/>
          <w:sz w:val="24"/>
          <w:szCs w:val="24"/>
          <w:lang w:val="en-GB"/>
          <w:rPrChange w:id="2620" w:author="Admin" w:date="2016-10-18T16:05:00Z">
            <w:rPr>
              <w:lang w:val="en-GB"/>
            </w:rPr>
          </w:rPrChange>
        </w:rPr>
        <w:t xml:space="preserve"> the design process</w:t>
      </w:r>
      <w:r>
        <w:rPr>
          <w:rFonts w:ascii="Arial" w:hAnsi="Arial" w:cs="Arial"/>
          <w:sz w:val="24"/>
          <w:szCs w:val="24"/>
          <w:lang w:val="en-GB"/>
        </w:rPr>
        <w:t>,</w:t>
      </w:r>
      <w:r w:rsidR="007D0309" w:rsidRPr="00385ECB">
        <w:rPr>
          <w:rFonts w:ascii="Arial" w:hAnsi="Arial" w:cs="Arial"/>
          <w:sz w:val="24"/>
          <w:szCs w:val="24"/>
          <w:lang w:val="en-GB"/>
          <w:rPrChange w:id="2621" w:author="Admin" w:date="2016-10-18T16:05:00Z">
            <w:rPr>
              <w:lang w:val="en-GB"/>
            </w:rPr>
          </w:rPrChange>
        </w:rPr>
        <w:t xml:space="preserve"> a clear methodology was needed to proceed in order to get the best results. This included a set of rules to follow when designing and testing prototypes and more. This section aims to discuss these and elaborate on how the design was approached to meet the requirements set out in the previous section.</w:t>
      </w:r>
    </w:p>
    <w:p w14:paraId="6722E277" w14:textId="77777777" w:rsidR="00E16EBA" w:rsidRPr="00385ECB" w:rsidRDefault="00E16EBA" w:rsidP="00754AB6">
      <w:pPr>
        <w:spacing w:after="0" w:line="360" w:lineRule="auto"/>
        <w:ind w:left="0" w:firstLine="0"/>
        <w:rPr>
          <w:rFonts w:ascii="Arial" w:hAnsi="Arial" w:cs="Arial"/>
          <w:sz w:val="24"/>
          <w:szCs w:val="24"/>
          <w:lang w:val="en-GB"/>
          <w:rPrChange w:id="2622" w:author="Admin" w:date="2016-10-18T16:05:00Z">
            <w:rPr>
              <w:lang w:val="en-GB"/>
            </w:rPr>
          </w:rPrChange>
        </w:rPr>
        <w:pPrChange w:id="2623" w:author="Admin" w:date="2016-10-18T16:11:00Z">
          <w:pPr>
            <w:spacing w:after="723"/>
            <w:ind w:left="1"/>
          </w:pPr>
        </w:pPrChange>
      </w:pPr>
    </w:p>
    <w:p w14:paraId="4056E5C4" w14:textId="77777777" w:rsidR="00C261B9" w:rsidRPr="00385ECB" w:rsidRDefault="007D0309" w:rsidP="00754AB6">
      <w:pPr>
        <w:pStyle w:val="Heading2"/>
        <w:spacing w:after="0" w:line="360" w:lineRule="auto"/>
        <w:ind w:left="0" w:firstLine="0"/>
        <w:jc w:val="both"/>
        <w:rPr>
          <w:ins w:id="2624" w:author="Admin" w:date="2016-10-18T16:21:00Z"/>
          <w:lang w:val="en-GB"/>
        </w:rPr>
        <w:pPrChange w:id="2625" w:author="Admin" w:date="2016-10-18T16:11:00Z">
          <w:pPr>
            <w:spacing w:after="723"/>
            <w:ind w:left="1"/>
          </w:pPr>
        </w:pPrChange>
      </w:pPr>
      <w:bookmarkStart w:id="2626" w:name="_Toc44038"/>
      <w:del w:id="2627" w:author="Admin" w:date="2016-10-18T16:21:00Z">
        <w:r w:rsidRPr="00385ECB" w:rsidDel="00E16EBA">
          <w:rPr>
            <w:rFonts w:eastAsia="Calibri"/>
            <w:lang w:val="en-GB"/>
            <w:rPrChange w:id="2628" w:author="Admin" w:date="2016-10-18T16:05:00Z">
              <w:rPr>
                <w:rFonts w:ascii="Calibri" w:eastAsia="Calibri" w:hAnsi="Calibri" w:cs="Calibri"/>
                <w:b/>
                <w:lang w:val="en-GB"/>
              </w:rPr>
            </w:rPrChange>
          </w:rPr>
          <w:tab/>
        </w:r>
      </w:del>
      <w:r w:rsidR="00E16EBA" w:rsidRPr="00385ECB">
        <w:rPr>
          <w:lang w:val="en-GB"/>
        </w:rPr>
        <w:t>4.1</w:t>
      </w:r>
      <w:r w:rsidR="00E16EBA" w:rsidRPr="00385ECB">
        <w:rPr>
          <w:lang w:val="en-GB"/>
        </w:rPr>
        <w:tab/>
        <w:t>DESIGN</w:t>
      </w:r>
      <w:bookmarkEnd w:id="2626"/>
    </w:p>
    <w:p w14:paraId="60B977AD" w14:textId="77777777" w:rsidR="00E16EBA" w:rsidRPr="00385ECB" w:rsidRDefault="00E16EBA" w:rsidP="001C1ABF">
      <w:pPr>
        <w:rPr>
          <w:lang w:val="en-GB"/>
        </w:rPr>
      </w:pPr>
    </w:p>
    <w:p w14:paraId="46312221" w14:textId="77777777" w:rsidR="00C261B9" w:rsidRPr="00385ECB" w:rsidRDefault="007D0309" w:rsidP="00754AB6">
      <w:pPr>
        <w:spacing w:after="0" w:line="360" w:lineRule="auto"/>
        <w:ind w:left="0" w:firstLine="0"/>
        <w:rPr>
          <w:ins w:id="2629" w:author="Admin" w:date="2016-10-18T16:21:00Z"/>
          <w:rFonts w:ascii="Arial" w:hAnsi="Arial" w:cs="Arial"/>
          <w:sz w:val="24"/>
          <w:szCs w:val="24"/>
          <w:lang w:val="en-GB"/>
        </w:rPr>
        <w:pPrChange w:id="2630" w:author="Admin" w:date="2016-10-18T16:11:00Z">
          <w:pPr>
            <w:spacing w:after="636"/>
            <w:ind w:left="1"/>
          </w:pPr>
        </w:pPrChange>
      </w:pPr>
      <w:r w:rsidRPr="00385ECB">
        <w:rPr>
          <w:rFonts w:ascii="Arial" w:hAnsi="Arial" w:cs="Arial"/>
          <w:sz w:val="24"/>
          <w:szCs w:val="24"/>
          <w:lang w:val="en-GB"/>
          <w:rPrChange w:id="2631" w:author="Admin" w:date="2016-10-18T16:05:00Z">
            <w:rPr>
              <w:lang w:val="en-GB"/>
            </w:rPr>
          </w:rPrChange>
        </w:rPr>
        <w:t>The methodology behind the mechanical design will be reviewed first</w:t>
      </w:r>
      <w:r w:rsidR="00AC110C">
        <w:rPr>
          <w:rFonts w:ascii="Arial" w:hAnsi="Arial" w:cs="Arial"/>
          <w:sz w:val="24"/>
          <w:szCs w:val="24"/>
          <w:lang w:val="en-GB"/>
        </w:rPr>
        <w:t>,</w:t>
      </w:r>
      <w:r w:rsidRPr="00385ECB">
        <w:rPr>
          <w:rFonts w:ascii="Arial" w:hAnsi="Arial" w:cs="Arial"/>
          <w:sz w:val="24"/>
          <w:szCs w:val="24"/>
          <w:lang w:val="en-GB"/>
          <w:rPrChange w:id="2632" w:author="Admin" w:date="2016-10-18T16:05:00Z">
            <w:rPr>
              <w:lang w:val="en-GB"/>
            </w:rPr>
          </w:rPrChange>
        </w:rPr>
        <w:t xml:space="preserve"> then </w:t>
      </w:r>
      <w:r w:rsidR="00AC110C">
        <w:rPr>
          <w:rFonts w:ascii="Arial" w:hAnsi="Arial" w:cs="Arial"/>
          <w:sz w:val="24"/>
          <w:szCs w:val="24"/>
          <w:lang w:val="en-GB"/>
        </w:rPr>
        <w:t xml:space="preserve">the </w:t>
      </w:r>
      <w:r w:rsidRPr="00385ECB">
        <w:rPr>
          <w:rFonts w:ascii="Arial" w:hAnsi="Arial" w:cs="Arial"/>
          <w:sz w:val="24"/>
          <w:szCs w:val="24"/>
          <w:lang w:val="en-GB"/>
          <w:rPrChange w:id="2633" w:author="Admin" w:date="2016-10-18T16:05:00Z">
            <w:rPr>
              <w:lang w:val="en-GB"/>
            </w:rPr>
          </w:rPrChange>
        </w:rPr>
        <w:t>circuit design, software design and</w:t>
      </w:r>
      <w:del w:id="2634" w:author="Admin" w:date="2016-10-18T16:50:00Z">
        <w:r w:rsidRPr="00385ECB" w:rsidDel="00686EE4">
          <w:rPr>
            <w:rFonts w:ascii="Arial" w:hAnsi="Arial" w:cs="Arial"/>
            <w:sz w:val="24"/>
            <w:szCs w:val="24"/>
            <w:lang w:val="en-GB"/>
            <w:rPrChange w:id="2635" w:author="Admin" w:date="2016-10-18T16:05:00Z">
              <w:rPr>
                <w:lang w:val="en-GB"/>
              </w:rPr>
            </w:rPrChange>
          </w:rPr>
          <w:delText xml:space="preserve"> and</w:delText>
        </w:r>
      </w:del>
      <w:r w:rsidR="00AC110C">
        <w:rPr>
          <w:rFonts w:ascii="Arial" w:hAnsi="Arial" w:cs="Arial"/>
          <w:sz w:val="24"/>
          <w:szCs w:val="24"/>
          <w:lang w:val="en-GB"/>
        </w:rPr>
        <w:t xml:space="preserve"> finally prototyping.</w:t>
      </w:r>
    </w:p>
    <w:p w14:paraId="65F7369C" w14:textId="77777777" w:rsidR="00E16EBA" w:rsidRPr="00385ECB" w:rsidRDefault="00E16EBA" w:rsidP="00754AB6">
      <w:pPr>
        <w:spacing w:after="0" w:line="360" w:lineRule="auto"/>
        <w:ind w:left="0" w:firstLine="0"/>
        <w:rPr>
          <w:rFonts w:ascii="Arial" w:hAnsi="Arial" w:cs="Arial"/>
          <w:sz w:val="24"/>
          <w:szCs w:val="24"/>
          <w:lang w:val="en-GB"/>
          <w:rPrChange w:id="2636" w:author="Admin" w:date="2016-10-18T16:05:00Z">
            <w:rPr>
              <w:lang w:val="en-GB"/>
            </w:rPr>
          </w:rPrChange>
        </w:rPr>
        <w:pPrChange w:id="2637" w:author="Admin" w:date="2016-10-18T16:11:00Z">
          <w:pPr>
            <w:spacing w:after="636"/>
            <w:ind w:left="1"/>
          </w:pPr>
        </w:pPrChange>
      </w:pPr>
    </w:p>
    <w:p w14:paraId="57F6EAB8" w14:textId="77777777" w:rsidR="00C261B9" w:rsidRPr="00385ECB" w:rsidRDefault="007D0309" w:rsidP="00D12910">
      <w:pPr>
        <w:pStyle w:val="Heading3"/>
        <w:tabs>
          <w:tab w:val="clear" w:pos="977"/>
          <w:tab w:val="left" w:pos="990"/>
          <w:tab w:val="left" w:pos="2250"/>
        </w:tabs>
        <w:rPr>
          <w:ins w:id="2638" w:author="Admin" w:date="2016-10-18T16:21:00Z"/>
        </w:rPr>
        <w:pPrChange w:id="2639" w:author="Admin" w:date="2016-10-18T16:37:00Z">
          <w:pPr>
            <w:spacing w:after="636"/>
            <w:ind w:left="1"/>
          </w:pPr>
        </w:pPrChange>
      </w:pPr>
      <w:bookmarkStart w:id="2640" w:name="_Toc44039"/>
      <w:del w:id="2641" w:author="Admin" w:date="2016-10-18T16:21:00Z">
        <w:r w:rsidRPr="00385ECB" w:rsidDel="00E16EBA">
          <w:rPr>
            <w:rPrChange w:id="2642" w:author="Admin" w:date="2016-10-18T16:05:00Z">
              <w:rPr>
                <w:rFonts w:ascii="Calibri" w:eastAsia="Calibri" w:hAnsi="Calibri" w:cs="Calibri"/>
                <w:b/>
                <w:lang w:val="en-GB"/>
              </w:rPr>
            </w:rPrChange>
          </w:rPr>
          <w:tab/>
        </w:r>
      </w:del>
      <w:r w:rsidRPr="00385ECB">
        <w:t>4.1.1</w:t>
      </w:r>
      <w:r w:rsidRPr="00385ECB">
        <w:tab/>
        <w:t>Mechanical Design Methodology</w:t>
      </w:r>
      <w:bookmarkEnd w:id="2640"/>
    </w:p>
    <w:p w14:paraId="36976BD6" w14:textId="77777777" w:rsidR="00E16EBA" w:rsidRPr="00385ECB" w:rsidRDefault="00E16EBA" w:rsidP="001C1ABF">
      <w:pPr>
        <w:rPr>
          <w:lang w:val="en-GB"/>
        </w:rPr>
      </w:pPr>
    </w:p>
    <w:p w14:paraId="6A10C628" w14:textId="77777777" w:rsidR="00C261B9" w:rsidRPr="00385ECB" w:rsidRDefault="007D0309" w:rsidP="00754AB6">
      <w:pPr>
        <w:spacing w:after="0" w:line="360" w:lineRule="auto"/>
        <w:ind w:left="0" w:firstLine="0"/>
        <w:rPr>
          <w:ins w:id="2643" w:author="Admin" w:date="2016-10-18T16:21:00Z"/>
          <w:rFonts w:ascii="Arial" w:hAnsi="Arial" w:cs="Arial"/>
          <w:sz w:val="24"/>
          <w:szCs w:val="24"/>
          <w:lang w:val="en-GB"/>
        </w:rPr>
        <w:pPrChange w:id="2644" w:author="Admin" w:date="2016-10-18T16:11:00Z">
          <w:pPr>
            <w:ind w:left="1"/>
          </w:pPr>
        </w:pPrChange>
      </w:pPr>
      <w:r w:rsidRPr="00385ECB">
        <w:rPr>
          <w:rFonts w:ascii="Arial" w:hAnsi="Arial" w:cs="Arial"/>
          <w:sz w:val="24"/>
          <w:szCs w:val="24"/>
          <w:lang w:val="en-GB"/>
          <w:rPrChange w:id="2645" w:author="Admin" w:date="2016-10-18T16:05:00Z">
            <w:rPr>
              <w:lang w:val="en-GB"/>
            </w:rPr>
          </w:rPrChange>
        </w:rPr>
        <w:t xml:space="preserve">In order to </w:t>
      </w:r>
      <w:r w:rsidR="00AC110C">
        <w:rPr>
          <w:rFonts w:ascii="Arial" w:hAnsi="Arial" w:cs="Arial"/>
          <w:sz w:val="24"/>
          <w:szCs w:val="24"/>
          <w:lang w:val="en-GB"/>
        </w:rPr>
        <w:t>produce</w:t>
      </w:r>
      <w:r w:rsidRPr="00385ECB">
        <w:rPr>
          <w:rFonts w:ascii="Arial" w:hAnsi="Arial" w:cs="Arial"/>
          <w:sz w:val="24"/>
          <w:szCs w:val="24"/>
          <w:lang w:val="en-GB"/>
          <w:rPrChange w:id="2646" w:author="Admin" w:date="2016-10-18T16:05:00Z">
            <w:rPr>
              <w:lang w:val="en-GB"/>
            </w:rPr>
          </w:rPrChange>
        </w:rPr>
        <w:t xml:space="preserve"> an effective design</w:t>
      </w:r>
      <w:r w:rsidR="00AC110C">
        <w:rPr>
          <w:rFonts w:ascii="Arial" w:hAnsi="Arial" w:cs="Arial"/>
          <w:sz w:val="24"/>
          <w:szCs w:val="24"/>
          <w:lang w:val="en-GB"/>
        </w:rPr>
        <w:t>,</w:t>
      </w:r>
      <w:r w:rsidRPr="00385ECB">
        <w:rPr>
          <w:rFonts w:ascii="Arial" w:hAnsi="Arial" w:cs="Arial"/>
          <w:sz w:val="24"/>
          <w:szCs w:val="24"/>
          <w:lang w:val="en-GB"/>
          <w:rPrChange w:id="2647" w:author="Admin" w:date="2016-10-18T16:05:00Z">
            <w:rPr>
              <w:lang w:val="en-GB"/>
            </w:rPr>
          </w:rPrChange>
        </w:rPr>
        <w:t xml:space="preserve"> certain constraints were first laid out to limit the scope and complexity of the design.</w:t>
      </w:r>
    </w:p>
    <w:p w14:paraId="208EEF6F" w14:textId="77777777" w:rsidR="00E16EBA" w:rsidRPr="00385ECB" w:rsidRDefault="00E16EBA" w:rsidP="00754AB6">
      <w:pPr>
        <w:spacing w:after="0" w:line="360" w:lineRule="auto"/>
        <w:ind w:left="0" w:firstLine="0"/>
        <w:rPr>
          <w:rFonts w:ascii="Arial" w:hAnsi="Arial" w:cs="Arial"/>
          <w:sz w:val="24"/>
          <w:szCs w:val="24"/>
          <w:lang w:val="en-GB"/>
          <w:rPrChange w:id="2648" w:author="Admin" w:date="2016-10-18T16:05:00Z">
            <w:rPr>
              <w:lang w:val="en-GB"/>
            </w:rPr>
          </w:rPrChange>
        </w:rPr>
        <w:pPrChange w:id="2649" w:author="Admin" w:date="2016-10-18T16:11:00Z">
          <w:pPr>
            <w:ind w:left="1"/>
          </w:pPr>
        </w:pPrChange>
      </w:pPr>
    </w:p>
    <w:p w14:paraId="26843551" w14:textId="77777777" w:rsidR="00C261B9" w:rsidRDefault="007D0309" w:rsidP="00754AB6">
      <w:pPr>
        <w:spacing w:after="0" w:line="360" w:lineRule="auto"/>
        <w:ind w:left="0" w:firstLine="0"/>
        <w:rPr>
          <w:rFonts w:ascii="Arial" w:hAnsi="Arial" w:cs="Arial"/>
          <w:sz w:val="24"/>
          <w:szCs w:val="24"/>
          <w:lang w:val="en-GB"/>
        </w:rPr>
        <w:pPrChange w:id="2650" w:author="Admin" w:date="2016-10-18T16:11:00Z">
          <w:pPr>
            <w:ind w:left="1"/>
          </w:pPr>
        </w:pPrChange>
      </w:pPr>
      <w:r w:rsidRPr="00385ECB">
        <w:rPr>
          <w:rFonts w:ascii="Arial" w:hAnsi="Arial" w:cs="Arial"/>
          <w:sz w:val="24"/>
          <w:szCs w:val="24"/>
          <w:lang w:val="en-GB"/>
          <w:rPrChange w:id="2651" w:author="Admin" w:date="2016-10-18T16:05:00Z">
            <w:rPr>
              <w:lang w:val="en-GB"/>
            </w:rPr>
          </w:rPrChange>
        </w:rPr>
        <w:t>In order to limit the complexity</w:t>
      </w:r>
      <w:r w:rsidR="00AC110C">
        <w:rPr>
          <w:rFonts w:ascii="Arial" w:hAnsi="Arial" w:cs="Arial"/>
          <w:sz w:val="24"/>
          <w:szCs w:val="24"/>
          <w:lang w:val="en-GB"/>
        </w:rPr>
        <w:t>,</w:t>
      </w:r>
      <w:r w:rsidRPr="00385ECB">
        <w:rPr>
          <w:rFonts w:ascii="Arial" w:hAnsi="Arial" w:cs="Arial"/>
          <w:sz w:val="24"/>
          <w:szCs w:val="24"/>
          <w:lang w:val="en-GB"/>
          <w:rPrChange w:id="2652" w:author="Admin" w:date="2016-10-18T16:05:00Z">
            <w:rPr>
              <w:lang w:val="en-GB"/>
            </w:rPr>
          </w:rPrChange>
        </w:rPr>
        <w:t xml:space="preserve"> a simple design approach was used where simplicity and the method </w:t>
      </w:r>
      <w:r w:rsidR="00AC110C">
        <w:rPr>
          <w:rFonts w:ascii="Arial" w:hAnsi="Arial" w:cs="Arial"/>
          <w:sz w:val="24"/>
          <w:szCs w:val="24"/>
          <w:lang w:val="en-GB"/>
        </w:rPr>
        <w:t>of forward thinking of “</w:t>
      </w:r>
      <w:r w:rsidRPr="00385ECB">
        <w:rPr>
          <w:rFonts w:ascii="Arial" w:hAnsi="Arial" w:cs="Arial"/>
          <w:sz w:val="24"/>
          <w:szCs w:val="24"/>
          <w:lang w:val="en-GB"/>
          <w:rPrChange w:id="2653" w:author="Admin" w:date="2016-10-18T16:05:00Z">
            <w:rPr>
              <w:lang w:val="en-GB"/>
            </w:rPr>
          </w:rPrChange>
        </w:rPr>
        <w:t>how would it fail” were always the first and ongoing design considerati</w:t>
      </w:r>
      <w:r w:rsidR="00AC110C">
        <w:rPr>
          <w:rFonts w:ascii="Arial" w:hAnsi="Arial" w:cs="Arial"/>
          <w:sz w:val="24"/>
          <w:szCs w:val="24"/>
          <w:lang w:val="en-GB"/>
        </w:rPr>
        <w:t>ons. Once a</w:t>
      </w:r>
      <w:r w:rsidRPr="00385ECB">
        <w:rPr>
          <w:rFonts w:ascii="Arial" w:hAnsi="Arial" w:cs="Arial"/>
          <w:sz w:val="24"/>
          <w:szCs w:val="24"/>
          <w:lang w:val="en-GB"/>
          <w:rPrChange w:id="2654" w:author="Admin" w:date="2016-10-18T16:05:00Z">
            <w:rPr>
              <w:lang w:val="en-GB"/>
            </w:rPr>
          </w:rPrChange>
        </w:rPr>
        <w:t xml:space="preserve"> simple idea was theorized</w:t>
      </w:r>
      <w:r w:rsidR="00AC110C">
        <w:rPr>
          <w:rFonts w:ascii="Arial" w:hAnsi="Arial" w:cs="Arial"/>
          <w:sz w:val="24"/>
          <w:szCs w:val="24"/>
          <w:lang w:val="en-GB"/>
        </w:rPr>
        <w:t>,</w:t>
      </w:r>
      <w:r w:rsidRPr="00385ECB">
        <w:rPr>
          <w:rFonts w:ascii="Arial" w:hAnsi="Arial" w:cs="Arial"/>
          <w:sz w:val="24"/>
          <w:szCs w:val="24"/>
          <w:lang w:val="en-GB"/>
          <w:rPrChange w:id="2655" w:author="Admin" w:date="2016-10-18T16:05:00Z">
            <w:rPr>
              <w:lang w:val="en-GB"/>
            </w:rPr>
          </w:rPrChange>
        </w:rPr>
        <w:t xml:space="preserve"> details were added in order to make it more functional. Simplicity was not the main goal</w:t>
      </w:r>
      <w:r w:rsidR="00AC110C">
        <w:rPr>
          <w:rFonts w:ascii="Arial" w:hAnsi="Arial" w:cs="Arial"/>
          <w:sz w:val="24"/>
          <w:szCs w:val="24"/>
          <w:lang w:val="en-GB"/>
        </w:rPr>
        <w:t>,</w:t>
      </w:r>
      <w:r w:rsidRPr="00385ECB">
        <w:rPr>
          <w:rFonts w:ascii="Arial" w:hAnsi="Arial" w:cs="Arial"/>
          <w:sz w:val="24"/>
          <w:szCs w:val="24"/>
          <w:lang w:val="en-GB"/>
          <w:rPrChange w:id="2656" w:author="Admin" w:date="2016-10-18T16:05:00Z">
            <w:rPr>
              <w:lang w:val="en-GB"/>
            </w:rPr>
          </w:rPrChange>
        </w:rPr>
        <w:t xml:space="preserve"> as complexity would be </w:t>
      </w:r>
      <w:r w:rsidR="00D91AE2">
        <w:rPr>
          <w:rFonts w:ascii="Arial" w:hAnsi="Arial" w:cs="Arial"/>
          <w:sz w:val="24"/>
          <w:szCs w:val="24"/>
          <w:lang w:val="en-GB"/>
        </w:rPr>
        <w:t xml:space="preserve">required </w:t>
      </w:r>
      <w:r w:rsidRPr="00385ECB">
        <w:rPr>
          <w:rFonts w:ascii="Arial" w:hAnsi="Arial" w:cs="Arial"/>
          <w:sz w:val="24"/>
          <w:szCs w:val="24"/>
          <w:lang w:val="en-GB"/>
          <w:rPrChange w:id="2657" w:author="Admin" w:date="2016-10-18T16:05:00Z">
            <w:rPr>
              <w:lang w:val="en-GB"/>
            </w:rPr>
          </w:rPrChange>
        </w:rPr>
        <w:t xml:space="preserve">in some cases </w:t>
      </w:r>
      <w:r w:rsidR="00D91AE2">
        <w:rPr>
          <w:rFonts w:ascii="Arial" w:hAnsi="Arial" w:cs="Arial"/>
          <w:sz w:val="24"/>
          <w:szCs w:val="24"/>
          <w:lang w:val="en-GB"/>
        </w:rPr>
        <w:t>for example</w:t>
      </w:r>
      <w:r w:rsidRPr="00385ECB">
        <w:rPr>
          <w:rFonts w:ascii="Arial" w:hAnsi="Arial" w:cs="Arial"/>
          <w:sz w:val="24"/>
          <w:szCs w:val="24"/>
          <w:lang w:val="en-GB"/>
          <w:rPrChange w:id="2658" w:author="Admin" w:date="2016-10-18T16:05:00Z">
            <w:rPr>
              <w:lang w:val="en-GB"/>
            </w:rPr>
          </w:rPrChange>
        </w:rPr>
        <w:t xml:space="preserve"> were functionality took priority. To reduce complexity</w:t>
      </w:r>
      <w:r w:rsidR="00AC110C">
        <w:rPr>
          <w:rFonts w:ascii="Arial" w:hAnsi="Arial" w:cs="Arial"/>
          <w:sz w:val="24"/>
          <w:szCs w:val="24"/>
          <w:lang w:val="en-GB"/>
        </w:rPr>
        <w:t>,</w:t>
      </w:r>
      <w:r w:rsidRPr="00385ECB">
        <w:rPr>
          <w:rFonts w:ascii="Arial" w:hAnsi="Arial" w:cs="Arial"/>
          <w:sz w:val="24"/>
          <w:szCs w:val="24"/>
          <w:lang w:val="en-GB"/>
          <w:rPrChange w:id="2659" w:author="Admin" w:date="2016-10-18T16:05:00Z">
            <w:rPr>
              <w:lang w:val="en-GB"/>
            </w:rPr>
          </w:rPrChange>
        </w:rPr>
        <w:t xml:space="preserve"> the number of moving parts would be kept at a minimum in order to prevent failure of functionality and structure.</w:t>
      </w:r>
    </w:p>
    <w:p w14:paraId="38FE1C8C" w14:textId="77777777" w:rsidR="00AC110C" w:rsidRPr="00385ECB" w:rsidRDefault="00AC110C" w:rsidP="00AC110C">
      <w:pPr>
        <w:spacing w:after="0" w:line="360" w:lineRule="auto"/>
        <w:ind w:left="0" w:firstLine="0"/>
        <w:rPr>
          <w:rFonts w:ascii="Arial" w:hAnsi="Arial" w:cs="Arial"/>
          <w:sz w:val="24"/>
          <w:szCs w:val="24"/>
          <w:lang w:val="en-GB"/>
          <w:rPrChange w:id="2660" w:author="Admin" w:date="2016-10-18T16:05:00Z">
            <w:rPr>
              <w:lang w:val="en-GB"/>
            </w:rPr>
          </w:rPrChange>
        </w:rPr>
      </w:pPr>
    </w:p>
    <w:p w14:paraId="079A0293" w14:textId="77777777" w:rsidR="00C261B9" w:rsidRPr="00385ECB" w:rsidRDefault="00D91AE2" w:rsidP="00754AB6">
      <w:pPr>
        <w:spacing w:after="0" w:line="360" w:lineRule="auto"/>
        <w:ind w:left="0" w:firstLine="0"/>
        <w:rPr>
          <w:ins w:id="2661" w:author="Admin" w:date="2016-10-18T16:21:00Z"/>
          <w:rFonts w:ascii="Arial" w:hAnsi="Arial" w:cs="Arial"/>
          <w:sz w:val="24"/>
          <w:szCs w:val="24"/>
          <w:lang w:val="en-GB"/>
        </w:rPr>
        <w:pPrChange w:id="2662" w:author="Admin" w:date="2016-10-18T16:11:00Z">
          <w:pPr>
            <w:ind w:left="1"/>
          </w:pPr>
        </w:pPrChange>
      </w:pPr>
      <w:r>
        <w:rPr>
          <w:rFonts w:ascii="Arial" w:hAnsi="Arial" w:cs="Arial"/>
          <w:sz w:val="24"/>
          <w:szCs w:val="24"/>
          <w:lang w:val="en-GB"/>
        </w:rPr>
        <w:t>Design of</w:t>
      </w:r>
      <w:r w:rsidR="007D0309" w:rsidRPr="00385ECB">
        <w:rPr>
          <w:rFonts w:ascii="Arial" w:hAnsi="Arial" w:cs="Arial"/>
          <w:sz w:val="24"/>
          <w:szCs w:val="24"/>
          <w:lang w:val="en-GB"/>
          <w:rPrChange w:id="2663" w:author="Admin" w:date="2016-10-18T16:05:00Z">
            <w:rPr>
              <w:lang w:val="en-GB"/>
            </w:rPr>
          </w:rPrChange>
        </w:rPr>
        <w:t xml:space="preserve"> the delivery mechanism started out on paper as sketches </w:t>
      </w:r>
      <w:r w:rsidR="00AC110C">
        <w:rPr>
          <w:rFonts w:ascii="Arial" w:hAnsi="Arial" w:cs="Arial"/>
          <w:sz w:val="24"/>
          <w:szCs w:val="24"/>
          <w:lang w:val="en-GB"/>
        </w:rPr>
        <w:t>of</w:t>
      </w:r>
      <w:r w:rsidR="007D0309" w:rsidRPr="00385ECB">
        <w:rPr>
          <w:rFonts w:ascii="Arial" w:hAnsi="Arial" w:cs="Arial"/>
          <w:sz w:val="24"/>
          <w:szCs w:val="24"/>
          <w:lang w:val="en-GB"/>
          <w:rPrChange w:id="2664" w:author="Admin" w:date="2016-10-18T16:05:00Z">
            <w:rPr>
              <w:lang w:val="en-GB"/>
            </w:rPr>
          </w:rPrChange>
        </w:rPr>
        <w:t xml:space="preserve"> basic ideas until </w:t>
      </w:r>
      <w:r>
        <w:rPr>
          <w:rFonts w:ascii="Arial" w:hAnsi="Arial" w:cs="Arial"/>
          <w:sz w:val="24"/>
          <w:szCs w:val="24"/>
          <w:lang w:val="en-GB"/>
        </w:rPr>
        <w:t xml:space="preserve">these culminated in </w:t>
      </w:r>
      <w:r w:rsidR="007D0309" w:rsidRPr="00385ECB">
        <w:rPr>
          <w:rFonts w:ascii="Arial" w:hAnsi="Arial" w:cs="Arial"/>
          <w:sz w:val="24"/>
          <w:szCs w:val="24"/>
          <w:lang w:val="en-GB"/>
          <w:rPrChange w:id="2665" w:author="Admin" w:date="2016-10-18T16:05:00Z">
            <w:rPr>
              <w:lang w:val="en-GB"/>
            </w:rPr>
          </w:rPrChange>
        </w:rPr>
        <w:t>a practical idea. Once ready</w:t>
      </w:r>
      <w:r w:rsidR="00AC110C">
        <w:rPr>
          <w:rFonts w:ascii="Arial" w:hAnsi="Arial" w:cs="Arial"/>
          <w:sz w:val="24"/>
          <w:szCs w:val="24"/>
          <w:lang w:val="en-GB"/>
        </w:rPr>
        <w:t>,</w:t>
      </w:r>
      <w:r w:rsidR="007D0309" w:rsidRPr="00385ECB">
        <w:rPr>
          <w:rFonts w:ascii="Arial" w:hAnsi="Arial" w:cs="Arial"/>
          <w:sz w:val="24"/>
          <w:szCs w:val="24"/>
          <w:lang w:val="en-GB"/>
          <w:rPrChange w:id="2666" w:author="Admin" w:date="2016-10-18T16:05:00Z">
            <w:rPr>
              <w:lang w:val="en-GB"/>
            </w:rPr>
          </w:rPrChange>
        </w:rPr>
        <w:t xml:space="preserve"> the idea was designed in SolidWorks with the </w:t>
      </w:r>
      <w:r w:rsidR="00385ECB" w:rsidRPr="00385ECB">
        <w:rPr>
          <w:rFonts w:ascii="Arial" w:hAnsi="Arial" w:cs="Arial"/>
          <w:sz w:val="24"/>
          <w:szCs w:val="24"/>
          <w:lang w:val="en-GB"/>
        </w:rPr>
        <w:t>above-mentioned</w:t>
      </w:r>
      <w:r w:rsidR="007D0309" w:rsidRPr="00385ECB">
        <w:rPr>
          <w:rFonts w:ascii="Arial" w:hAnsi="Arial" w:cs="Arial"/>
          <w:sz w:val="24"/>
          <w:szCs w:val="24"/>
          <w:lang w:val="en-GB"/>
          <w:rPrChange w:id="2667" w:author="Admin" w:date="2016-10-18T16:05:00Z">
            <w:rPr>
              <w:lang w:val="en-GB"/>
            </w:rPr>
          </w:rPrChange>
        </w:rPr>
        <w:t xml:space="preserve"> goals</w:t>
      </w:r>
      <w:r w:rsidR="00AC110C">
        <w:rPr>
          <w:rFonts w:ascii="Arial" w:hAnsi="Arial" w:cs="Arial"/>
          <w:sz w:val="24"/>
          <w:szCs w:val="24"/>
          <w:lang w:val="en-GB"/>
        </w:rPr>
        <w:t xml:space="preserve"> in mind. Once the m</w:t>
      </w:r>
      <w:r w:rsidR="007D0309" w:rsidRPr="00385ECB">
        <w:rPr>
          <w:rFonts w:ascii="Arial" w:hAnsi="Arial" w:cs="Arial"/>
          <w:sz w:val="24"/>
          <w:szCs w:val="24"/>
          <w:lang w:val="en-GB"/>
          <w:rPrChange w:id="2668" w:author="Admin" w:date="2016-10-18T16:05:00Z">
            <w:rPr>
              <w:lang w:val="en-GB"/>
            </w:rPr>
          </w:rPrChange>
        </w:rPr>
        <w:t>odel was fully defined in SolidWorks, the model was printed on a 3D printer to prototype and test the effectiveness of the design. If the design had flaws</w:t>
      </w:r>
      <w:r w:rsidR="00AC110C">
        <w:rPr>
          <w:rFonts w:ascii="Arial" w:hAnsi="Arial" w:cs="Arial"/>
          <w:sz w:val="24"/>
          <w:szCs w:val="24"/>
          <w:lang w:val="en-GB"/>
        </w:rPr>
        <w:t>,</w:t>
      </w:r>
      <w:r w:rsidR="007D0309" w:rsidRPr="00385ECB">
        <w:rPr>
          <w:rFonts w:ascii="Arial" w:hAnsi="Arial" w:cs="Arial"/>
          <w:sz w:val="24"/>
          <w:szCs w:val="24"/>
          <w:lang w:val="en-GB"/>
          <w:rPrChange w:id="2669" w:author="Admin" w:date="2016-10-18T16:05:00Z">
            <w:rPr>
              <w:lang w:val="en-GB"/>
            </w:rPr>
          </w:rPrChange>
        </w:rPr>
        <w:t xml:space="preserve"> a redesign was done to change and eliminate those flaws and the model was printed again to further test and </w:t>
      </w:r>
      <w:r w:rsidR="00AC110C">
        <w:rPr>
          <w:rFonts w:ascii="Arial" w:hAnsi="Arial" w:cs="Arial"/>
          <w:sz w:val="24"/>
          <w:szCs w:val="24"/>
          <w:lang w:val="en-GB"/>
        </w:rPr>
        <w:t xml:space="preserve">search for </w:t>
      </w:r>
      <w:r w:rsidR="007D0309" w:rsidRPr="00385ECB">
        <w:rPr>
          <w:rFonts w:ascii="Arial" w:hAnsi="Arial" w:cs="Arial"/>
          <w:sz w:val="24"/>
          <w:szCs w:val="24"/>
          <w:lang w:val="en-GB"/>
          <w:rPrChange w:id="2670" w:author="Admin" w:date="2016-10-18T16:05:00Z">
            <w:rPr>
              <w:lang w:val="en-GB"/>
            </w:rPr>
          </w:rPrChange>
        </w:rPr>
        <w:t xml:space="preserve">any </w:t>
      </w:r>
      <w:r w:rsidR="00AC110C">
        <w:rPr>
          <w:rFonts w:ascii="Arial" w:hAnsi="Arial" w:cs="Arial"/>
          <w:sz w:val="24"/>
          <w:szCs w:val="24"/>
          <w:lang w:val="en-GB"/>
        </w:rPr>
        <w:t>other</w:t>
      </w:r>
      <w:r w:rsidR="007D0309" w:rsidRPr="00385ECB">
        <w:rPr>
          <w:rFonts w:ascii="Arial" w:hAnsi="Arial" w:cs="Arial"/>
          <w:sz w:val="24"/>
          <w:szCs w:val="24"/>
          <w:lang w:val="en-GB"/>
          <w:rPrChange w:id="2671" w:author="Admin" w:date="2016-10-18T16:05:00Z">
            <w:rPr>
              <w:lang w:val="en-GB"/>
            </w:rPr>
          </w:rPrChange>
        </w:rPr>
        <w:t xml:space="preserve"> potential flaws. This process was repeated until a reliable working prototype for the delivery mechanism was produced.</w:t>
      </w:r>
    </w:p>
    <w:p w14:paraId="3A618177" w14:textId="77777777" w:rsidR="00E16EBA" w:rsidRPr="00385ECB" w:rsidRDefault="00E16EBA" w:rsidP="00754AB6">
      <w:pPr>
        <w:spacing w:after="0" w:line="360" w:lineRule="auto"/>
        <w:ind w:left="0" w:firstLine="0"/>
        <w:rPr>
          <w:rFonts w:ascii="Arial" w:hAnsi="Arial" w:cs="Arial"/>
          <w:sz w:val="24"/>
          <w:szCs w:val="24"/>
          <w:lang w:val="en-GB"/>
          <w:rPrChange w:id="2672" w:author="Admin" w:date="2016-10-18T16:05:00Z">
            <w:rPr>
              <w:lang w:val="en-GB"/>
            </w:rPr>
          </w:rPrChange>
        </w:rPr>
        <w:pPrChange w:id="2673" w:author="Admin" w:date="2016-10-18T16:11:00Z">
          <w:pPr>
            <w:ind w:left="1"/>
          </w:pPr>
        </w:pPrChange>
      </w:pPr>
    </w:p>
    <w:p w14:paraId="49B097AF" w14:textId="77777777" w:rsidR="00C261B9" w:rsidRPr="00385ECB" w:rsidRDefault="007D0309" w:rsidP="00754AB6">
      <w:pPr>
        <w:spacing w:after="0" w:line="360" w:lineRule="auto"/>
        <w:ind w:left="0" w:firstLine="0"/>
        <w:rPr>
          <w:ins w:id="2674" w:author="Admin" w:date="2016-10-18T16:21:00Z"/>
          <w:rFonts w:ascii="Arial" w:hAnsi="Arial" w:cs="Arial"/>
          <w:sz w:val="24"/>
          <w:szCs w:val="24"/>
          <w:lang w:val="en-GB"/>
        </w:rPr>
        <w:pPrChange w:id="2675" w:author="Admin" w:date="2016-10-18T16:11:00Z">
          <w:pPr>
            <w:spacing w:after="636"/>
            <w:ind w:left="1"/>
          </w:pPr>
        </w:pPrChange>
      </w:pPr>
      <w:r w:rsidRPr="00385ECB">
        <w:rPr>
          <w:rFonts w:ascii="Arial" w:hAnsi="Arial" w:cs="Arial"/>
          <w:sz w:val="24"/>
          <w:szCs w:val="24"/>
          <w:lang w:val="en-GB"/>
          <w:rPrChange w:id="2676" w:author="Admin" w:date="2016-10-18T16:05:00Z">
            <w:rPr>
              <w:lang w:val="en-GB"/>
            </w:rPr>
          </w:rPrChange>
        </w:rPr>
        <w:t>As for the enclosure</w:t>
      </w:r>
      <w:r w:rsidR="00AC110C">
        <w:rPr>
          <w:rFonts w:ascii="Arial" w:hAnsi="Arial" w:cs="Arial"/>
          <w:sz w:val="24"/>
          <w:szCs w:val="24"/>
          <w:lang w:val="en-GB"/>
        </w:rPr>
        <w:t xml:space="preserve">, a similar process was followed, </w:t>
      </w:r>
      <w:r w:rsidRPr="00385ECB">
        <w:rPr>
          <w:rFonts w:ascii="Arial" w:hAnsi="Arial" w:cs="Arial"/>
          <w:sz w:val="24"/>
          <w:szCs w:val="24"/>
          <w:lang w:val="en-GB"/>
          <w:rPrChange w:id="2677" w:author="Admin" w:date="2016-10-18T16:05:00Z">
            <w:rPr>
              <w:lang w:val="en-GB"/>
            </w:rPr>
          </w:rPrChange>
        </w:rPr>
        <w:t>however there was no prototyping as the cost would have been too high. Another reason for no</w:t>
      </w:r>
      <w:r w:rsidR="00AC110C">
        <w:rPr>
          <w:rFonts w:ascii="Arial" w:hAnsi="Arial" w:cs="Arial"/>
          <w:sz w:val="24"/>
          <w:szCs w:val="24"/>
          <w:lang w:val="en-GB"/>
        </w:rPr>
        <w:t xml:space="preserve">t prototyping </w:t>
      </w:r>
      <w:r w:rsidRPr="00385ECB">
        <w:rPr>
          <w:rFonts w:ascii="Arial" w:hAnsi="Arial" w:cs="Arial"/>
          <w:sz w:val="24"/>
          <w:szCs w:val="24"/>
          <w:lang w:val="en-GB"/>
          <w:rPrChange w:id="2678" w:author="Admin" w:date="2016-10-18T16:05:00Z">
            <w:rPr>
              <w:lang w:val="en-GB"/>
            </w:rPr>
          </w:rPrChange>
        </w:rPr>
        <w:t>the enclosure was that the functionality was not as complex as the delivery mechanism. This meant that it was designed with measurements more so than functionality</w:t>
      </w:r>
      <w:r w:rsidR="00AC110C" w:rsidRPr="00AC110C">
        <w:rPr>
          <w:rFonts w:ascii="Arial" w:hAnsi="Arial" w:cs="Arial"/>
          <w:sz w:val="24"/>
          <w:szCs w:val="24"/>
          <w:lang w:val="en-GB"/>
        </w:rPr>
        <w:t xml:space="preserve"> </w:t>
      </w:r>
      <w:r w:rsidR="00AC110C" w:rsidRPr="00385ECB">
        <w:rPr>
          <w:rFonts w:ascii="Arial" w:hAnsi="Arial" w:cs="Arial"/>
          <w:sz w:val="24"/>
          <w:szCs w:val="24"/>
          <w:lang w:val="en-GB"/>
          <w:rPrChange w:id="2679" w:author="Admin" w:date="2016-10-18T16:05:00Z">
            <w:rPr>
              <w:lang w:val="en-GB"/>
            </w:rPr>
          </w:rPrChange>
        </w:rPr>
        <w:t>in mind</w:t>
      </w:r>
      <w:r w:rsidR="008E2ADF">
        <w:rPr>
          <w:rFonts w:ascii="Arial" w:hAnsi="Arial" w:cs="Arial"/>
          <w:sz w:val="24"/>
          <w:szCs w:val="24"/>
          <w:lang w:val="en-GB"/>
        </w:rPr>
        <w:t xml:space="preserve">. However, this is </w:t>
      </w:r>
      <w:r w:rsidRPr="00385ECB">
        <w:rPr>
          <w:rFonts w:ascii="Arial" w:hAnsi="Arial" w:cs="Arial"/>
          <w:sz w:val="24"/>
          <w:szCs w:val="24"/>
          <w:lang w:val="en-GB"/>
          <w:rPrChange w:id="2680" w:author="Admin" w:date="2016-10-18T16:05:00Z">
            <w:rPr>
              <w:lang w:val="en-GB"/>
            </w:rPr>
          </w:rPrChange>
        </w:rPr>
        <w:t xml:space="preserve">not to say </w:t>
      </w:r>
      <w:r w:rsidR="008E2ADF">
        <w:rPr>
          <w:rFonts w:ascii="Arial" w:hAnsi="Arial" w:cs="Arial"/>
          <w:sz w:val="24"/>
          <w:szCs w:val="24"/>
          <w:lang w:val="en-GB"/>
        </w:rPr>
        <w:t xml:space="preserve">that </w:t>
      </w:r>
      <w:r w:rsidRPr="00385ECB">
        <w:rPr>
          <w:rFonts w:ascii="Arial" w:hAnsi="Arial" w:cs="Arial"/>
          <w:sz w:val="24"/>
          <w:szCs w:val="24"/>
          <w:lang w:val="en-GB"/>
          <w:rPrChange w:id="2681" w:author="Admin" w:date="2016-10-18T16:05:00Z">
            <w:rPr>
              <w:lang w:val="en-GB"/>
            </w:rPr>
          </w:rPrChange>
        </w:rPr>
        <w:t xml:space="preserve">functionality </w:t>
      </w:r>
      <w:r w:rsidR="00D91AE2" w:rsidRPr="00D91AE2">
        <w:rPr>
          <w:rFonts w:ascii="Arial" w:hAnsi="Arial" w:cs="Arial"/>
          <w:sz w:val="24"/>
          <w:szCs w:val="24"/>
          <w:lang w:val="en-GB"/>
        </w:rPr>
        <w:t>did not</w:t>
      </w:r>
      <w:r w:rsidRPr="00385ECB">
        <w:rPr>
          <w:rFonts w:ascii="Arial" w:hAnsi="Arial" w:cs="Arial"/>
          <w:sz w:val="24"/>
          <w:szCs w:val="24"/>
          <w:lang w:val="en-GB"/>
          <w:rPrChange w:id="2682" w:author="Admin" w:date="2016-10-18T16:05:00Z">
            <w:rPr>
              <w:lang w:val="en-GB"/>
            </w:rPr>
          </w:rPrChange>
        </w:rPr>
        <w:t xml:space="preserve"> play a part in</w:t>
      </w:r>
      <w:r w:rsidR="008E2ADF">
        <w:rPr>
          <w:rFonts w:ascii="Arial" w:hAnsi="Arial" w:cs="Arial"/>
          <w:sz w:val="24"/>
          <w:szCs w:val="24"/>
          <w:lang w:val="en-GB"/>
        </w:rPr>
        <w:t xml:space="preserve"> the</w:t>
      </w:r>
      <w:r w:rsidRPr="00385ECB">
        <w:rPr>
          <w:rFonts w:ascii="Arial" w:hAnsi="Arial" w:cs="Arial"/>
          <w:sz w:val="24"/>
          <w:szCs w:val="24"/>
          <w:lang w:val="en-GB"/>
          <w:rPrChange w:id="2683" w:author="Admin" w:date="2016-10-18T16:05:00Z">
            <w:rPr>
              <w:lang w:val="en-GB"/>
            </w:rPr>
          </w:rPrChange>
        </w:rPr>
        <w:t xml:space="preserve"> </w:t>
      </w:r>
      <w:r w:rsidR="00385ECB" w:rsidRPr="00385ECB">
        <w:rPr>
          <w:rFonts w:ascii="Arial" w:hAnsi="Arial" w:cs="Arial"/>
          <w:sz w:val="24"/>
          <w:szCs w:val="24"/>
          <w:lang w:val="en-GB"/>
        </w:rPr>
        <w:t>decision-making</w:t>
      </w:r>
      <w:r w:rsidR="008E2ADF">
        <w:rPr>
          <w:rFonts w:ascii="Arial" w:hAnsi="Arial" w:cs="Arial"/>
          <w:sz w:val="24"/>
          <w:szCs w:val="24"/>
          <w:lang w:val="en-GB"/>
        </w:rPr>
        <w:t xml:space="preserve">. For the enclosure, </w:t>
      </w:r>
      <w:r w:rsidRPr="00385ECB">
        <w:rPr>
          <w:rFonts w:ascii="Arial" w:hAnsi="Arial" w:cs="Arial"/>
          <w:sz w:val="24"/>
          <w:szCs w:val="24"/>
          <w:lang w:val="en-GB"/>
          <w:rPrChange w:id="2684" w:author="Admin" w:date="2016-10-18T16:05:00Z">
            <w:rPr>
              <w:lang w:val="en-GB"/>
            </w:rPr>
          </w:rPrChange>
        </w:rPr>
        <w:t>the frame was</w:t>
      </w:r>
      <w:r w:rsidR="008E2ADF">
        <w:rPr>
          <w:rFonts w:ascii="Arial" w:hAnsi="Arial" w:cs="Arial"/>
          <w:sz w:val="24"/>
          <w:szCs w:val="24"/>
          <w:lang w:val="en-GB"/>
        </w:rPr>
        <w:t xml:space="preserve"> designed first, followed by</w:t>
      </w:r>
      <w:r w:rsidRPr="00385ECB">
        <w:rPr>
          <w:rFonts w:ascii="Arial" w:hAnsi="Arial" w:cs="Arial"/>
          <w:sz w:val="24"/>
          <w:szCs w:val="24"/>
          <w:lang w:val="en-GB"/>
          <w:rPrChange w:id="2685" w:author="Admin" w:date="2016-10-18T16:05:00Z">
            <w:rPr>
              <w:lang w:val="en-GB"/>
            </w:rPr>
          </w:rPrChange>
        </w:rPr>
        <w:t xml:space="preserve"> the internal housing </w:t>
      </w:r>
      <w:r w:rsidR="008E2ADF">
        <w:rPr>
          <w:rFonts w:ascii="Arial" w:hAnsi="Arial" w:cs="Arial"/>
          <w:sz w:val="24"/>
          <w:szCs w:val="24"/>
          <w:lang w:val="en-GB"/>
        </w:rPr>
        <w:t xml:space="preserve">intended </w:t>
      </w:r>
      <w:r w:rsidRPr="00385ECB">
        <w:rPr>
          <w:rFonts w:ascii="Arial" w:hAnsi="Arial" w:cs="Arial"/>
          <w:sz w:val="24"/>
          <w:szCs w:val="24"/>
          <w:lang w:val="en-GB"/>
          <w:rPrChange w:id="2686" w:author="Admin" w:date="2016-10-18T16:05:00Z">
            <w:rPr>
              <w:lang w:val="en-GB"/>
            </w:rPr>
          </w:rPrChange>
        </w:rPr>
        <w:t xml:space="preserve">to </w:t>
      </w:r>
      <w:r w:rsidR="008E2ADF">
        <w:rPr>
          <w:rFonts w:ascii="Arial" w:hAnsi="Arial" w:cs="Arial"/>
          <w:sz w:val="24"/>
          <w:szCs w:val="24"/>
          <w:lang w:val="en-GB"/>
        </w:rPr>
        <w:t>hold all the delivery mechanisms. The Raspberry P</w:t>
      </w:r>
      <w:r w:rsidRPr="00385ECB">
        <w:rPr>
          <w:rFonts w:ascii="Arial" w:hAnsi="Arial" w:cs="Arial"/>
          <w:sz w:val="24"/>
          <w:szCs w:val="24"/>
          <w:lang w:val="en-GB"/>
          <w:rPrChange w:id="2687" w:author="Admin" w:date="2016-10-18T16:05:00Z">
            <w:rPr>
              <w:lang w:val="en-GB"/>
            </w:rPr>
          </w:rPrChange>
        </w:rPr>
        <w:t xml:space="preserve">i and power supply </w:t>
      </w:r>
      <w:del w:id="2688" w:author="Admin" w:date="2016-10-18T16:50:00Z">
        <w:r w:rsidRPr="00385ECB" w:rsidDel="00686EE4">
          <w:rPr>
            <w:rFonts w:ascii="Arial" w:hAnsi="Arial" w:cs="Arial"/>
            <w:sz w:val="24"/>
            <w:szCs w:val="24"/>
            <w:lang w:val="en-GB"/>
            <w:rPrChange w:id="2689" w:author="Admin" w:date="2016-10-18T16:05:00Z">
              <w:rPr>
                <w:lang w:val="en-GB"/>
              </w:rPr>
            </w:rPrChange>
          </w:rPr>
          <w:delText>were</w:delText>
        </w:r>
      </w:del>
      <w:ins w:id="2690" w:author="Admin" w:date="2016-10-18T16:50:00Z">
        <w:r w:rsidR="00686EE4" w:rsidRPr="00385ECB">
          <w:rPr>
            <w:rFonts w:ascii="Arial" w:hAnsi="Arial" w:cs="Arial"/>
            <w:sz w:val="24"/>
            <w:szCs w:val="24"/>
            <w:lang w:val="en-GB"/>
          </w:rPr>
          <w:t>was</w:t>
        </w:r>
      </w:ins>
      <w:r w:rsidRPr="00385ECB">
        <w:rPr>
          <w:rFonts w:ascii="Arial" w:hAnsi="Arial" w:cs="Arial"/>
          <w:sz w:val="24"/>
          <w:szCs w:val="24"/>
          <w:lang w:val="en-GB"/>
          <w:rPrChange w:id="2691" w:author="Admin" w:date="2016-10-18T16:05:00Z">
            <w:rPr>
              <w:lang w:val="en-GB"/>
            </w:rPr>
          </w:rPrChange>
        </w:rPr>
        <w:t xml:space="preserve"> designed</w:t>
      </w:r>
      <w:r w:rsidR="008E2ADF">
        <w:rPr>
          <w:rFonts w:ascii="Arial" w:hAnsi="Arial" w:cs="Arial"/>
          <w:sz w:val="24"/>
          <w:szCs w:val="24"/>
          <w:lang w:val="en-GB"/>
        </w:rPr>
        <w:t xml:space="preserve"> next</w:t>
      </w:r>
      <w:r w:rsidRPr="00385ECB">
        <w:rPr>
          <w:rFonts w:ascii="Arial" w:hAnsi="Arial" w:cs="Arial"/>
          <w:sz w:val="24"/>
          <w:szCs w:val="24"/>
          <w:lang w:val="en-GB"/>
          <w:rPrChange w:id="2692" w:author="Admin" w:date="2016-10-18T16:05:00Z">
            <w:rPr>
              <w:lang w:val="en-GB"/>
            </w:rPr>
          </w:rPrChange>
        </w:rPr>
        <w:t>. Next the shell was designed</w:t>
      </w:r>
      <w:r w:rsidR="008E2ADF">
        <w:rPr>
          <w:rFonts w:ascii="Arial" w:hAnsi="Arial" w:cs="Arial"/>
          <w:sz w:val="24"/>
          <w:szCs w:val="24"/>
          <w:lang w:val="en-GB"/>
        </w:rPr>
        <w:t>,</w:t>
      </w:r>
      <w:r w:rsidRPr="00385ECB">
        <w:rPr>
          <w:rFonts w:ascii="Arial" w:hAnsi="Arial" w:cs="Arial"/>
          <w:sz w:val="24"/>
          <w:szCs w:val="24"/>
          <w:lang w:val="en-GB"/>
          <w:rPrChange w:id="2693" w:author="Admin" w:date="2016-10-18T16:05:00Z">
            <w:rPr>
              <w:lang w:val="en-GB"/>
            </w:rPr>
          </w:rPrChange>
        </w:rPr>
        <w:t xml:space="preserve"> along with the slide for the components to fall down and the front door. Once design was finished</w:t>
      </w:r>
      <w:r w:rsidR="008E2ADF">
        <w:rPr>
          <w:rFonts w:ascii="Arial" w:hAnsi="Arial" w:cs="Arial"/>
          <w:sz w:val="24"/>
          <w:szCs w:val="24"/>
          <w:lang w:val="en-GB"/>
        </w:rPr>
        <w:t>,</w:t>
      </w:r>
      <w:r w:rsidRPr="00385ECB">
        <w:rPr>
          <w:rFonts w:ascii="Arial" w:hAnsi="Arial" w:cs="Arial"/>
          <w:sz w:val="24"/>
          <w:szCs w:val="24"/>
          <w:lang w:val="en-GB"/>
          <w:rPrChange w:id="2694" w:author="Admin" w:date="2016-10-18T16:05:00Z">
            <w:rPr>
              <w:lang w:val="en-GB"/>
            </w:rPr>
          </w:rPrChange>
        </w:rPr>
        <w:t xml:space="preserve"> all the parts were detailed in sketches to finalize the design.</w:t>
      </w:r>
    </w:p>
    <w:p w14:paraId="16B7EC2B" w14:textId="77777777" w:rsidR="00E16EBA" w:rsidRPr="00385ECB" w:rsidRDefault="00E16EBA" w:rsidP="00754AB6">
      <w:pPr>
        <w:spacing w:after="0" w:line="360" w:lineRule="auto"/>
        <w:ind w:left="0" w:firstLine="0"/>
        <w:rPr>
          <w:rFonts w:ascii="Arial" w:hAnsi="Arial" w:cs="Arial"/>
          <w:sz w:val="24"/>
          <w:szCs w:val="24"/>
          <w:lang w:val="en-GB"/>
          <w:rPrChange w:id="2695" w:author="Admin" w:date="2016-10-18T16:05:00Z">
            <w:rPr>
              <w:lang w:val="en-GB"/>
            </w:rPr>
          </w:rPrChange>
        </w:rPr>
        <w:pPrChange w:id="2696" w:author="Admin" w:date="2016-10-18T16:11:00Z">
          <w:pPr>
            <w:spacing w:after="636"/>
            <w:ind w:left="1"/>
          </w:pPr>
        </w:pPrChange>
      </w:pPr>
    </w:p>
    <w:p w14:paraId="28EBEE10" w14:textId="77777777" w:rsidR="00C261B9" w:rsidRPr="00385ECB" w:rsidRDefault="007D0309" w:rsidP="00D12910">
      <w:pPr>
        <w:pStyle w:val="Heading3"/>
        <w:tabs>
          <w:tab w:val="clear" w:pos="977"/>
          <w:tab w:val="left" w:pos="990"/>
        </w:tabs>
        <w:rPr>
          <w:ins w:id="2697" w:author="Admin" w:date="2016-10-18T16:21:00Z"/>
        </w:rPr>
        <w:pPrChange w:id="2698" w:author="Admin" w:date="2016-10-18T16:38:00Z">
          <w:pPr>
            <w:spacing w:after="636"/>
            <w:ind w:left="1"/>
          </w:pPr>
        </w:pPrChange>
      </w:pPr>
      <w:bookmarkStart w:id="2699" w:name="_Toc44040"/>
      <w:del w:id="2700" w:author="Admin" w:date="2016-10-18T16:21:00Z">
        <w:r w:rsidRPr="00385ECB" w:rsidDel="00E16EBA">
          <w:rPr>
            <w:rPrChange w:id="2701" w:author="Admin" w:date="2016-10-18T16:05:00Z">
              <w:rPr>
                <w:rFonts w:ascii="Calibri" w:eastAsia="Calibri" w:hAnsi="Calibri" w:cs="Calibri"/>
                <w:b/>
                <w:lang w:val="en-GB"/>
              </w:rPr>
            </w:rPrChange>
          </w:rPr>
          <w:tab/>
        </w:r>
      </w:del>
      <w:r w:rsidRPr="00385ECB">
        <w:t>4.1.2</w:t>
      </w:r>
      <w:r w:rsidRPr="00385ECB">
        <w:tab/>
        <w:t>Circuit Design Methodology</w:t>
      </w:r>
      <w:bookmarkEnd w:id="2699"/>
    </w:p>
    <w:p w14:paraId="7E189761" w14:textId="77777777" w:rsidR="00E16EBA" w:rsidRPr="00385ECB" w:rsidRDefault="00E16EBA" w:rsidP="001C1ABF">
      <w:pPr>
        <w:rPr>
          <w:lang w:val="en-GB"/>
        </w:rPr>
      </w:pPr>
    </w:p>
    <w:p w14:paraId="10744D97" w14:textId="77777777" w:rsidR="00C261B9" w:rsidRPr="00385ECB" w:rsidRDefault="007D0309" w:rsidP="00754AB6">
      <w:pPr>
        <w:spacing w:after="0" w:line="360" w:lineRule="auto"/>
        <w:ind w:left="0" w:firstLine="0"/>
        <w:rPr>
          <w:ins w:id="2702" w:author="Admin" w:date="2016-10-18T16:21:00Z"/>
          <w:rFonts w:ascii="Arial" w:hAnsi="Arial" w:cs="Arial"/>
          <w:sz w:val="24"/>
          <w:szCs w:val="24"/>
          <w:lang w:val="en-GB"/>
        </w:rPr>
        <w:pPrChange w:id="2703" w:author="Admin" w:date="2016-10-18T16:11:00Z">
          <w:pPr>
            <w:ind w:left="1"/>
          </w:pPr>
        </w:pPrChange>
      </w:pPr>
      <w:r w:rsidRPr="00385ECB">
        <w:rPr>
          <w:rFonts w:ascii="Arial" w:hAnsi="Arial" w:cs="Arial"/>
          <w:sz w:val="24"/>
          <w:szCs w:val="24"/>
          <w:lang w:val="en-GB"/>
          <w:rPrChange w:id="2704" w:author="Admin" w:date="2016-10-18T16:05:00Z">
            <w:rPr>
              <w:lang w:val="en-GB"/>
            </w:rPr>
          </w:rPrChange>
        </w:rPr>
        <w:t xml:space="preserve">The basic idea behind the design of the PCB was </w:t>
      </w:r>
      <w:r w:rsidR="00D91AE2">
        <w:rPr>
          <w:rFonts w:ascii="Arial" w:hAnsi="Arial" w:cs="Arial"/>
          <w:sz w:val="24"/>
          <w:szCs w:val="24"/>
          <w:lang w:val="en-GB"/>
        </w:rPr>
        <w:t xml:space="preserve">to </w:t>
      </w:r>
      <w:r w:rsidR="00F62778">
        <w:rPr>
          <w:rFonts w:ascii="Arial" w:hAnsi="Arial" w:cs="Arial"/>
          <w:sz w:val="24"/>
          <w:szCs w:val="24"/>
          <w:lang w:val="en-GB"/>
        </w:rPr>
        <w:t>make it</w:t>
      </w:r>
      <w:r w:rsidRPr="00385ECB">
        <w:rPr>
          <w:rFonts w:ascii="Arial" w:hAnsi="Arial" w:cs="Arial"/>
          <w:sz w:val="24"/>
          <w:szCs w:val="24"/>
          <w:lang w:val="en-GB"/>
          <w:rPrChange w:id="2705" w:author="Admin" w:date="2016-10-18T16:05:00Z">
            <w:rPr>
              <w:lang w:val="en-GB"/>
            </w:rPr>
          </w:rPrChange>
        </w:rPr>
        <w:t xml:space="preserve"> versatile and able to adapt to the needs of the project by adding in features to allow for multiple configurations of mechanical delivery needs.</w:t>
      </w:r>
    </w:p>
    <w:p w14:paraId="58D15C51" w14:textId="77777777" w:rsidR="00E16EBA" w:rsidRPr="00385ECB" w:rsidRDefault="00E16EBA" w:rsidP="00754AB6">
      <w:pPr>
        <w:spacing w:after="0" w:line="360" w:lineRule="auto"/>
        <w:ind w:left="0" w:firstLine="0"/>
        <w:rPr>
          <w:rFonts w:ascii="Arial" w:hAnsi="Arial" w:cs="Arial"/>
          <w:sz w:val="24"/>
          <w:szCs w:val="24"/>
          <w:lang w:val="en-GB"/>
          <w:rPrChange w:id="2706" w:author="Admin" w:date="2016-10-18T16:05:00Z">
            <w:rPr>
              <w:lang w:val="en-GB"/>
            </w:rPr>
          </w:rPrChange>
        </w:rPr>
        <w:pPrChange w:id="2707" w:author="Admin" w:date="2016-10-18T16:11:00Z">
          <w:pPr>
            <w:ind w:left="1"/>
          </w:pPr>
        </w:pPrChange>
      </w:pPr>
    </w:p>
    <w:p w14:paraId="72CF6DAF" w14:textId="77777777" w:rsidR="00C261B9" w:rsidRPr="00385ECB" w:rsidRDefault="007D0309" w:rsidP="00754AB6">
      <w:pPr>
        <w:spacing w:after="0" w:line="360" w:lineRule="auto"/>
        <w:ind w:left="0" w:firstLine="0"/>
        <w:rPr>
          <w:ins w:id="2708" w:author="Admin" w:date="2016-10-18T16:21:00Z"/>
          <w:rFonts w:ascii="Arial" w:hAnsi="Arial" w:cs="Arial"/>
          <w:sz w:val="24"/>
          <w:szCs w:val="24"/>
          <w:lang w:val="en-GB"/>
        </w:rPr>
        <w:pPrChange w:id="2709" w:author="Admin" w:date="2016-10-18T16:11:00Z">
          <w:pPr>
            <w:ind w:left="1"/>
          </w:pPr>
        </w:pPrChange>
      </w:pPr>
      <w:r w:rsidRPr="00385ECB">
        <w:rPr>
          <w:rFonts w:ascii="Arial" w:hAnsi="Arial" w:cs="Arial"/>
          <w:sz w:val="24"/>
          <w:szCs w:val="24"/>
          <w:lang w:val="en-GB"/>
          <w:rPrChange w:id="2710" w:author="Admin" w:date="2016-10-18T16:05:00Z">
            <w:rPr>
              <w:lang w:val="en-GB"/>
            </w:rPr>
          </w:rPrChange>
        </w:rPr>
        <w:t>This required a somewhat modular design.</w:t>
      </w:r>
    </w:p>
    <w:p w14:paraId="1AAFBFBF" w14:textId="77777777" w:rsidR="00E16EBA" w:rsidRPr="00385ECB" w:rsidRDefault="00E16EBA" w:rsidP="00754AB6">
      <w:pPr>
        <w:spacing w:after="0" w:line="360" w:lineRule="auto"/>
        <w:ind w:left="0" w:firstLine="0"/>
        <w:rPr>
          <w:rFonts w:ascii="Arial" w:hAnsi="Arial" w:cs="Arial"/>
          <w:sz w:val="24"/>
          <w:szCs w:val="24"/>
          <w:lang w:val="en-GB"/>
          <w:rPrChange w:id="2711" w:author="Admin" w:date="2016-10-18T16:05:00Z">
            <w:rPr>
              <w:lang w:val="en-GB"/>
            </w:rPr>
          </w:rPrChange>
        </w:rPr>
        <w:pPrChange w:id="2712" w:author="Admin" w:date="2016-10-18T16:11:00Z">
          <w:pPr>
            <w:ind w:left="1"/>
          </w:pPr>
        </w:pPrChange>
      </w:pPr>
    </w:p>
    <w:p w14:paraId="635BCEE3" w14:textId="77777777" w:rsidR="00C261B9" w:rsidRPr="00385ECB" w:rsidRDefault="007D0309" w:rsidP="00754AB6">
      <w:pPr>
        <w:spacing w:after="0" w:line="360" w:lineRule="auto"/>
        <w:ind w:left="0" w:firstLine="0"/>
        <w:rPr>
          <w:ins w:id="2713" w:author="Admin" w:date="2016-10-18T16:21:00Z"/>
          <w:rFonts w:ascii="Arial" w:hAnsi="Arial" w:cs="Arial"/>
          <w:sz w:val="24"/>
          <w:szCs w:val="24"/>
          <w:lang w:val="en-GB"/>
        </w:rPr>
        <w:pPrChange w:id="2714" w:author="Admin" w:date="2016-10-18T16:11:00Z">
          <w:pPr>
            <w:spacing w:after="636"/>
            <w:ind w:left="1"/>
          </w:pPr>
        </w:pPrChange>
      </w:pPr>
      <w:r w:rsidRPr="00385ECB">
        <w:rPr>
          <w:rFonts w:ascii="Arial" w:hAnsi="Arial" w:cs="Arial"/>
          <w:sz w:val="24"/>
          <w:szCs w:val="24"/>
          <w:lang w:val="en-GB"/>
          <w:rPrChange w:id="2715" w:author="Admin" w:date="2016-10-18T16:05:00Z">
            <w:rPr>
              <w:lang w:val="en-GB"/>
            </w:rPr>
          </w:rPrChange>
        </w:rPr>
        <w:t>The circuit started with a sketch on paper</w:t>
      </w:r>
      <w:r w:rsidR="00F62778">
        <w:rPr>
          <w:rFonts w:ascii="Arial" w:hAnsi="Arial" w:cs="Arial"/>
          <w:sz w:val="24"/>
          <w:szCs w:val="24"/>
          <w:lang w:val="en-GB"/>
        </w:rPr>
        <w:t>,</w:t>
      </w:r>
      <w:r w:rsidRPr="00385ECB">
        <w:rPr>
          <w:rFonts w:ascii="Arial" w:hAnsi="Arial" w:cs="Arial"/>
          <w:sz w:val="24"/>
          <w:szCs w:val="24"/>
          <w:lang w:val="en-GB"/>
          <w:rPrChange w:id="2716" w:author="Admin" w:date="2016-10-18T16:05:00Z">
            <w:rPr>
              <w:lang w:val="en-GB"/>
            </w:rPr>
          </w:rPrChange>
        </w:rPr>
        <w:t xml:space="preserve"> detailing what would be needed in the final design and what type of configuration</w:t>
      </w:r>
      <w:r w:rsidR="00F62778">
        <w:rPr>
          <w:rFonts w:ascii="Arial" w:hAnsi="Arial" w:cs="Arial"/>
          <w:sz w:val="24"/>
          <w:szCs w:val="24"/>
          <w:lang w:val="en-GB"/>
        </w:rPr>
        <w:t>s it should be able to handle. Three</w:t>
      </w:r>
      <w:r w:rsidRPr="00385ECB">
        <w:rPr>
          <w:rFonts w:ascii="Arial" w:hAnsi="Arial" w:cs="Arial"/>
          <w:sz w:val="24"/>
          <w:szCs w:val="24"/>
          <w:lang w:val="en-GB"/>
          <w:rPrChange w:id="2717" w:author="Admin" w:date="2016-10-18T16:05:00Z">
            <w:rPr>
              <w:lang w:val="en-GB"/>
            </w:rPr>
          </w:rPrChange>
        </w:rPr>
        <w:t xml:space="preserve"> configurations were considered</w:t>
      </w:r>
      <w:r w:rsidR="00F62778">
        <w:rPr>
          <w:rFonts w:ascii="Arial" w:hAnsi="Arial" w:cs="Arial"/>
          <w:sz w:val="24"/>
          <w:szCs w:val="24"/>
          <w:lang w:val="en-GB"/>
        </w:rPr>
        <w:t>. A</w:t>
      </w:r>
      <w:r w:rsidRPr="00385ECB">
        <w:rPr>
          <w:rFonts w:ascii="Arial" w:hAnsi="Arial" w:cs="Arial"/>
          <w:sz w:val="24"/>
          <w:szCs w:val="24"/>
          <w:lang w:val="en-GB"/>
          <w:rPrChange w:id="2718" w:author="Admin" w:date="2016-10-18T16:05:00Z">
            <w:rPr>
              <w:lang w:val="en-GB"/>
            </w:rPr>
          </w:rPrChange>
        </w:rPr>
        <w:t xml:space="preserve">s the mechanical system </w:t>
      </w:r>
      <w:r w:rsidR="00F62778">
        <w:rPr>
          <w:rFonts w:ascii="Arial" w:hAnsi="Arial" w:cs="Arial"/>
          <w:sz w:val="24"/>
          <w:szCs w:val="24"/>
          <w:lang w:val="en-GB"/>
        </w:rPr>
        <w:t>required a motor of some kind,</w:t>
      </w:r>
      <w:r w:rsidRPr="00385ECB">
        <w:rPr>
          <w:rFonts w:ascii="Arial" w:hAnsi="Arial" w:cs="Arial"/>
          <w:sz w:val="24"/>
          <w:szCs w:val="24"/>
          <w:lang w:val="en-GB"/>
          <w:rPrChange w:id="2719" w:author="Admin" w:date="2016-10-18T16:05:00Z">
            <w:rPr>
              <w:lang w:val="en-GB"/>
            </w:rPr>
          </w:rPrChange>
        </w:rPr>
        <w:t xml:space="preserve"> the design </w:t>
      </w:r>
      <w:r w:rsidR="00F62778">
        <w:rPr>
          <w:rFonts w:ascii="Arial" w:hAnsi="Arial" w:cs="Arial"/>
          <w:sz w:val="24"/>
          <w:szCs w:val="24"/>
          <w:lang w:val="en-GB"/>
        </w:rPr>
        <w:t>included the</w:t>
      </w:r>
      <w:r w:rsidRPr="00385ECB">
        <w:rPr>
          <w:rFonts w:ascii="Arial" w:hAnsi="Arial" w:cs="Arial"/>
          <w:sz w:val="24"/>
          <w:szCs w:val="24"/>
          <w:lang w:val="en-GB"/>
          <w:rPrChange w:id="2720" w:author="Admin" w:date="2016-10-18T16:05:00Z">
            <w:rPr>
              <w:lang w:val="en-GB"/>
            </w:rPr>
          </w:rPrChange>
        </w:rPr>
        <w:t xml:space="preserve"> </w:t>
      </w:r>
      <w:r w:rsidR="00F62778">
        <w:rPr>
          <w:rFonts w:ascii="Arial" w:hAnsi="Arial" w:cs="Arial"/>
          <w:sz w:val="24"/>
          <w:szCs w:val="24"/>
          <w:lang w:val="en-GB"/>
        </w:rPr>
        <w:t>ability</w:t>
      </w:r>
      <w:r w:rsidRPr="00385ECB">
        <w:rPr>
          <w:rFonts w:ascii="Arial" w:hAnsi="Arial" w:cs="Arial"/>
          <w:sz w:val="24"/>
          <w:szCs w:val="24"/>
          <w:lang w:val="en-GB"/>
          <w:rPrChange w:id="2721" w:author="Admin" w:date="2016-10-18T16:05:00Z">
            <w:rPr>
              <w:lang w:val="en-GB"/>
            </w:rPr>
          </w:rPrChange>
        </w:rPr>
        <w:t xml:space="preserve"> to handle a stepper motor, servo motor and simple DC motor, </w:t>
      </w:r>
      <w:r w:rsidR="00F62778">
        <w:rPr>
          <w:rFonts w:ascii="Arial" w:hAnsi="Arial" w:cs="Arial"/>
          <w:sz w:val="24"/>
          <w:szCs w:val="24"/>
          <w:lang w:val="en-GB"/>
        </w:rPr>
        <w:t xml:space="preserve">either </w:t>
      </w:r>
      <w:r w:rsidRPr="00385ECB">
        <w:rPr>
          <w:rFonts w:ascii="Arial" w:hAnsi="Arial" w:cs="Arial"/>
          <w:sz w:val="24"/>
          <w:szCs w:val="24"/>
          <w:lang w:val="en-GB"/>
          <w:rPrChange w:id="2722" w:author="Admin" w:date="2016-10-18T16:05:00Z">
            <w:rPr>
              <w:lang w:val="en-GB"/>
            </w:rPr>
          </w:rPrChange>
        </w:rPr>
        <w:t xml:space="preserve">one at a time or all concurrently. Included in the design was a set of sensors needed to track the status of the delivery and </w:t>
      </w:r>
      <w:r w:rsidR="00F62778">
        <w:rPr>
          <w:rFonts w:ascii="Arial" w:hAnsi="Arial" w:cs="Arial"/>
          <w:sz w:val="24"/>
          <w:szCs w:val="24"/>
          <w:lang w:val="en-GB"/>
        </w:rPr>
        <w:t xml:space="preserve">the </w:t>
      </w:r>
      <w:r w:rsidRPr="00385ECB">
        <w:rPr>
          <w:rFonts w:ascii="Arial" w:hAnsi="Arial" w:cs="Arial"/>
          <w:sz w:val="24"/>
          <w:szCs w:val="24"/>
          <w:lang w:val="en-GB"/>
          <w:rPrChange w:id="2723" w:author="Admin" w:date="2016-10-18T16:05:00Z">
            <w:rPr>
              <w:lang w:val="en-GB"/>
            </w:rPr>
          </w:rPrChange>
        </w:rPr>
        <w:t xml:space="preserve">contents of </w:t>
      </w:r>
      <w:r w:rsidR="00F62778">
        <w:rPr>
          <w:rFonts w:ascii="Arial" w:hAnsi="Arial" w:cs="Arial"/>
          <w:sz w:val="24"/>
          <w:szCs w:val="24"/>
          <w:lang w:val="en-GB"/>
        </w:rPr>
        <w:t xml:space="preserve">the </w:t>
      </w:r>
      <w:r w:rsidRPr="00385ECB">
        <w:rPr>
          <w:rFonts w:ascii="Arial" w:hAnsi="Arial" w:cs="Arial"/>
          <w:sz w:val="24"/>
          <w:szCs w:val="24"/>
          <w:lang w:val="en-GB"/>
          <w:rPrChange w:id="2724" w:author="Admin" w:date="2016-10-18T16:05:00Z">
            <w:rPr>
              <w:lang w:val="en-GB"/>
            </w:rPr>
          </w:rPrChange>
        </w:rPr>
        <w:t>rails. A Raspberry Pi HAT was theorized that would be capable of connecting the</w:t>
      </w:r>
      <w:r w:rsidR="00F62778">
        <w:rPr>
          <w:rFonts w:ascii="Arial" w:hAnsi="Arial" w:cs="Arial"/>
          <w:sz w:val="24"/>
          <w:szCs w:val="24"/>
          <w:lang w:val="en-GB"/>
        </w:rPr>
        <w:t xml:space="preserve"> power source to the Raspberry P</w:t>
      </w:r>
      <w:r w:rsidRPr="00385ECB">
        <w:rPr>
          <w:rFonts w:ascii="Arial" w:hAnsi="Arial" w:cs="Arial"/>
          <w:sz w:val="24"/>
          <w:szCs w:val="24"/>
          <w:lang w:val="en-GB"/>
          <w:rPrChange w:id="2725" w:author="Admin" w:date="2016-10-18T16:05:00Z">
            <w:rPr>
              <w:lang w:val="en-GB"/>
            </w:rPr>
          </w:rPrChange>
        </w:rPr>
        <w:t xml:space="preserve">i and starting the bus for the RS-485 communications and power rails. This </w:t>
      </w:r>
      <w:r w:rsidR="00F62778">
        <w:rPr>
          <w:rFonts w:ascii="Arial" w:hAnsi="Arial" w:cs="Arial"/>
          <w:sz w:val="24"/>
          <w:szCs w:val="24"/>
          <w:lang w:val="en-GB"/>
        </w:rPr>
        <w:t>HAT</w:t>
      </w:r>
      <w:r w:rsidRPr="00385ECB">
        <w:rPr>
          <w:rFonts w:ascii="Arial" w:hAnsi="Arial" w:cs="Arial"/>
          <w:sz w:val="24"/>
          <w:szCs w:val="24"/>
          <w:lang w:val="en-GB"/>
          <w:rPrChange w:id="2726" w:author="Admin" w:date="2016-10-18T16:05:00Z">
            <w:rPr>
              <w:lang w:val="en-GB"/>
            </w:rPr>
          </w:rPrChange>
        </w:rPr>
        <w:t xml:space="preserve"> would </w:t>
      </w:r>
      <w:r w:rsidR="00F62778">
        <w:rPr>
          <w:rFonts w:ascii="Arial" w:hAnsi="Arial" w:cs="Arial"/>
          <w:sz w:val="24"/>
          <w:szCs w:val="24"/>
          <w:lang w:val="en-GB"/>
        </w:rPr>
        <w:t>have</w:t>
      </w:r>
      <w:r w:rsidRPr="00385ECB">
        <w:rPr>
          <w:rFonts w:ascii="Arial" w:hAnsi="Arial" w:cs="Arial"/>
          <w:sz w:val="24"/>
          <w:szCs w:val="24"/>
          <w:lang w:val="en-GB"/>
          <w:rPrChange w:id="2727" w:author="Admin" w:date="2016-10-18T16:05:00Z">
            <w:rPr>
              <w:lang w:val="en-GB"/>
            </w:rPr>
          </w:rPrChange>
        </w:rPr>
        <w:t xml:space="preserve"> a fairly simple design to satisfy communication and power supply needs.</w:t>
      </w:r>
    </w:p>
    <w:p w14:paraId="541CC5C3" w14:textId="77777777" w:rsidR="00E16EBA" w:rsidRPr="00385ECB" w:rsidRDefault="00E16EBA" w:rsidP="00754AB6">
      <w:pPr>
        <w:spacing w:after="0" w:line="360" w:lineRule="auto"/>
        <w:ind w:left="0" w:firstLine="0"/>
        <w:rPr>
          <w:rFonts w:ascii="Arial" w:hAnsi="Arial" w:cs="Arial"/>
          <w:sz w:val="24"/>
          <w:szCs w:val="24"/>
          <w:lang w:val="en-GB"/>
          <w:rPrChange w:id="2728" w:author="Admin" w:date="2016-10-18T16:05:00Z">
            <w:rPr>
              <w:lang w:val="en-GB"/>
            </w:rPr>
          </w:rPrChange>
        </w:rPr>
        <w:pPrChange w:id="2729" w:author="Admin" w:date="2016-10-18T16:11:00Z">
          <w:pPr>
            <w:spacing w:after="636"/>
            <w:ind w:left="1"/>
          </w:pPr>
        </w:pPrChange>
      </w:pPr>
    </w:p>
    <w:p w14:paraId="6EDBA7DF" w14:textId="77777777" w:rsidR="00C261B9" w:rsidRPr="00385ECB" w:rsidRDefault="007D0309" w:rsidP="00D12910">
      <w:pPr>
        <w:pStyle w:val="Heading3"/>
        <w:tabs>
          <w:tab w:val="clear" w:pos="977"/>
          <w:tab w:val="left" w:pos="990"/>
        </w:tabs>
        <w:rPr>
          <w:ins w:id="2730" w:author="Admin" w:date="2016-10-18T16:38:00Z"/>
        </w:rPr>
        <w:pPrChange w:id="2731" w:author="Admin" w:date="2016-10-18T16:38:00Z">
          <w:pPr>
            <w:spacing w:after="636"/>
            <w:ind w:left="1"/>
          </w:pPr>
        </w:pPrChange>
      </w:pPr>
      <w:bookmarkStart w:id="2732" w:name="_Toc44041"/>
      <w:del w:id="2733" w:author="Admin" w:date="2016-10-18T16:21:00Z">
        <w:r w:rsidRPr="00385ECB" w:rsidDel="00E16EBA">
          <w:rPr>
            <w:rPrChange w:id="2734" w:author="Admin" w:date="2016-10-18T16:05:00Z">
              <w:rPr>
                <w:rFonts w:ascii="Calibri" w:eastAsia="Calibri" w:hAnsi="Calibri" w:cs="Calibri"/>
                <w:b/>
                <w:lang w:val="en-GB"/>
              </w:rPr>
            </w:rPrChange>
          </w:rPr>
          <w:tab/>
        </w:r>
      </w:del>
      <w:r w:rsidRPr="00385ECB">
        <w:t>4.1.3</w:t>
      </w:r>
      <w:r w:rsidRPr="00385ECB">
        <w:tab/>
        <w:t>Software Design Methodology</w:t>
      </w:r>
      <w:bookmarkEnd w:id="2732"/>
    </w:p>
    <w:p w14:paraId="7BC414A3" w14:textId="77777777" w:rsidR="00D12910" w:rsidRPr="00385ECB" w:rsidRDefault="00D12910" w:rsidP="001C1ABF">
      <w:pPr>
        <w:rPr>
          <w:lang w:val="en-GB"/>
        </w:rPr>
      </w:pPr>
    </w:p>
    <w:p w14:paraId="2C58B085" w14:textId="77777777" w:rsidR="00C261B9" w:rsidRPr="00385ECB" w:rsidRDefault="007D0309" w:rsidP="00754AB6">
      <w:pPr>
        <w:spacing w:after="0" w:line="360" w:lineRule="auto"/>
        <w:ind w:left="0" w:firstLine="0"/>
        <w:rPr>
          <w:ins w:id="2735" w:author="Admin" w:date="2016-10-18T16:21:00Z"/>
          <w:rFonts w:ascii="Arial" w:hAnsi="Arial" w:cs="Arial"/>
          <w:sz w:val="24"/>
          <w:szCs w:val="24"/>
          <w:lang w:val="en-GB"/>
        </w:rPr>
        <w:pPrChange w:id="2736" w:author="Admin" w:date="2016-10-18T16:11:00Z">
          <w:pPr>
            <w:ind w:left="1"/>
          </w:pPr>
        </w:pPrChange>
      </w:pPr>
      <w:r w:rsidRPr="00385ECB">
        <w:rPr>
          <w:rFonts w:ascii="Arial" w:hAnsi="Arial" w:cs="Arial"/>
          <w:sz w:val="24"/>
          <w:szCs w:val="24"/>
          <w:lang w:val="en-GB"/>
          <w:rPrChange w:id="2737" w:author="Admin" w:date="2016-10-18T16:05:00Z">
            <w:rPr>
              <w:lang w:val="en-GB"/>
            </w:rPr>
          </w:rPrChange>
        </w:rPr>
        <w:t xml:space="preserve">The software for the machine is one of the most important parts </w:t>
      </w:r>
      <w:r w:rsidR="00677ECA">
        <w:rPr>
          <w:rFonts w:ascii="Arial" w:hAnsi="Arial" w:cs="Arial"/>
          <w:sz w:val="24"/>
          <w:szCs w:val="24"/>
          <w:lang w:val="en-GB"/>
        </w:rPr>
        <w:t>to consider,</w:t>
      </w:r>
      <w:r w:rsidRPr="00385ECB">
        <w:rPr>
          <w:rFonts w:ascii="Arial" w:hAnsi="Arial" w:cs="Arial"/>
          <w:sz w:val="24"/>
          <w:szCs w:val="24"/>
          <w:lang w:val="en-GB"/>
          <w:rPrChange w:id="2738" w:author="Admin" w:date="2016-10-18T16:05:00Z">
            <w:rPr>
              <w:lang w:val="en-GB"/>
            </w:rPr>
          </w:rPrChange>
        </w:rPr>
        <w:t xml:space="preserve"> as it will </w:t>
      </w:r>
      <w:r w:rsidR="00677ECA" w:rsidRPr="00677ECA">
        <w:rPr>
          <w:rFonts w:ascii="Arial" w:hAnsi="Arial" w:cs="Arial"/>
          <w:sz w:val="24"/>
          <w:szCs w:val="24"/>
          <w:lang w:val="en-GB"/>
        </w:rPr>
        <w:t>influence</w:t>
      </w:r>
      <w:r w:rsidRPr="00385ECB">
        <w:rPr>
          <w:rFonts w:ascii="Arial" w:hAnsi="Arial" w:cs="Arial"/>
          <w:sz w:val="24"/>
          <w:szCs w:val="24"/>
          <w:lang w:val="en-GB"/>
          <w:rPrChange w:id="2739" w:author="Admin" w:date="2016-10-18T16:05:00Z">
            <w:rPr>
              <w:lang w:val="en-GB"/>
            </w:rPr>
          </w:rPrChange>
        </w:rPr>
        <w:t xml:space="preserve"> each</w:t>
      </w:r>
      <w:r w:rsidR="00677ECA">
        <w:rPr>
          <w:rFonts w:ascii="Arial" w:hAnsi="Arial" w:cs="Arial"/>
          <w:sz w:val="24"/>
          <w:szCs w:val="24"/>
          <w:lang w:val="en-GB"/>
        </w:rPr>
        <w:t xml:space="preserve"> part of the design and how these </w:t>
      </w:r>
      <w:r w:rsidRPr="00385ECB">
        <w:rPr>
          <w:rFonts w:ascii="Arial" w:hAnsi="Arial" w:cs="Arial"/>
          <w:sz w:val="24"/>
          <w:szCs w:val="24"/>
          <w:lang w:val="en-GB"/>
          <w:rPrChange w:id="2740" w:author="Admin" w:date="2016-10-18T16:05:00Z">
            <w:rPr>
              <w:lang w:val="en-GB"/>
            </w:rPr>
          </w:rPrChange>
        </w:rPr>
        <w:t>interact.</w:t>
      </w:r>
    </w:p>
    <w:p w14:paraId="6178A92B" w14:textId="77777777" w:rsidR="00E16EBA" w:rsidRPr="00385ECB" w:rsidRDefault="00E16EBA" w:rsidP="00754AB6">
      <w:pPr>
        <w:spacing w:after="0" w:line="360" w:lineRule="auto"/>
        <w:ind w:left="0" w:firstLine="0"/>
        <w:rPr>
          <w:rFonts w:ascii="Arial" w:hAnsi="Arial" w:cs="Arial"/>
          <w:sz w:val="24"/>
          <w:szCs w:val="24"/>
          <w:lang w:val="en-GB"/>
          <w:rPrChange w:id="2741" w:author="Admin" w:date="2016-10-18T16:05:00Z">
            <w:rPr>
              <w:lang w:val="en-GB"/>
            </w:rPr>
          </w:rPrChange>
        </w:rPr>
        <w:pPrChange w:id="2742" w:author="Admin" w:date="2016-10-18T16:11:00Z">
          <w:pPr>
            <w:ind w:left="1"/>
          </w:pPr>
        </w:pPrChange>
      </w:pPr>
    </w:p>
    <w:p w14:paraId="6CFEC211" w14:textId="77777777" w:rsidR="00C261B9" w:rsidRDefault="007D0309" w:rsidP="00754AB6">
      <w:pPr>
        <w:spacing w:after="0" w:line="360" w:lineRule="auto"/>
        <w:ind w:left="0" w:firstLine="0"/>
        <w:rPr>
          <w:rFonts w:ascii="Arial" w:hAnsi="Arial" w:cs="Arial"/>
          <w:sz w:val="24"/>
          <w:szCs w:val="24"/>
          <w:lang w:val="en-GB"/>
        </w:rPr>
        <w:pPrChange w:id="2743" w:author="Admin" w:date="2016-10-18T16:11:00Z">
          <w:pPr>
            <w:ind w:left="1"/>
          </w:pPr>
        </w:pPrChange>
      </w:pPr>
      <w:r w:rsidRPr="00385ECB">
        <w:rPr>
          <w:rFonts w:ascii="Arial" w:hAnsi="Arial" w:cs="Arial"/>
          <w:sz w:val="24"/>
          <w:szCs w:val="24"/>
          <w:lang w:val="en-GB"/>
          <w:rPrChange w:id="2744" w:author="Admin" w:date="2016-10-18T16:05:00Z">
            <w:rPr>
              <w:lang w:val="en-GB"/>
            </w:rPr>
          </w:rPrChange>
        </w:rPr>
        <w:t xml:space="preserve">The software design started with algorithmic state machine diagrams </w:t>
      </w:r>
      <w:r w:rsidR="00677ECA">
        <w:rPr>
          <w:rFonts w:ascii="Arial" w:hAnsi="Arial" w:cs="Arial"/>
          <w:sz w:val="24"/>
          <w:szCs w:val="24"/>
          <w:lang w:val="en-GB"/>
        </w:rPr>
        <w:t xml:space="preserve">to clarify </w:t>
      </w:r>
      <w:r w:rsidR="00DE7023">
        <w:rPr>
          <w:rFonts w:ascii="Arial" w:hAnsi="Arial" w:cs="Arial"/>
          <w:sz w:val="24"/>
          <w:szCs w:val="24"/>
          <w:lang w:val="en-GB"/>
        </w:rPr>
        <w:t xml:space="preserve">an </w:t>
      </w:r>
      <w:r w:rsidRPr="00385ECB">
        <w:rPr>
          <w:rFonts w:ascii="Arial" w:hAnsi="Arial" w:cs="Arial"/>
          <w:sz w:val="24"/>
          <w:szCs w:val="24"/>
          <w:lang w:val="en-GB"/>
          <w:rPrChange w:id="2745" w:author="Admin" w:date="2016-10-18T16:05:00Z">
            <w:rPr>
              <w:lang w:val="en-GB"/>
            </w:rPr>
          </w:rPrChange>
        </w:rPr>
        <w:t>understanding of the programs and how they would operate. Once an adequate algorithmic state machine diagram was achieved</w:t>
      </w:r>
      <w:r w:rsidR="00DE7023">
        <w:rPr>
          <w:rFonts w:ascii="Arial" w:hAnsi="Arial" w:cs="Arial"/>
          <w:sz w:val="24"/>
          <w:szCs w:val="24"/>
          <w:lang w:val="en-GB"/>
        </w:rPr>
        <w:t>,</w:t>
      </w:r>
      <w:r w:rsidRPr="00385ECB">
        <w:rPr>
          <w:rFonts w:ascii="Arial" w:hAnsi="Arial" w:cs="Arial"/>
          <w:sz w:val="24"/>
          <w:szCs w:val="24"/>
          <w:lang w:val="en-GB"/>
          <w:rPrChange w:id="2746" w:author="Admin" w:date="2016-10-18T16:05:00Z">
            <w:rPr>
              <w:lang w:val="en-GB"/>
            </w:rPr>
          </w:rPrChange>
        </w:rPr>
        <w:t xml:space="preserve"> programming started. The program was split up into 3 main modules: website, Master and Delivery Modules.</w:t>
      </w:r>
    </w:p>
    <w:p w14:paraId="0467F227" w14:textId="77777777" w:rsidR="00DE7023" w:rsidRPr="00385ECB" w:rsidRDefault="00DE7023" w:rsidP="00DE7023">
      <w:pPr>
        <w:spacing w:after="0" w:line="360" w:lineRule="auto"/>
        <w:ind w:left="0" w:firstLine="0"/>
        <w:rPr>
          <w:rFonts w:ascii="Arial" w:hAnsi="Arial" w:cs="Arial"/>
          <w:sz w:val="24"/>
          <w:szCs w:val="24"/>
          <w:lang w:val="en-GB"/>
          <w:rPrChange w:id="2747" w:author="Admin" w:date="2016-10-18T16:05:00Z">
            <w:rPr>
              <w:lang w:val="en-GB"/>
            </w:rPr>
          </w:rPrChange>
        </w:rPr>
      </w:pPr>
    </w:p>
    <w:p w14:paraId="22C16BE8" w14:textId="77777777" w:rsidR="00C261B9" w:rsidRPr="00385ECB" w:rsidRDefault="007D0309" w:rsidP="00754AB6">
      <w:pPr>
        <w:spacing w:after="0" w:line="360" w:lineRule="auto"/>
        <w:ind w:left="0" w:firstLine="0"/>
        <w:rPr>
          <w:ins w:id="2748" w:author="Admin" w:date="2016-10-18T16:21:00Z"/>
          <w:rFonts w:ascii="Arial" w:hAnsi="Arial" w:cs="Arial"/>
          <w:sz w:val="24"/>
          <w:szCs w:val="24"/>
          <w:lang w:val="en-GB"/>
        </w:rPr>
        <w:pPrChange w:id="2749" w:author="Admin" w:date="2016-10-18T16:11:00Z">
          <w:pPr>
            <w:ind w:left="1"/>
          </w:pPr>
        </w:pPrChange>
      </w:pPr>
      <w:r w:rsidRPr="00385ECB">
        <w:rPr>
          <w:rFonts w:ascii="Arial" w:hAnsi="Arial" w:cs="Arial"/>
          <w:sz w:val="24"/>
          <w:szCs w:val="24"/>
          <w:lang w:val="en-GB"/>
          <w:rPrChange w:id="2750" w:author="Admin" w:date="2016-10-18T16:05:00Z">
            <w:rPr>
              <w:lang w:val="en-GB"/>
            </w:rPr>
          </w:rPrChange>
        </w:rPr>
        <w:t xml:space="preserve">The website was designed using knowledge </w:t>
      </w:r>
      <w:r w:rsidR="00DE7023">
        <w:rPr>
          <w:rFonts w:ascii="Arial" w:hAnsi="Arial" w:cs="Arial"/>
          <w:sz w:val="24"/>
          <w:szCs w:val="24"/>
          <w:lang w:val="en-GB"/>
        </w:rPr>
        <w:t>acquired</w:t>
      </w:r>
      <w:r w:rsidRPr="00385ECB">
        <w:rPr>
          <w:rFonts w:ascii="Arial" w:hAnsi="Arial" w:cs="Arial"/>
          <w:sz w:val="24"/>
          <w:szCs w:val="24"/>
          <w:lang w:val="en-GB"/>
          <w:rPrChange w:id="2751" w:author="Admin" w:date="2016-10-18T16:05:00Z">
            <w:rPr>
              <w:lang w:val="en-GB"/>
            </w:rPr>
          </w:rPrChange>
        </w:rPr>
        <w:t xml:space="preserve"> during the research building up to </w:t>
      </w:r>
      <w:r w:rsidR="00DE7023">
        <w:rPr>
          <w:rFonts w:ascii="Arial" w:hAnsi="Arial" w:cs="Arial"/>
          <w:sz w:val="24"/>
          <w:szCs w:val="24"/>
          <w:lang w:val="en-GB"/>
        </w:rPr>
        <w:t>the production of</w:t>
      </w:r>
      <w:r w:rsidRPr="00385ECB">
        <w:rPr>
          <w:rFonts w:ascii="Arial" w:hAnsi="Arial" w:cs="Arial"/>
          <w:sz w:val="24"/>
          <w:szCs w:val="24"/>
          <w:lang w:val="en-GB"/>
          <w:rPrChange w:id="2752" w:author="Admin" w:date="2016-10-18T16:05:00Z">
            <w:rPr>
              <w:lang w:val="en-GB"/>
            </w:rPr>
          </w:rPrChange>
        </w:rPr>
        <w:t xml:space="preserve"> the Vending Machine. </w:t>
      </w:r>
      <w:commentRangeStart w:id="2753"/>
      <w:r w:rsidRPr="00385ECB">
        <w:rPr>
          <w:rFonts w:ascii="Arial" w:hAnsi="Arial" w:cs="Arial"/>
          <w:sz w:val="24"/>
          <w:szCs w:val="24"/>
          <w:lang w:val="en-GB"/>
          <w:rPrChange w:id="2754" w:author="Admin" w:date="2016-10-18T16:05:00Z">
            <w:rPr>
              <w:lang w:val="en-GB"/>
            </w:rPr>
          </w:rPrChange>
        </w:rPr>
        <w:t>It was designed to be easy</w:t>
      </w:r>
      <w:r w:rsidR="00DE7023">
        <w:rPr>
          <w:rFonts w:ascii="Arial" w:hAnsi="Arial" w:cs="Arial"/>
          <w:sz w:val="24"/>
          <w:szCs w:val="24"/>
          <w:lang w:val="en-GB"/>
        </w:rPr>
        <w:t xml:space="preserve"> for the user</w:t>
      </w:r>
      <w:r w:rsidRPr="00385ECB">
        <w:rPr>
          <w:rFonts w:ascii="Arial" w:hAnsi="Arial" w:cs="Arial"/>
          <w:sz w:val="24"/>
          <w:szCs w:val="24"/>
          <w:lang w:val="en-GB"/>
          <w:rPrChange w:id="2755" w:author="Admin" w:date="2016-10-18T16:05:00Z">
            <w:rPr>
              <w:lang w:val="en-GB"/>
            </w:rPr>
          </w:rPrChange>
        </w:rPr>
        <w:t xml:space="preserve"> to understand </w:t>
      </w:r>
      <w:r w:rsidR="00DE7023">
        <w:rPr>
          <w:rFonts w:ascii="Arial" w:hAnsi="Arial" w:cs="Arial"/>
          <w:sz w:val="24"/>
          <w:szCs w:val="24"/>
          <w:lang w:val="en-GB"/>
        </w:rPr>
        <w:t xml:space="preserve">and operate, </w:t>
      </w:r>
      <w:r w:rsidRPr="00385ECB">
        <w:rPr>
          <w:rFonts w:ascii="Arial" w:hAnsi="Arial" w:cs="Arial"/>
          <w:sz w:val="24"/>
          <w:szCs w:val="24"/>
          <w:lang w:val="en-GB"/>
          <w:rPrChange w:id="2756" w:author="Admin" w:date="2016-10-18T16:05:00Z">
            <w:rPr>
              <w:lang w:val="en-GB"/>
            </w:rPr>
          </w:rPrChange>
        </w:rPr>
        <w:t>as the UI for the interaction for the students who would eventually use the Vending Machine</w:t>
      </w:r>
      <w:commentRangeEnd w:id="2753"/>
      <w:r w:rsidR="00DE7023">
        <w:rPr>
          <w:rStyle w:val="CommentReference"/>
        </w:rPr>
        <w:commentReference w:id="2753"/>
      </w:r>
      <w:r w:rsidRPr="00385ECB">
        <w:rPr>
          <w:rFonts w:ascii="Arial" w:hAnsi="Arial" w:cs="Arial"/>
          <w:sz w:val="24"/>
          <w:szCs w:val="24"/>
          <w:lang w:val="en-GB"/>
          <w:rPrChange w:id="2757" w:author="Admin" w:date="2016-10-18T16:05:00Z">
            <w:rPr>
              <w:lang w:val="en-GB"/>
            </w:rPr>
          </w:rPrChange>
        </w:rPr>
        <w:t>. Although the website was designed to be independent from the Master and Delivery Module code</w:t>
      </w:r>
      <w:r w:rsidR="00DE7023">
        <w:rPr>
          <w:rFonts w:ascii="Arial" w:hAnsi="Arial" w:cs="Arial"/>
          <w:sz w:val="24"/>
          <w:szCs w:val="24"/>
          <w:lang w:val="en-GB"/>
        </w:rPr>
        <w:t>s,</w:t>
      </w:r>
      <w:r w:rsidRPr="00385ECB">
        <w:rPr>
          <w:rFonts w:ascii="Arial" w:hAnsi="Arial" w:cs="Arial"/>
          <w:sz w:val="24"/>
          <w:szCs w:val="24"/>
          <w:lang w:val="en-GB"/>
          <w:rPrChange w:id="2758" w:author="Admin" w:date="2016-10-18T16:05:00Z">
            <w:rPr>
              <w:lang w:val="en-GB"/>
            </w:rPr>
          </w:rPrChange>
        </w:rPr>
        <w:t xml:space="preserve"> it was briefly tested </w:t>
      </w:r>
      <w:r w:rsidR="00DE7023">
        <w:rPr>
          <w:rFonts w:ascii="Arial" w:hAnsi="Arial" w:cs="Arial"/>
          <w:sz w:val="24"/>
          <w:szCs w:val="24"/>
          <w:lang w:val="en-GB"/>
        </w:rPr>
        <w:t xml:space="preserve">in conjunction </w:t>
      </w:r>
      <w:r w:rsidRPr="00385ECB">
        <w:rPr>
          <w:rFonts w:ascii="Arial" w:hAnsi="Arial" w:cs="Arial"/>
          <w:sz w:val="24"/>
          <w:szCs w:val="24"/>
          <w:lang w:val="en-GB"/>
          <w:rPrChange w:id="2759" w:author="Admin" w:date="2016-10-18T16:05:00Z">
            <w:rPr>
              <w:lang w:val="en-GB"/>
            </w:rPr>
          </w:rPrChange>
        </w:rPr>
        <w:t>with them to confirm its functionality.</w:t>
      </w:r>
    </w:p>
    <w:p w14:paraId="71555D6C" w14:textId="77777777" w:rsidR="00E16EBA" w:rsidRPr="00385ECB" w:rsidRDefault="00E16EBA" w:rsidP="00754AB6">
      <w:pPr>
        <w:spacing w:after="0" w:line="360" w:lineRule="auto"/>
        <w:ind w:left="0" w:firstLine="0"/>
        <w:rPr>
          <w:rFonts w:ascii="Arial" w:hAnsi="Arial" w:cs="Arial"/>
          <w:sz w:val="24"/>
          <w:szCs w:val="24"/>
          <w:lang w:val="en-GB"/>
          <w:rPrChange w:id="2760" w:author="Admin" w:date="2016-10-18T16:05:00Z">
            <w:rPr>
              <w:lang w:val="en-GB"/>
            </w:rPr>
          </w:rPrChange>
        </w:rPr>
        <w:pPrChange w:id="2761" w:author="Admin" w:date="2016-10-18T16:11:00Z">
          <w:pPr>
            <w:ind w:left="1"/>
          </w:pPr>
        </w:pPrChange>
      </w:pPr>
    </w:p>
    <w:p w14:paraId="72EDF6A3" w14:textId="77777777" w:rsidR="00C261B9" w:rsidRPr="00385ECB" w:rsidRDefault="007D0309" w:rsidP="00754AB6">
      <w:pPr>
        <w:spacing w:after="0" w:line="360" w:lineRule="auto"/>
        <w:ind w:left="0" w:firstLine="0"/>
        <w:rPr>
          <w:ins w:id="2762" w:author="Admin" w:date="2016-10-18T16:21:00Z"/>
          <w:rFonts w:ascii="Arial" w:hAnsi="Arial" w:cs="Arial"/>
          <w:sz w:val="24"/>
          <w:szCs w:val="24"/>
          <w:lang w:val="en-GB"/>
        </w:rPr>
        <w:pPrChange w:id="2763" w:author="Admin" w:date="2016-10-18T16:11:00Z">
          <w:pPr>
            <w:ind w:left="1"/>
          </w:pPr>
        </w:pPrChange>
      </w:pPr>
      <w:r w:rsidRPr="00385ECB">
        <w:rPr>
          <w:rFonts w:ascii="Arial" w:hAnsi="Arial" w:cs="Arial"/>
          <w:sz w:val="24"/>
          <w:szCs w:val="24"/>
          <w:lang w:val="en-GB"/>
          <w:rPrChange w:id="2764" w:author="Admin" w:date="2016-10-18T16:05:00Z">
            <w:rPr>
              <w:lang w:val="en-GB"/>
            </w:rPr>
          </w:rPrChange>
        </w:rPr>
        <w:t>The Master and Delivery Modules were</w:t>
      </w:r>
      <w:r w:rsidR="00DE7023">
        <w:rPr>
          <w:rFonts w:ascii="Arial" w:hAnsi="Arial" w:cs="Arial"/>
          <w:sz w:val="24"/>
          <w:szCs w:val="24"/>
          <w:lang w:val="en-GB"/>
        </w:rPr>
        <w:t xml:space="preserve"> </w:t>
      </w:r>
      <w:r w:rsidR="00DE7023" w:rsidRPr="00385ECB">
        <w:rPr>
          <w:rFonts w:ascii="Arial" w:hAnsi="Arial" w:cs="Arial"/>
          <w:sz w:val="24"/>
          <w:szCs w:val="24"/>
          <w:lang w:val="en-GB"/>
          <w:rPrChange w:id="2765" w:author="Admin" w:date="2016-10-18T16:05:00Z">
            <w:rPr>
              <w:lang w:val="en-GB"/>
            </w:rPr>
          </w:rPrChange>
        </w:rPr>
        <w:t>similarly</w:t>
      </w:r>
      <w:r w:rsidRPr="00385ECB">
        <w:rPr>
          <w:rFonts w:ascii="Arial" w:hAnsi="Arial" w:cs="Arial"/>
          <w:sz w:val="24"/>
          <w:szCs w:val="24"/>
          <w:lang w:val="en-GB"/>
          <w:rPrChange w:id="2766" w:author="Admin" w:date="2016-10-18T16:05:00Z">
            <w:rPr>
              <w:lang w:val="en-GB"/>
            </w:rPr>
          </w:rPrChange>
        </w:rPr>
        <w:t xml:space="preserve"> </w:t>
      </w:r>
      <w:r w:rsidR="00DE7023">
        <w:rPr>
          <w:rFonts w:ascii="Arial" w:hAnsi="Arial" w:cs="Arial"/>
          <w:sz w:val="24"/>
          <w:szCs w:val="24"/>
          <w:lang w:val="en-GB"/>
        </w:rPr>
        <w:t>and at times</w:t>
      </w:r>
      <w:r w:rsidR="001621C4">
        <w:rPr>
          <w:rFonts w:ascii="Arial" w:hAnsi="Arial" w:cs="Arial"/>
          <w:sz w:val="24"/>
          <w:szCs w:val="24"/>
          <w:lang w:val="en-GB"/>
        </w:rPr>
        <w:t>,</w:t>
      </w:r>
      <w:r w:rsidR="00DE7023">
        <w:rPr>
          <w:rFonts w:ascii="Arial" w:hAnsi="Arial" w:cs="Arial"/>
          <w:sz w:val="24"/>
          <w:szCs w:val="24"/>
          <w:lang w:val="en-GB"/>
        </w:rPr>
        <w:t xml:space="preserve"> concurrently </w:t>
      </w:r>
      <w:r w:rsidRPr="00385ECB">
        <w:rPr>
          <w:rFonts w:ascii="Arial" w:hAnsi="Arial" w:cs="Arial"/>
          <w:sz w:val="24"/>
          <w:szCs w:val="24"/>
          <w:lang w:val="en-GB"/>
          <w:rPrChange w:id="2767" w:author="Admin" w:date="2016-10-18T16:05:00Z">
            <w:rPr>
              <w:lang w:val="en-GB"/>
            </w:rPr>
          </w:rPrChange>
        </w:rPr>
        <w:t>designed in order to test their compatibility. Both were designed with a modular approach</w:t>
      </w:r>
      <w:r w:rsidR="001621C4">
        <w:rPr>
          <w:rFonts w:ascii="Arial" w:hAnsi="Arial" w:cs="Arial"/>
          <w:sz w:val="24"/>
          <w:szCs w:val="24"/>
          <w:lang w:val="en-GB"/>
        </w:rPr>
        <w:t xml:space="preserve"> in mind,</w:t>
      </w:r>
      <w:r w:rsidRPr="00385ECB">
        <w:rPr>
          <w:rFonts w:ascii="Arial" w:hAnsi="Arial" w:cs="Arial"/>
          <w:sz w:val="24"/>
          <w:szCs w:val="24"/>
          <w:lang w:val="en-GB"/>
          <w:rPrChange w:id="2768" w:author="Admin" w:date="2016-10-18T16:05:00Z">
            <w:rPr>
              <w:lang w:val="en-GB"/>
            </w:rPr>
          </w:rPrChange>
        </w:rPr>
        <w:t xml:space="preserve"> with each small block of code being developed and tested independently before integrating </w:t>
      </w:r>
      <w:r w:rsidR="001621C4">
        <w:rPr>
          <w:rFonts w:ascii="Arial" w:hAnsi="Arial" w:cs="Arial"/>
          <w:sz w:val="24"/>
          <w:szCs w:val="24"/>
          <w:lang w:val="en-GB"/>
        </w:rPr>
        <w:t xml:space="preserve">it </w:t>
      </w:r>
      <w:r w:rsidRPr="00385ECB">
        <w:rPr>
          <w:rFonts w:ascii="Arial" w:hAnsi="Arial" w:cs="Arial"/>
          <w:sz w:val="24"/>
          <w:szCs w:val="24"/>
          <w:lang w:val="en-GB"/>
          <w:rPrChange w:id="2769" w:author="Admin" w:date="2016-10-18T16:05:00Z">
            <w:rPr>
              <w:lang w:val="en-GB"/>
            </w:rPr>
          </w:rPrChange>
        </w:rPr>
        <w:t>with the main code base. This allowed each small block of code to act on its own without interfering with other blocks of code</w:t>
      </w:r>
      <w:r w:rsidR="001621C4">
        <w:rPr>
          <w:rFonts w:ascii="Arial" w:hAnsi="Arial" w:cs="Arial"/>
          <w:sz w:val="24"/>
          <w:szCs w:val="24"/>
          <w:lang w:val="en-GB"/>
        </w:rPr>
        <w:t>,</w:t>
      </w:r>
      <w:r w:rsidRPr="00385ECB">
        <w:rPr>
          <w:rFonts w:ascii="Arial" w:hAnsi="Arial" w:cs="Arial"/>
          <w:sz w:val="24"/>
          <w:szCs w:val="24"/>
          <w:lang w:val="en-GB"/>
          <w:rPrChange w:id="2770" w:author="Admin" w:date="2016-10-18T16:05:00Z">
            <w:rPr>
              <w:lang w:val="en-GB"/>
            </w:rPr>
          </w:rPrChange>
        </w:rPr>
        <w:t xml:space="preserve"> making the overall design more reliable. This also helped </w:t>
      </w:r>
      <w:r w:rsidR="001621C4">
        <w:rPr>
          <w:rFonts w:ascii="Arial" w:hAnsi="Arial" w:cs="Arial"/>
          <w:sz w:val="24"/>
          <w:szCs w:val="24"/>
          <w:lang w:val="en-GB"/>
        </w:rPr>
        <w:t xml:space="preserve">to </w:t>
      </w:r>
      <w:r w:rsidRPr="00385ECB">
        <w:rPr>
          <w:rFonts w:ascii="Arial" w:hAnsi="Arial" w:cs="Arial"/>
          <w:sz w:val="24"/>
          <w:szCs w:val="24"/>
          <w:lang w:val="en-GB"/>
          <w:rPrChange w:id="2771" w:author="Admin" w:date="2016-10-18T16:05:00Z">
            <w:rPr>
              <w:lang w:val="en-GB"/>
            </w:rPr>
          </w:rPrChange>
        </w:rPr>
        <w:t>make debugging easier</w:t>
      </w:r>
      <w:r w:rsidR="001621C4">
        <w:rPr>
          <w:rFonts w:ascii="Arial" w:hAnsi="Arial" w:cs="Arial"/>
          <w:sz w:val="24"/>
          <w:szCs w:val="24"/>
          <w:lang w:val="en-GB"/>
        </w:rPr>
        <w:t>,</w:t>
      </w:r>
      <w:r w:rsidRPr="00385ECB">
        <w:rPr>
          <w:rFonts w:ascii="Arial" w:hAnsi="Arial" w:cs="Arial"/>
          <w:sz w:val="24"/>
          <w:szCs w:val="24"/>
          <w:lang w:val="en-GB"/>
          <w:rPrChange w:id="2772" w:author="Admin" w:date="2016-10-18T16:05:00Z">
            <w:rPr>
              <w:lang w:val="en-GB"/>
            </w:rPr>
          </w:rPrChange>
        </w:rPr>
        <w:t xml:space="preserve"> speeding up the programming process.</w:t>
      </w:r>
    </w:p>
    <w:p w14:paraId="2E1BB58A" w14:textId="77777777" w:rsidR="00E16EBA" w:rsidRPr="00385ECB" w:rsidRDefault="00E16EBA" w:rsidP="00754AB6">
      <w:pPr>
        <w:spacing w:after="0" w:line="360" w:lineRule="auto"/>
        <w:ind w:left="0" w:firstLine="0"/>
        <w:rPr>
          <w:rFonts w:ascii="Arial" w:hAnsi="Arial" w:cs="Arial"/>
          <w:sz w:val="24"/>
          <w:szCs w:val="24"/>
          <w:lang w:val="en-GB"/>
          <w:rPrChange w:id="2773" w:author="Admin" w:date="2016-10-18T16:05:00Z">
            <w:rPr>
              <w:lang w:val="en-GB"/>
            </w:rPr>
          </w:rPrChange>
        </w:rPr>
        <w:pPrChange w:id="2774" w:author="Admin" w:date="2016-10-18T16:11:00Z">
          <w:pPr>
            <w:ind w:left="1"/>
          </w:pPr>
        </w:pPrChange>
      </w:pPr>
    </w:p>
    <w:p w14:paraId="78103F61" w14:textId="77777777" w:rsidR="00C261B9" w:rsidRPr="00385ECB" w:rsidRDefault="007D0309" w:rsidP="00754AB6">
      <w:pPr>
        <w:spacing w:after="0" w:line="360" w:lineRule="auto"/>
        <w:ind w:left="0" w:firstLine="0"/>
        <w:rPr>
          <w:ins w:id="2775" w:author="Admin" w:date="2016-10-18T16:21:00Z"/>
          <w:rFonts w:ascii="Arial" w:hAnsi="Arial" w:cs="Arial"/>
          <w:sz w:val="24"/>
          <w:szCs w:val="24"/>
          <w:lang w:val="en-GB"/>
        </w:rPr>
        <w:pPrChange w:id="2776" w:author="Admin" w:date="2016-10-18T16:11:00Z">
          <w:pPr>
            <w:spacing w:after="723"/>
            <w:ind w:left="1"/>
          </w:pPr>
        </w:pPrChange>
      </w:pPr>
      <w:r w:rsidRPr="00385ECB">
        <w:rPr>
          <w:rFonts w:ascii="Arial" w:hAnsi="Arial" w:cs="Arial"/>
          <w:sz w:val="24"/>
          <w:szCs w:val="24"/>
          <w:lang w:val="en-GB"/>
          <w:rPrChange w:id="2777" w:author="Admin" w:date="2016-10-18T16:05:00Z">
            <w:rPr>
              <w:lang w:val="en-GB"/>
            </w:rPr>
          </w:rPrChange>
        </w:rPr>
        <w:t>Finally</w:t>
      </w:r>
      <w:r w:rsidR="001621C4">
        <w:rPr>
          <w:rFonts w:ascii="Arial" w:hAnsi="Arial" w:cs="Arial"/>
          <w:sz w:val="24"/>
          <w:szCs w:val="24"/>
          <w:lang w:val="en-GB"/>
        </w:rPr>
        <w:t>, all 3 modules were integrated</w:t>
      </w:r>
      <w:r w:rsidRPr="00385ECB">
        <w:rPr>
          <w:rFonts w:ascii="Arial" w:hAnsi="Arial" w:cs="Arial"/>
          <w:sz w:val="24"/>
          <w:szCs w:val="24"/>
          <w:lang w:val="en-GB"/>
          <w:rPrChange w:id="2778" w:author="Admin" w:date="2016-10-18T16:05:00Z">
            <w:rPr>
              <w:lang w:val="en-GB"/>
            </w:rPr>
          </w:rPrChange>
        </w:rPr>
        <w:t xml:space="preserve"> and tested thoroughly and updated until a working code base was achieved.</w:t>
      </w:r>
    </w:p>
    <w:p w14:paraId="225C5AAF" w14:textId="77777777" w:rsidR="00E16EBA" w:rsidRPr="00385ECB" w:rsidRDefault="00E16EBA" w:rsidP="00754AB6">
      <w:pPr>
        <w:spacing w:after="0" w:line="360" w:lineRule="auto"/>
        <w:ind w:left="0" w:firstLine="0"/>
        <w:rPr>
          <w:rFonts w:ascii="Arial" w:hAnsi="Arial" w:cs="Arial"/>
          <w:sz w:val="24"/>
          <w:szCs w:val="24"/>
          <w:lang w:val="en-GB"/>
          <w:rPrChange w:id="2779" w:author="Admin" w:date="2016-10-18T16:05:00Z">
            <w:rPr>
              <w:lang w:val="en-GB"/>
            </w:rPr>
          </w:rPrChange>
        </w:rPr>
        <w:pPrChange w:id="2780" w:author="Admin" w:date="2016-10-18T16:11:00Z">
          <w:pPr>
            <w:spacing w:after="723"/>
            <w:ind w:left="1"/>
          </w:pPr>
        </w:pPrChange>
      </w:pPr>
    </w:p>
    <w:p w14:paraId="4C0FBB86" w14:textId="77777777" w:rsidR="00C261B9" w:rsidRPr="00385ECB" w:rsidRDefault="007D0309" w:rsidP="00754AB6">
      <w:pPr>
        <w:pStyle w:val="Heading2"/>
        <w:spacing w:after="0" w:line="360" w:lineRule="auto"/>
        <w:ind w:left="0" w:firstLine="0"/>
        <w:jc w:val="both"/>
        <w:rPr>
          <w:ins w:id="2781" w:author="Admin" w:date="2016-10-18T16:21:00Z"/>
          <w:lang w:val="en-GB"/>
        </w:rPr>
        <w:pPrChange w:id="2782" w:author="Admin" w:date="2016-10-18T16:11:00Z">
          <w:pPr>
            <w:spacing w:after="723"/>
            <w:ind w:left="1"/>
          </w:pPr>
        </w:pPrChange>
      </w:pPr>
      <w:bookmarkStart w:id="2783" w:name="_Toc44042"/>
      <w:del w:id="2784" w:author="Admin" w:date="2016-10-18T16:21:00Z">
        <w:r w:rsidRPr="00385ECB" w:rsidDel="00E16EBA">
          <w:rPr>
            <w:rFonts w:eastAsia="Calibri"/>
            <w:lang w:val="en-GB"/>
            <w:rPrChange w:id="2785" w:author="Admin" w:date="2016-10-18T16:05:00Z">
              <w:rPr>
                <w:rFonts w:ascii="Calibri" w:eastAsia="Calibri" w:hAnsi="Calibri" w:cs="Calibri"/>
                <w:b/>
                <w:lang w:val="en-GB"/>
              </w:rPr>
            </w:rPrChange>
          </w:rPr>
          <w:tab/>
        </w:r>
      </w:del>
      <w:r w:rsidRPr="00385ECB">
        <w:rPr>
          <w:lang w:val="en-GB"/>
        </w:rPr>
        <w:t>4.2</w:t>
      </w:r>
      <w:r w:rsidRPr="00385ECB">
        <w:rPr>
          <w:lang w:val="en-GB"/>
        </w:rPr>
        <w:tab/>
      </w:r>
      <w:r w:rsidR="00E16EBA" w:rsidRPr="00385ECB">
        <w:rPr>
          <w:lang w:val="en-GB"/>
        </w:rPr>
        <w:t>PROTOTYPING METHODOLOGY AND PROCEDURE</w:t>
      </w:r>
      <w:bookmarkEnd w:id="2783"/>
    </w:p>
    <w:p w14:paraId="1299D641" w14:textId="77777777" w:rsidR="00E16EBA" w:rsidRPr="00385ECB" w:rsidRDefault="00E16EBA" w:rsidP="001C1ABF">
      <w:pPr>
        <w:rPr>
          <w:lang w:val="en-GB"/>
        </w:rPr>
      </w:pPr>
    </w:p>
    <w:p w14:paraId="32BD3589" w14:textId="77777777" w:rsidR="00C261B9" w:rsidRPr="00385ECB" w:rsidRDefault="007D0309" w:rsidP="00754AB6">
      <w:pPr>
        <w:spacing w:after="0" w:line="360" w:lineRule="auto"/>
        <w:ind w:left="0" w:firstLine="0"/>
        <w:rPr>
          <w:ins w:id="2786" w:author="Admin" w:date="2016-10-18T16:21:00Z"/>
          <w:rFonts w:ascii="Arial" w:hAnsi="Arial" w:cs="Arial"/>
          <w:sz w:val="24"/>
          <w:szCs w:val="24"/>
          <w:lang w:val="en-GB"/>
        </w:rPr>
        <w:pPrChange w:id="2787" w:author="Admin" w:date="2016-10-18T16:11:00Z">
          <w:pPr>
            <w:ind w:left="1"/>
          </w:pPr>
        </w:pPrChange>
      </w:pPr>
      <w:r w:rsidRPr="00385ECB">
        <w:rPr>
          <w:rFonts w:ascii="Arial" w:hAnsi="Arial" w:cs="Arial"/>
          <w:sz w:val="24"/>
          <w:szCs w:val="24"/>
          <w:lang w:val="en-GB"/>
          <w:rPrChange w:id="2788" w:author="Admin" w:date="2016-10-18T16:05:00Z">
            <w:rPr>
              <w:lang w:val="en-GB"/>
            </w:rPr>
          </w:rPrChange>
        </w:rPr>
        <w:t>Detailed planning and methodology was needed in order to test the viability of the prototypes for the final build.</w:t>
      </w:r>
    </w:p>
    <w:p w14:paraId="1FBB8BE8" w14:textId="77777777" w:rsidR="00E16EBA" w:rsidRPr="00385ECB" w:rsidRDefault="00E16EBA" w:rsidP="00754AB6">
      <w:pPr>
        <w:spacing w:after="0" w:line="360" w:lineRule="auto"/>
        <w:ind w:left="0" w:firstLine="0"/>
        <w:rPr>
          <w:rFonts w:ascii="Arial" w:hAnsi="Arial" w:cs="Arial"/>
          <w:sz w:val="24"/>
          <w:szCs w:val="24"/>
          <w:lang w:val="en-GB"/>
          <w:rPrChange w:id="2789" w:author="Admin" w:date="2016-10-18T16:05:00Z">
            <w:rPr>
              <w:lang w:val="en-GB"/>
            </w:rPr>
          </w:rPrChange>
        </w:rPr>
        <w:pPrChange w:id="2790" w:author="Admin" w:date="2016-10-18T16:11:00Z">
          <w:pPr>
            <w:ind w:left="1"/>
          </w:pPr>
        </w:pPrChange>
      </w:pPr>
    </w:p>
    <w:p w14:paraId="78F31387" w14:textId="77777777" w:rsidR="00C261B9" w:rsidRPr="00385ECB" w:rsidRDefault="007D0309" w:rsidP="00754AB6">
      <w:pPr>
        <w:spacing w:after="0" w:line="360" w:lineRule="auto"/>
        <w:ind w:left="0" w:firstLine="0"/>
        <w:rPr>
          <w:ins w:id="2791" w:author="Admin" w:date="2016-10-18T16:21:00Z"/>
          <w:rFonts w:ascii="Arial" w:hAnsi="Arial" w:cs="Arial"/>
          <w:sz w:val="24"/>
          <w:szCs w:val="24"/>
          <w:lang w:val="en-GB"/>
        </w:rPr>
        <w:pPrChange w:id="2792" w:author="Admin" w:date="2016-10-18T16:11:00Z">
          <w:pPr>
            <w:ind w:left="1"/>
          </w:pPr>
        </w:pPrChange>
      </w:pPr>
      <w:r w:rsidRPr="00385ECB">
        <w:rPr>
          <w:rFonts w:ascii="Arial" w:hAnsi="Arial" w:cs="Arial"/>
          <w:sz w:val="24"/>
          <w:szCs w:val="24"/>
          <w:lang w:val="en-GB"/>
          <w:rPrChange w:id="2793" w:author="Admin" w:date="2016-10-18T16:05:00Z">
            <w:rPr>
              <w:lang w:val="en-GB"/>
            </w:rPr>
          </w:rPrChange>
        </w:rPr>
        <w:t>In order to test the viability of the mechanical design of the delivery mechanism</w:t>
      </w:r>
      <w:r w:rsidR="001621C4">
        <w:rPr>
          <w:rFonts w:ascii="Arial" w:hAnsi="Arial" w:cs="Arial"/>
          <w:sz w:val="24"/>
          <w:szCs w:val="24"/>
          <w:lang w:val="en-GB"/>
        </w:rPr>
        <w:t>,</w:t>
      </w:r>
      <w:r w:rsidRPr="00385ECB">
        <w:rPr>
          <w:rFonts w:ascii="Arial" w:hAnsi="Arial" w:cs="Arial"/>
          <w:sz w:val="24"/>
          <w:szCs w:val="24"/>
          <w:lang w:val="en-GB"/>
          <w:rPrChange w:id="2794" w:author="Admin" w:date="2016-10-18T16:05:00Z">
            <w:rPr>
              <w:lang w:val="en-GB"/>
            </w:rPr>
          </w:rPrChange>
        </w:rPr>
        <w:t xml:space="preserve"> a structure for testing and guidelines were drawn up to make sure each test </w:t>
      </w:r>
      <w:r w:rsidR="001621C4">
        <w:rPr>
          <w:rFonts w:ascii="Arial" w:hAnsi="Arial" w:cs="Arial"/>
          <w:sz w:val="24"/>
          <w:szCs w:val="24"/>
          <w:lang w:val="en-GB"/>
        </w:rPr>
        <w:t>could be compared</w:t>
      </w:r>
      <w:r w:rsidRPr="00385ECB">
        <w:rPr>
          <w:rFonts w:ascii="Arial" w:hAnsi="Arial" w:cs="Arial"/>
          <w:sz w:val="24"/>
          <w:szCs w:val="24"/>
          <w:lang w:val="en-GB"/>
          <w:rPrChange w:id="2795" w:author="Admin" w:date="2016-10-18T16:05:00Z">
            <w:rPr>
              <w:lang w:val="en-GB"/>
            </w:rPr>
          </w:rPrChange>
        </w:rPr>
        <w:t xml:space="preserve"> to </w:t>
      </w:r>
      <w:r w:rsidR="00D90BD9">
        <w:rPr>
          <w:rFonts w:ascii="Arial" w:hAnsi="Arial" w:cs="Arial"/>
          <w:sz w:val="24"/>
          <w:szCs w:val="24"/>
          <w:lang w:val="en-GB"/>
        </w:rPr>
        <w:t>subsequent</w:t>
      </w:r>
      <w:r w:rsidRPr="00385ECB">
        <w:rPr>
          <w:rFonts w:ascii="Arial" w:hAnsi="Arial" w:cs="Arial"/>
          <w:sz w:val="24"/>
          <w:szCs w:val="24"/>
          <w:lang w:val="en-GB"/>
          <w:rPrChange w:id="2796" w:author="Admin" w:date="2016-10-18T16:05:00Z">
            <w:rPr>
              <w:lang w:val="en-GB"/>
            </w:rPr>
          </w:rPrChange>
        </w:rPr>
        <w:t xml:space="preserve"> tests. This was done by making sure the tests were repeatable by eliminating external variables and </w:t>
      </w:r>
      <w:r w:rsidR="001621C4">
        <w:rPr>
          <w:rFonts w:ascii="Arial" w:hAnsi="Arial" w:cs="Arial"/>
          <w:sz w:val="24"/>
          <w:szCs w:val="24"/>
          <w:lang w:val="en-GB"/>
        </w:rPr>
        <w:t xml:space="preserve">utilizing </w:t>
      </w:r>
      <w:r w:rsidRPr="00385ECB">
        <w:rPr>
          <w:rFonts w:ascii="Arial" w:hAnsi="Arial" w:cs="Arial"/>
          <w:sz w:val="24"/>
          <w:szCs w:val="24"/>
          <w:lang w:val="en-GB"/>
          <w:rPrChange w:id="2797" w:author="Admin" w:date="2016-10-18T16:05:00Z">
            <w:rPr>
              <w:lang w:val="en-GB"/>
            </w:rPr>
          </w:rPrChange>
        </w:rPr>
        <w:t>a test method that could be used for all test cases. Also</w:t>
      </w:r>
      <w:r w:rsidR="001621C4">
        <w:rPr>
          <w:rFonts w:ascii="Arial" w:hAnsi="Arial" w:cs="Arial"/>
          <w:sz w:val="24"/>
          <w:szCs w:val="24"/>
          <w:lang w:val="en-GB"/>
        </w:rPr>
        <w:t>,</w:t>
      </w:r>
      <w:r w:rsidRPr="00385ECB">
        <w:rPr>
          <w:rFonts w:ascii="Arial" w:hAnsi="Arial" w:cs="Arial"/>
          <w:sz w:val="24"/>
          <w:szCs w:val="24"/>
          <w:lang w:val="en-GB"/>
          <w:rPrChange w:id="2798" w:author="Admin" w:date="2016-10-18T16:05:00Z">
            <w:rPr>
              <w:lang w:val="en-GB"/>
            </w:rPr>
          </w:rPrChange>
        </w:rPr>
        <w:t xml:space="preserve"> a recording structure was </w:t>
      </w:r>
      <w:r w:rsidR="00D90BD9">
        <w:rPr>
          <w:rFonts w:ascii="Arial" w:hAnsi="Arial" w:cs="Arial"/>
          <w:sz w:val="24"/>
          <w:szCs w:val="24"/>
          <w:lang w:val="en-GB"/>
        </w:rPr>
        <w:t>created</w:t>
      </w:r>
      <w:r w:rsidRPr="00385ECB">
        <w:rPr>
          <w:rFonts w:ascii="Arial" w:hAnsi="Arial" w:cs="Arial"/>
          <w:sz w:val="24"/>
          <w:szCs w:val="24"/>
          <w:lang w:val="en-GB"/>
          <w:rPrChange w:id="2799" w:author="Admin" w:date="2016-10-18T16:05:00Z">
            <w:rPr>
              <w:lang w:val="en-GB"/>
            </w:rPr>
          </w:rPrChange>
        </w:rPr>
        <w:t xml:space="preserve"> with data that would be recorded from test to test. Notes were also taken</w:t>
      </w:r>
      <w:r w:rsidR="00D90BD9">
        <w:rPr>
          <w:rFonts w:ascii="Arial" w:hAnsi="Arial" w:cs="Arial"/>
          <w:sz w:val="24"/>
          <w:szCs w:val="24"/>
          <w:lang w:val="en-GB"/>
        </w:rPr>
        <w:t xml:space="preserve"> with each test to add context and additional information on</w:t>
      </w:r>
      <w:r w:rsidRPr="00385ECB">
        <w:rPr>
          <w:rFonts w:ascii="Arial" w:hAnsi="Arial" w:cs="Arial"/>
          <w:sz w:val="24"/>
          <w:szCs w:val="24"/>
          <w:lang w:val="en-GB"/>
          <w:rPrChange w:id="2800" w:author="Admin" w:date="2016-10-18T16:05:00Z">
            <w:rPr>
              <w:lang w:val="en-GB"/>
            </w:rPr>
          </w:rPrChange>
        </w:rPr>
        <w:t xml:space="preserve"> the success or failure of the tests.</w:t>
      </w:r>
    </w:p>
    <w:p w14:paraId="2041107D" w14:textId="77777777" w:rsidR="00E16EBA" w:rsidRPr="00385ECB" w:rsidRDefault="00E16EBA" w:rsidP="00754AB6">
      <w:pPr>
        <w:spacing w:after="0" w:line="360" w:lineRule="auto"/>
        <w:ind w:left="0" w:firstLine="0"/>
        <w:rPr>
          <w:rFonts w:ascii="Arial" w:hAnsi="Arial" w:cs="Arial"/>
          <w:sz w:val="24"/>
          <w:szCs w:val="24"/>
          <w:lang w:val="en-GB"/>
          <w:rPrChange w:id="2801" w:author="Admin" w:date="2016-10-18T16:05:00Z">
            <w:rPr>
              <w:lang w:val="en-GB"/>
            </w:rPr>
          </w:rPrChange>
        </w:rPr>
        <w:pPrChange w:id="2802" w:author="Admin" w:date="2016-10-18T16:11:00Z">
          <w:pPr>
            <w:ind w:left="1"/>
          </w:pPr>
        </w:pPrChange>
      </w:pPr>
    </w:p>
    <w:p w14:paraId="7B225B5B" w14:textId="77777777" w:rsidR="00C261B9" w:rsidRPr="00385ECB" w:rsidRDefault="00E16EBA" w:rsidP="00754AB6">
      <w:pPr>
        <w:pStyle w:val="Heading1"/>
        <w:spacing w:line="360" w:lineRule="auto"/>
        <w:ind w:left="0" w:firstLine="0"/>
        <w:jc w:val="both"/>
        <w:rPr>
          <w:ins w:id="2803" w:author="Admin" w:date="2016-10-18T16:22:00Z"/>
          <w:lang w:val="en-GB"/>
        </w:rPr>
        <w:pPrChange w:id="2804" w:author="Admin" w:date="2016-10-18T16:11:00Z">
          <w:pPr>
            <w:ind w:left="1"/>
          </w:pPr>
        </w:pPrChange>
      </w:pPr>
      <w:bookmarkStart w:id="2805" w:name="_Toc44043"/>
      <w:ins w:id="2806" w:author="Admin" w:date="2016-10-18T16:21:00Z">
        <w:r w:rsidRPr="00385ECB">
          <w:rPr>
            <w:lang w:val="en-GB"/>
          </w:rPr>
          <w:br w:type="page"/>
        </w:r>
      </w:ins>
      <w:r w:rsidRPr="00385ECB">
        <w:rPr>
          <w:lang w:val="en-GB"/>
        </w:rPr>
        <w:t>5</w:t>
      </w:r>
      <w:r w:rsidRPr="00385ECB">
        <w:rPr>
          <w:lang w:val="en-GB"/>
        </w:rPr>
        <w:tab/>
        <w:t>COMPONENT AND MATERIAL SELECTION</w:t>
      </w:r>
      <w:bookmarkEnd w:id="2805"/>
    </w:p>
    <w:p w14:paraId="7017AAFE" w14:textId="77777777" w:rsidR="00E16EBA" w:rsidRPr="00385ECB" w:rsidRDefault="00E16EBA" w:rsidP="001C1ABF">
      <w:pPr>
        <w:rPr>
          <w:lang w:val="en-GB"/>
        </w:rPr>
      </w:pPr>
    </w:p>
    <w:p w14:paraId="5707B2B4" w14:textId="77777777" w:rsidR="00C261B9" w:rsidRPr="00385ECB" w:rsidRDefault="007D0309" w:rsidP="00754AB6">
      <w:pPr>
        <w:spacing w:after="0" w:line="360" w:lineRule="auto"/>
        <w:ind w:left="0" w:firstLine="0"/>
        <w:rPr>
          <w:ins w:id="2807" w:author="Admin" w:date="2016-10-18T16:22:00Z"/>
          <w:rFonts w:ascii="Arial" w:hAnsi="Arial" w:cs="Arial"/>
          <w:sz w:val="24"/>
          <w:szCs w:val="24"/>
          <w:lang w:val="en-GB"/>
        </w:rPr>
        <w:pPrChange w:id="2808" w:author="Admin" w:date="2016-10-18T16:11:00Z">
          <w:pPr>
            <w:spacing w:after="723"/>
            <w:ind w:left="1"/>
          </w:pPr>
        </w:pPrChange>
      </w:pPr>
      <w:r w:rsidRPr="00385ECB">
        <w:rPr>
          <w:rFonts w:ascii="Arial" w:hAnsi="Arial" w:cs="Arial"/>
          <w:sz w:val="24"/>
          <w:szCs w:val="24"/>
          <w:lang w:val="en-GB"/>
          <w:rPrChange w:id="2809" w:author="Admin" w:date="2016-10-18T16:05:00Z">
            <w:rPr>
              <w:lang w:val="en-GB"/>
            </w:rPr>
          </w:rPrChange>
        </w:rPr>
        <w:t xml:space="preserve">This section will cover the components and materials selected for the design of the Vending Machine and </w:t>
      </w:r>
      <w:r w:rsidR="00D4682C">
        <w:rPr>
          <w:rFonts w:ascii="Arial" w:hAnsi="Arial" w:cs="Arial"/>
          <w:sz w:val="24"/>
          <w:szCs w:val="24"/>
          <w:lang w:val="en-GB"/>
        </w:rPr>
        <w:t xml:space="preserve">will </w:t>
      </w:r>
      <w:r w:rsidR="00197264">
        <w:rPr>
          <w:rFonts w:ascii="Arial" w:hAnsi="Arial" w:cs="Arial"/>
          <w:sz w:val="24"/>
          <w:szCs w:val="24"/>
          <w:lang w:val="en-GB"/>
        </w:rPr>
        <w:t xml:space="preserve">detail </w:t>
      </w:r>
      <w:r w:rsidRPr="00385ECB">
        <w:rPr>
          <w:rFonts w:ascii="Arial" w:hAnsi="Arial" w:cs="Arial"/>
          <w:sz w:val="24"/>
          <w:szCs w:val="24"/>
          <w:lang w:val="en-GB"/>
          <w:rPrChange w:id="2810" w:author="Admin" w:date="2016-10-18T16:05:00Z">
            <w:rPr>
              <w:lang w:val="en-GB"/>
            </w:rPr>
          </w:rPrChange>
        </w:rPr>
        <w:t>why they were selected. The electronics</w:t>
      </w:r>
      <w:r w:rsidR="00197264">
        <w:rPr>
          <w:rFonts w:ascii="Arial" w:hAnsi="Arial" w:cs="Arial"/>
          <w:sz w:val="24"/>
          <w:szCs w:val="24"/>
          <w:lang w:val="en-GB"/>
        </w:rPr>
        <w:t xml:space="preserve"> selections</w:t>
      </w:r>
      <w:r w:rsidRPr="00385ECB">
        <w:rPr>
          <w:rFonts w:ascii="Arial" w:hAnsi="Arial" w:cs="Arial"/>
          <w:sz w:val="24"/>
          <w:szCs w:val="24"/>
          <w:lang w:val="en-GB"/>
          <w:rPrChange w:id="2811" w:author="Admin" w:date="2016-10-18T16:05:00Z">
            <w:rPr>
              <w:lang w:val="en-GB"/>
            </w:rPr>
          </w:rPrChange>
        </w:rPr>
        <w:t xml:space="preserve"> entailed parts for the </w:t>
      </w:r>
      <w:r w:rsidR="00385ECB" w:rsidRPr="00385ECB">
        <w:rPr>
          <w:rFonts w:ascii="Arial" w:hAnsi="Arial" w:cs="Arial"/>
          <w:sz w:val="24"/>
          <w:szCs w:val="24"/>
          <w:lang w:val="en-GB"/>
        </w:rPr>
        <w:t>PCB, which</w:t>
      </w:r>
      <w:r w:rsidRPr="00385ECB">
        <w:rPr>
          <w:rFonts w:ascii="Arial" w:hAnsi="Arial" w:cs="Arial"/>
          <w:sz w:val="24"/>
          <w:szCs w:val="24"/>
          <w:lang w:val="en-GB"/>
          <w:rPrChange w:id="2812" w:author="Admin" w:date="2016-10-18T16:05:00Z">
            <w:rPr>
              <w:lang w:val="en-GB"/>
            </w:rPr>
          </w:rPrChange>
        </w:rPr>
        <w:t xml:space="preserve"> would enable the delivery mechanism to operate, the master board </w:t>
      </w:r>
      <w:r w:rsidR="00385ECB" w:rsidRPr="00385ECB">
        <w:rPr>
          <w:rFonts w:ascii="Arial" w:hAnsi="Arial" w:cs="Arial"/>
          <w:sz w:val="24"/>
          <w:szCs w:val="24"/>
          <w:lang w:val="en-GB"/>
        </w:rPr>
        <w:t>that</w:t>
      </w:r>
      <w:r w:rsidRPr="00385ECB">
        <w:rPr>
          <w:rFonts w:ascii="Arial" w:hAnsi="Arial" w:cs="Arial"/>
          <w:sz w:val="24"/>
          <w:szCs w:val="24"/>
          <w:lang w:val="en-GB"/>
          <w:rPrChange w:id="2813" w:author="Admin" w:date="2016-10-18T16:05:00Z">
            <w:rPr>
              <w:lang w:val="en-GB"/>
            </w:rPr>
          </w:rPrChange>
        </w:rPr>
        <w:t xml:space="preserve"> would control each addressable PCB and the power supply. The material selection ranged from materials used in the delivery mechanism to the metals and plastics needed for the enclosure.</w:t>
      </w:r>
    </w:p>
    <w:p w14:paraId="5D5F9AE6" w14:textId="77777777" w:rsidR="00E16EBA" w:rsidRPr="00385ECB" w:rsidRDefault="00E16EBA" w:rsidP="00754AB6">
      <w:pPr>
        <w:spacing w:after="0" w:line="360" w:lineRule="auto"/>
        <w:ind w:left="0" w:firstLine="0"/>
        <w:rPr>
          <w:rFonts w:ascii="Arial" w:hAnsi="Arial" w:cs="Arial"/>
          <w:sz w:val="24"/>
          <w:szCs w:val="24"/>
          <w:lang w:val="en-GB"/>
          <w:rPrChange w:id="2814" w:author="Admin" w:date="2016-10-18T16:05:00Z">
            <w:rPr>
              <w:lang w:val="en-GB"/>
            </w:rPr>
          </w:rPrChange>
        </w:rPr>
        <w:pPrChange w:id="2815" w:author="Admin" w:date="2016-10-18T16:11:00Z">
          <w:pPr>
            <w:spacing w:after="723"/>
            <w:ind w:left="1"/>
          </w:pPr>
        </w:pPrChange>
      </w:pPr>
    </w:p>
    <w:p w14:paraId="37C65EE5" w14:textId="77777777" w:rsidR="00C261B9" w:rsidRPr="00385ECB" w:rsidRDefault="007D0309" w:rsidP="00754AB6">
      <w:pPr>
        <w:pStyle w:val="Heading2"/>
        <w:spacing w:after="0" w:line="360" w:lineRule="auto"/>
        <w:ind w:left="0" w:firstLine="0"/>
        <w:jc w:val="both"/>
        <w:rPr>
          <w:ins w:id="2816" w:author="Admin" w:date="2016-10-18T16:22:00Z"/>
          <w:lang w:val="en-GB"/>
        </w:rPr>
        <w:pPrChange w:id="2817" w:author="Admin" w:date="2016-10-18T16:11:00Z">
          <w:pPr>
            <w:spacing w:after="723"/>
            <w:ind w:left="1"/>
          </w:pPr>
        </w:pPrChange>
      </w:pPr>
      <w:bookmarkStart w:id="2818" w:name="_Toc44044"/>
      <w:del w:id="2819" w:author="Admin" w:date="2016-10-18T16:22:00Z">
        <w:r w:rsidRPr="00385ECB" w:rsidDel="00E16EBA">
          <w:rPr>
            <w:rFonts w:eastAsia="Calibri"/>
            <w:lang w:val="en-GB"/>
            <w:rPrChange w:id="2820" w:author="Admin" w:date="2016-10-18T16:05:00Z">
              <w:rPr>
                <w:rFonts w:ascii="Calibri" w:eastAsia="Calibri" w:hAnsi="Calibri" w:cs="Calibri"/>
                <w:b/>
                <w:lang w:val="en-GB"/>
              </w:rPr>
            </w:rPrChange>
          </w:rPr>
          <w:tab/>
        </w:r>
      </w:del>
      <w:r w:rsidR="00E16EBA" w:rsidRPr="00385ECB">
        <w:rPr>
          <w:lang w:val="en-GB"/>
        </w:rPr>
        <w:t>5.1</w:t>
      </w:r>
      <w:r w:rsidR="00E16EBA" w:rsidRPr="00385ECB">
        <w:rPr>
          <w:lang w:val="en-GB"/>
        </w:rPr>
        <w:tab/>
        <w:t>COMMUNICATIONS BUS</w:t>
      </w:r>
      <w:bookmarkEnd w:id="2818"/>
    </w:p>
    <w:p w14:paraId="50333BE6" w14:textId="77777777" w:rsidR="00E16EBA" w:rsidRPr="00385ECB" w:rsidRDefault="00E16EBA" w:rsidP="001C1ABF">
      <w:pPr>
        <w:rPr>
          <w:lang w:val="en-GB"/>
        </w:rPr>
      </w:pPr>
    </w:p>
    <w:p w14:paraId="588DD60C" w14:textId="77777777" w:rsidR="00C261B9" w:rsidRPr="00385ECB" w:rsidRDefault="007D0309" w:rsidP="00754AB6">
      <w:pPr>
        <w:spacing w:after="0" w:line="360" w:lineRule="auto"/>
        <w:ind w:left="0" w:firstLine="0"/>
        <w:rPr>
          <w:ins w:id="2821" w:author="Admin" w:date="2016-10-18T16:22:00Z"/>
          <w:rFonts w:ascii="Arial" w:hAnsi="Arial" w:cs="Arial"/>
          <w:sz w:val="24"/>
          <w:szCs w:val="24"/>
          <w:lang w:val="en-GB"/>
        </w:rPr>
        <w:pPrChange w:id="2822" w:author="Admin" w:date="2016-10-18T16:11:00Z">
          <w:pPr>
            <w:spacing w:after="723"/>
            <w:ind w:left="1"/>
          </w:pPr>
        </w:pPrChange>
      </w:pPr>
      <w:r w:rsidRPr="00385ECB">
        <w:rPr>
          <w:rFonts w:ascii="Arial" w:hAnsi="Arial" w:cs="Arial"/>
          <w:sz w:val="24"/>
          <w:szCs w:val="24"/>
          <w:lang w:val="en-GB"/>
          <w:rPrChange w:id="2823" w:author="Admin" w:date="2016-10-18T16:05:00Z">
            <w:rPr>
              <w:lang w:val="en-GB"/>
            </w:rPr>
          </w:rPrChange>
        </w:rPr>
        <w:t xml:space="preserve">In order to communicate </w:t>
      </w:r>
      <w:r w:rsidR="00197264">
        <w:rPr>
          <w:rFonts w:ascii="Arial" w:hAnsi="Arial" w:cs="Arial"/>
          <w:sz w:val="24"/>
          <w:szCs w:val="24"/>
          <w:lang w:val="en-GB"/>
        </w:rPr>
        <w:t xml:space="preserve">by </w:t>
      </w:r>
      <w:r w:rsidRPr="00385ECB">
        <w:rPr>
          <w:rFonts w:ascii="Arial" w:hAnsi="Arial" w:cs="Arial"/>
          <w:sz w:val="24"/>
          <w:szCs w:val="24"/>
          <w:lang w:val="en-GB"/>
          <w:rPrChange w:id="2824" w:author="Admin" w:date="2016-10-18T16:05:00Z">
            <w:rPr>
              <w:lang w:val="en-GB"/>
            </w:rPr>
          </w:rPrChange>
        </w:rPr>
        <w:t>using an RS485 bus</w:t>
      </w:r>
      <w:r w:rsidR="00197264">
        <w:rPr>
          <w:rFonts w:ascii="Arial" w:hAnsi="Arial" w:cs="Arial"/>
          <w:sz w:val="24"/>
          <w:szCs w:val="24"/>
          <w:lang w:val="en-GB"/>
        </w:rPr>
        <w:t>,</w:t>
      </w:r>
      <w:r w:rsidRPr="00385ECB">
        <w:rPr>
          <w:rFonts w:ascii="Arial" w:hAnsi="Arial" w:cs="Arial"/>
          <w:sz w:val="24"/>
          <w:szCs w:val="24"/>
          <w:lang w:val="en-GB"/>
          <w:rPrChange w:id="2825" w:author="Admin" w:date="2016-10-18T16:05:00Z">
            <w:rPr>
              <w:lang w:val="en-GB"/>
            </w:rPr>
          </w:rPrChange>
        </w:rPr>
        <w:t xml:space="preserve"> a differential bus transceiver was needed to convert the UART signal. The SN75176B was chosen as it has many advantages over </w:t>
      </w:r>
      <w:r w:rsidR="00197264">
        <w:rPr>
          <w:rFonts w:ascii="Arial" w:hAnsi="Arial" w:cs="Arial"/>
          <w:sz w:val="24"/>
          <w:szCs w:val="24"/>
          <w:lang w:val="en-GB"/>
        </w:rPr>
        <w:t>numerous</w:t>
      </w:r>
      <w:r w:rsidRPr="00385ECB">
        <w:rPr>
          <w:rFonts w:ascii="Arial" w:hAnsi="Arial" w:cs="Arial"/>
          <w:sz w:val="24"/>
          <w:szCs w:val="24"/>
          <w:lang w:val="en-GB"/>
          <w:rPrChange w:id="2826" w:author="Admin" w:date="2016-10-18T16:05:00Z">
            <w:rPr>
              <w:lang w:val="en-GB"/>
            </w:rPr>
          </w:rPrChange>
        </w:rPr>
        <w:t xml:space="preserve"> other differential bus transceivers. It acts as a </w:t>
      </w:r>
      <w:del w:id="2827" w:author="Admin" w:date="2016-10-18T16:50:00Z">
        <w:r w:rsidRPr="00385ECB" w:rsidDel="00686EE4">
          <w:rPr>
            <w:rFonts w:ascii="Arial" w:hAnsi="Arial" w:cs="Arial"/>
            <w:sz w:val="24"/>
            <w:szCs w:val="24"/>
            <w:lang w:val="en-GB"/>
            <w:rPrChange w:id="2828" w:author="Admin" w:date="2016-10-18T16:05:00Z">
              <w:rPr>
                <w:lang w:val="en-GB"/>
              </w:rPr>
            </w:rPrChange>
          </w:rPr>
          <w:delText>half duplex</w:delText>
        </w:r>
      </w:del>
      <w:ins w:id="2829" w:author="Admin" w:date="2016-10-18T16:50:00Z">
        <w:r w:rsidR="00686EE4" w:rsidRPr="00385ECB">
          <w:rPr>
            <w:rFonts w:ascii="Arial" w:hAnsi="Arial" w:cs="Arial"/>
            <w:sz w:val="24"/>
            <w:szCs w:val="24"/>
            <w:lang w:val="en-GB"/>
          </w:rPr>
          <w:t>half-duplex</w:t>
        </w:r>
      </w:ins>
      <w:r w:rsidRPr="00385ECB">
        <w:rPr>
          <w:rFonts w:ascii="Arial" w:hAnsi="Arial" w:cs="Arial"/>
          <w:sz w:val="24"/>
          <w:szCs w:val="24"/>
          <w:lang w:val="en-GB"/>
          <w:rPrChange w:id="2830" w:author="Admin" w:date="2016-10-18T16:05:00Z">
            <w:rPr>
              <w:lang w:val="en-GB"/>
            </w:rPr>
          </w:rPrChange>
        </w:rPr>
        <w:t xml:space="preserve"> RS485 device when connected to a RS485 bus</w:t>
      </w:r>
      <w:r w:rsidR="00197264">
        <w:rPr>
          <w:rFonts w:ascii="Arial" w:hAnsi="Arial" w:cs="Arial"/>
          <w:sz w:val="24"/>
          <w:szCs w:val="24"/>
          <w:lang w:val="en-GB"/>
        </w:rPr>
        <w:t>,</w:t>
      </w:r>
      <w:r w:rsidRPr="00385ECB">
        <w:rPr>
          <w:rFonts w:ascii="Arial" w:hAnsi="Arial" w:cs="Arial"/>
          <w:sz w:val="24"/>
          <w:szCs w:val="24"/>
          <w:lang w:val="en-GB"/>
          <w:rPrChange w:id="2831" w:author="Admin" w:date="2016-10-18T16:05:00Z">
            <w:rPr>
              <w:lang w:val="en-GB"/>
            </w:rPr>
          </w:rPrChange>
        </w:rPr>
        <w:t xml:space="preserve"> meaning it can only communicate one way at a time</w:t>
      </w:r>
      <w:r w:rsidR="00CC303F">
        <w:rPr>
          <w:rFonts w:ascii="Arial" w:hAnsi="Arial" w:cs="Arial"/>
          <w:sz w:val="24"/>
          <w:szCs w:val="24"/>
          <w:lang w:val="en-GB"/>
        </w:rPr>
        <w:t>. This</w:t>
      </w:r>
      <w:r w:rsidRPr="00385ECB">
        <w:rPr>
          <w:rFonts w:ascii="Arial" w:hAnsi="Arial" w:cs="Arial"/>
          <w:sz w:val="24"/>
          <w:szCs w:val="24"/>
          <w:lang w:val="en-GB"/>
          <w:rPrChange w:id="2832" w:author="Admin" w:date="2016-10-18T16:05:00Z">
            <w:rPr>
              <w:lang w:val="en-GB"/>
            </w:rPr>
          </w:rPrChange>
        </w:rPr>
        <w:t xml:space="preserve"> meets the re</w:t>
      </w:r>
      <w:r w:rsidR="00D4682C">
        <w:rPr>
          <w:rFonts w:ascii="Arial" w:hAnsi="Arial" w:cs="Arial"/>
          <w:sz w:val="24"/>
          <w:szCs w:val="24"/>
          <w:lang w:val="en-GB"/>
        </w:rPr>
        <w:t>quirements of the communication</w:t>
      </w:r>
      <w:r w:rsidRPr="00385ECB">
        <w:rPr>
          <w:rFonts w:ascii="Arial" w:hAnsi="Arial" w:cs="Arial"/>
          <w:sz w:val="24"/>
          <w:szCs w:val="24"/>
          <w:lang w:val="en-GB"/>
          <w:rPrChange w:id="2833" w:author="Admin" w:date="2016-10-18T16:05:00Z">
            <w:rPr>
              <w:lang w:val="en-GB"/>
            </w:rPr>
          </w:rPrChange>
        </w:rPr>
        <w:t xml:space="preserve"> needs, </w:t>
      </w:r>
      <w:r w:rsidR="00CC303F">
        <w:rPr>
          <w:rFonts w:ascii="Arial" w:hAnsi="Arial" w:cs="Arial"/>
          <w:sz w:val="24"/>
          <w:szCs w:val="24"/>
          <w:lang w:val="en-GB"/>
        </w:rPr>
        <w:t>in addition to</w:t>
      </w:r>
      <w:r w:rsidRPr="00385ECB">
        <w:rPr>
          <w:rFonts w:ascii="Arial" w:hAnsi="Arial" w:cs="Arial"/>
          <w:sz w:val="24"/>
          <w:szCs w:val="24"/>
          <w:lang w:val="en-GB"/>
          <w:rPrChange w:id="2834" w:author="Admin" w:date="2016-10-18T16:05:00Z">
            <w:rPr>
              <w:lang w:val="en-GB"/>
            </w:rPr>
          </w:rPrChange>
        </w:rPr>
        <w:t xml:space="preserve"> only 2 wires plus a common ground</w:t>
      </w:r>
      <w:r w:rsidR="00CC303F">
        <w:rPr>
          <w:rFonts w:ascii="Arial" w:hAnsi="Arial" w:cs="Arial"/>
          <w:sz w:val="24"/>
          <w:szCs w:val="24"/>
          <w:lang w:val="en-GB"/>
        </w:rPr>
        <w:t xml:space="preserve"> being</w:t>
      </w:r>
      <w:r w:rsidR="00CC303F" w:rsidRPr="00385ECB">
        <w:rPr>
          <w:rFonts w:ascii="Arial" w:hAnsi="Arial" w:cs="Arial"/>
          <w:sz w:val="24"/>
          <w:szCs w:val="24"/>
          <w:lang w:val="en-GB"/>
          <w:rPrChange w:id="2835" w:author="Admin" w:date="2016-10-18T16:05:00Z">
            <w:rPr>
              <w:lang w:val="en-GB"/>
            </w:rPr>
          </w:rPrChange>
        </w:rPr>
        <w:t xml:space="preserve"> </w:t>
      </w:r>
      <w:r w:rsidR="00CC303F">
        <w:rPr>
          <w:rFonts w:ascii="Arial" w:hAnsi="Arial" w:cs="Arial"/>
          <w:sz w:val="24"/>
          <w:szCs w:val="24"/>
          <w:lang w:val="en-GB"/>
        </w:rPr>
        <w:t>require</w:t>
      </w:r>
      <w:r w:rsidR="00CC303F" w:rsidRPr="00385ECB">
        <w:rPr>
          <w:rFonts w:ascii="Arial" w:hAnsi="Arial" w:cs="Arial"/>
          <w:sz w:val="24"/>
          <w:szCs w:val="24"/>
          <w:lang w:val="en-GB"/>
          <w:rPrChange w:id="2836" w:author="Admin" w:date="2016-10-18T16:05:00Z">
            <w:rPr>
              <w:lang w:val="en-GB"/>
            </w:rPr>
          </w:rPrChange>
        </w:rPr>
        <w:t>d for communication</w:t>
      </w:r>
      <w:r w:rsidR="00CC303F">
        <w:rPr>
          <w:rFonts w:ascii="Arial" w:hAnsi="Arial" w:cs="Arial"/>
          <w:sz w:val="24"/>
          <w:szCs w:val="24"/>
          <w:lang w:val="en-GB"/>
        </w:rPr>
        <w:t>. To manage the half-</w:t>
      </w:r>
      <w:r w:rsidRPr="00385ECB">
        <w:rPr>
          <w:rFonts w:ascii="Arial" w:hAnsi="Arial" w:cs="Arial"/>
          <w:sz w:val="24"/>
          <w:szCs w:val="24"/>
          <w:lang w:val="en-GB"/>
          <w:rPrChange w:id="2837" w:author="Admin" w:date="2016-10-18T16:05:00Z">
            <w:rPr>
              <w:lang w:val="en-GB"/>
            </w:rPr>
          </w:rPrChange>
        </w:rPr>
        <w:t>duplex communications</w:t>
      </w:r>
      <w:r w:rsidR="00CC303F">
        <w:rPr>
          <w:rFonts w:ascii="Arial" w:hAnsi="Arial" w:cs="Arial"/>
          <w:sz w:val="24"/>
          <w:szCs w:val="24"/>
          <w:lang w:val="en-GB"/>
        </w:rPr>
        <w:t>,</w:t>
      </w:r>
      <w:r w:rsidRPr="00385ECB">
        <w:rPr>
          <w:rFonts w:ascii="Arial" w:hAnsi="Arial" w:cs="Arial"/>
          <w:sz w:val="24"/>
          <w:szCs w:val="24"/>
          <w:lang w:val="en-GB"/>
          <w:rPrChange w:id="2838" w:author="Admin" w:date="2016-10-18T16:05:00Z">
            <w:rPr>
              <w:lang w:val="en-GB"/>
            </w:rPr>
          </w:rPrChange>
        </w:rPr>
        <w:t xml:space="preserve"> each transceiver </w:t>
      </w:r>
      <w:r w:rsidR="00D4682C">
        <w:rPr>
          <w:rFonts w:ascii="Arial" w:hAnsi="Arial" w:cs="Arial"/>
          <w:sz w:val="24"/>
          <w:szCs w:val="24"/>
          <w:lang w:val="en-GB"/>
        </w:rPr>
        <w:t>is</w:t>
      </w:r>
      <w:r w:rsidRPr="00385ECB">
        <w:rPr>
          <w:rFonts w:ascii="Arial" w:hAnsi="Arial" w:cs="Arial"/>
          <w:sz w:val="24"/>
          <w:szCs w:val="24"/>
          <w:lang w:val="en-GB"/>
          <w:rPrChange w:id="2839" w:author="Admin" w:date="2016-10-18T16:05:00Z">
            <w:rPr>
              <w:lang w:val="en-GB"/>
            </w:rPr>
          </w:rPrChange>
        </w:rPr>
        <w:t xml:space="preserve"> data enable</w:t>
      </w:r>
      <w:r w:rsidR="00D4682C">
        <w:rPr>
          <w:rFonts w:ascii="Arial" w:hAnsi="Arial" w:cs="Arial"/>
          <w:sz w:val="24"/>
          <w:szCs w:val="24"/>
          <w:lang w:val="en-GB"/>
        </w:rPr>
        <w:t>d</w:t>
      </w:r>
      <w:r w:rsidRPr="00385ECB">
        <w:rPr>
          <w:rFonts w:ascii="Arial" w:hAnsi="Arial" w:cs="Arial"/>
          <w:sz w:val="24"/>
          <w:szCs w:val="24"/>
          <w:lang w:val="en-GB"/>
          <w:rPrChange w:id="2840" w:author="Admin" w:date="2016-10-18T16:05:00Z">
            <w:rPr>
              <w:lang w:val="en-GB"/>
            </w:rPr>
          </w:rPrChange>
        </w:rPr>
        <w:t xml:space="preserve"> and receive enable triggers to allow it </w:t>
      </w:r>
      <w:r w:rsidR="00CC303F">
        <w:rPr>
          <w:rFonts w:ascii="Arial" w:hAnsi="Arial" w:cs="Arial"/>
          <w:sz w:val="24"/>
          <w:szCs w:val="24"/>
          <w:lang w:val="en-GB"/>
        </w:rPr>
        <w:t xml:space="preserve">to </w:t>
      </w:r>
      <w:r w:rsidRPr="00385ECB">
        <w:rPr>
          <w:rFonts w:ascii="Arial" w:hAnsi="Arial" w:cs="Arial"/>
          <w:sz w:val="24"/>
          <w:szCs w:val="24"/>
          <w:lang w:val="en-GB"/>
          <w:rPrChange w:id="2841" w:author="Admin" w:date="2016-10-18T16:05:00Z">
            <w:rPr>
              <w:lang w:val="en-GB"/>
            </w:rPr>
          </w:rPrChange>
        </w:rPr>
        <w:t>communicate and receive data only when needed</w:t>
      </w:r>
      <w:r w:rsidR="00CC303F">
        <w:rPr>
          <w:rFonts w:ascii="Arial" w:hAnsi="Arial" w:cs="Arial"/>
          <w:sz w:val="24"/>
          <w:szCs w:val="24"/>
          <w:lang w:val="en-GB"/>
        </w:rPr>
        <w:t>,</w:t>
      </w:r>
      <w:r w:rsidRPr="00385ECB">
        <w:rPr>
          <w:rFonts w:ascii="Arial" w:hAnsi="Arial" w:cs="Arial"/>
          <w:sz w:val="24"/>
          <w:szCs w:val="24"/>
          <w:lang w:val="en-GB"/>
          <w:rPrChange w:id="2842" w:author="Admin" w:date="2016-10-18T16:05:00Z">
            <w:rPr>
              <w:lang w:val="en-GB"/>
            </w:rPr>
          </w:rPrChange>
        </w:rPr>
        <w:t xml:space="preserve"> allowing the device in control to m</w:t>
      </w:r>
      <w:r w:rsidR="00D4682C">
        <w:rPr>
          <w:rFonts w:ascii="Arial" w:hAnsi="Arial" w:cs="Arial"/>
          <w:sz w:val="24"/>
          <w:szCs w:val="24"/>
          <w:lang w:val="en-GB"/>
        </w:rPr>
        <w:t>anage its communications better.</w:t>
      </w:r>
      <w:r w:rsidRPr="00385ECB">
        <w:rPr>
          <w:rFonts w:ascii="Arial" w:hAnsi="Arial" w:cs="Arial"/>
          <w:sz w:val="24"/>
          <w:szCs w:val="24"/>
          <w:lang w:val="en-GB"/>
          <w:rPrChange w:id="2843" w:author="Admin" w:date="2016-10-18T16:05:00Z">
            <w:rPr>
              <w:lang w:val="en-GB"/>
            </w:rPr>
          </w:rPrChange>
        </w:rPr>
        <w:t xml:space="preserve"> </w:t>
      </w:r>
      <w:r w:rsidR="00D4682C">
        <w:rPr>
          <w:rFonts w:ascii="Arial" w:hAnsi="Arial" w:cs="Arial"/>
          <w:sz w:val="24"/>
          <w:szCs w:val="24"/>
          <w:lang w:val="en-GB"/>
        </w:rPr>
        <w:t>I</w:t>
      </w:r>
      <w:r w:rsidR="00CC303F">
        <w:rPr>
          <w:rFonts w:ascii="Arial" w:hAnsi="Arial" w:cs="Arial"/>
          <w:sz w:val="24"/>
          <w:szCs w:val="24"/>
          <w:lang w:val="en-GB"/>
        </w:rPr>
        <w:t>n other words</w:t>
      </w:r>
      <w:r w:rsidR="00D4682C">
        <w:rPr>
          <w:rFonts w:ascii="Arial" w:hAnsi="Arial" w:cs="Arial"/>
          <w:sz w:val="24"/>
          <w:szCs w:val="24"/>
          <w:lang w:val="en-GB"/>
        </w:rPr>
        <w:t>,</w:t>
      </w:r>
      <w:r w:rsidRPr="00385ECB">
        <w:rPr>
          <w:rFonts w:ascii="Arial" w:hAnsi="Arial" w:cs="Arial"/>
          <w:sz w:val="24"/>
          <w:szCs w:val="24"/>
          <w:lang w:val="en-GB"/>
          <w:rPrChange w:id="2844" w:author="Admin" w:date="2016-10-18T16:05:00Z">
            <w:rPr>
              <w:lang w:val="en-GB"/>
            </w:rPr>
          </w:rPrChange>
        </w:rPr>
        <w:t xml:space="preserve"> when tasks are being performed and no communication is expected or needed</w:t>
      </w:r>
      <w:r w:rsidR="00CC303F">
        <w:rPr>
          <w:rFonts w:ascii="Arial" w:hAnsi="Arial" w:cs="Arial"/>
          <w:sz w:val="24"/>
          <w:szCs w:val="24"/>
          <w:lang w:val="en-GB"/>
        </w:rPr>
        <w:t>,</w:t>
      </w:r>
      <w:r w:rsidRPr="00385ECB">
        <w:rPr>
          <w:rFonts w:ascii="Arial" w:hAnsi="Arial" w:cs="Arial"/>
          <w:sz w:val="24"/>
          <w:szCs w:val="24"/>
          <w:lang w:val="en-GB"/>
          <w:rPrChange w:id="2845" w:author="Admin" w:date="2016-10-18T16:05:00Z">
            <w:rPr>
              <w:lang w:val="en-GB"/>
            </w:rPr>
          </w:rPrChange>
        </w:rPr>
        <w:t xml:space="preserve"> it can turn of its bus connection. This will allow for more reliable task execution.</w:t>
      </w:r>
    </w:p>
    <w:p w14:paraId="54596EFD" w14:textId="77777777" w:rsidR="00E16EBA" w:rsidRPr="00385ECB" w:rsidRDefault="00E16EBA" w:rsidP="00754AB6">
      <w:pPr>
        <w:spacing w:after="0" w:line="360" w:lineRule="auto"/>
        <w:ind w:left="0" w:firstLine="0"/>
        <w:rPr>
          <w:rFonts w:ascii="Arial" w:hAnsi="Arial" w:cs="Arial"/>
          <w:sz w:val="24"/>
          <w:szCs w:val="24"/>
          <w:lang w:val="en-GB"/>
          <w:rPrChange w:id="2846" w:author="Admin" w:date="2016-10-18T16:05:00Z">
            <w:rPr>
              <w:lang w:val="en-GB"/>
            </w:rPr>
          </w:rPrChange>
        </w:rPr>
        <w:pPrChange w:id="2847" w:author="Admin" w:date="2016-10-18T16:11:00Z">
          <w:pPr>
            <w:spacing w:after="723"/>
            <w:ind w:left="1"/>
          </w:pPr>
        </w:pPrChange>
      </w:pPr>
    </w:p>
    <w:p w14:paraId="0603B795" w14:textId="77777777" w:rsidR="00C261B9" w:rsidRPr="00385ECB" w:rsidRDefault="007D0309" w:rsidP="00754AB6">
      <w:pPr>
        <w:pStyle w:val="Heading2"/>
        <w:spacing w:after="0" w:line="360" w:lineRule="auto"/>
        <w:ind w:left="0" w:firstLine="0"/>
        <w:jc w:val="both"/>
        <w:rPr>
          <w:ins w:id="2848" w:author="Admin" w:date="2016-10-18T16:22:00Z"/>
          <w:lang w:val="en-GB"/>
        </w:rPr>
        <w:pPrChange w:id="2849" w:author="Admin" w:date="2016-10-18T16:11:00Z">
          <w:pPr>
            <w:spacing w:after="723"/>
            <w:ind w:left="1"/>
          </w:pPr>
        </w:pPrChange>
      </w:pPr>
      <w:bookmarkStart w:id="2850" w:name="_Toc44045"/>
      <w:del w:id="2851" w:author="Admin" w:date="2016-10-18T16:22:00Z">
        <w:r w:rsidRPr="00385ECB" w:rsidDel="00E16EBA">
          <w:rPr>
            <w:rFonts w:eastAsia="Calibri"/>
            <w:lang w:val="en-GB"/>
            <w:rPrChange w:id="2852" w:author="Admin" w:date="2016-10-18T16:05:00Z">
              <w:rPr>
                <w:rFonts w:ascii="Calibri" w:eastAsia="Calibri" w:hAnsi="Calibri" w:cs="Calibri"/>
                <w:b/>
                <w:lang w:val="en-GB"/>
              </w:rPr>
            </w:rPrChange>
          </w:rPr>
          <w:tab/>
        </w:r>
      </w:del>
      <w:r w:rsidR="00E16EBA" w:rsidRPr="00385ECB">
        <w:rPr>
          <w:lang w:val="en-GB"/>
        </w:rPr>
        <w:t>5.2</w:t>
      </w:r>
      <w:r w:rsidR="00E16EBA" w:rsidRPr="00385ECB">
        <w:rPr>
          <w:lang w:val="en-GB"/>
        </w:rPr>
        <w:tab/>
        <w:t>SERVO MOTOR</w:t>
      </w:r>
      <w:bookmarkEnd w:id="2850"/>
    </w:p>
    <w:p w14:paraId="57A6702C" w14:textId="77777777" w:rsidR="00E16EBA" w:rsidRPr="00385ECB" w:rsidRDefault="00E16EBA" w:rsidP="001C1ABF">
      <w:pPr>
        <w:rPr>
          <w:lang w:val="en-GB"/>
        </w:rPr>
      </w:pPr>
    </w:p>
    <w:p w14:paraId="272A25CC" w14:textId="77777777" w:rsidR="00C261B9" w:rsidRPr="00385ECB" w:rsidRDefault="007D0309" w:rsidP="00754AB6">
      <w:pPr>
        <w:spacing w:after="0" w:line="360" w:lineRule="auto"/>
        <w:ind w:left="0" w:firstLine="0"/>
        <w:rPr>
          <w:ins w:id="2853" w:author="Admin" w:date="2016-10-18T16:22:00Z"/>
          <w:rFonts w:ascii="Arial" w:hAnsi="Arial" w:cs="Arial"/>
          <w:sz w:val="24"/>
          <w:szCs w:val="24"/>
          <w:lang w:val="en-GB"/>
        </w:rPr>
        <w:pPrChange w:id="2854" w:author="Admin" w:date="2016-10-18T16:11:00Z">
          <w:pPr>
            <w:spacing w:after="722"/>
            <w:ind w:left="1"/>
          </w:pPr>
        </w:pPrChange>
      </w:pPr>
      <w:r w:rsidRPr="00385ECB">
        <w:rPr>
          <w:rFonts w:ascii="Arial" w:hAnsi="Arial" w:cs="Arial"/>
          <w:sz w:val="24"/>
          <w:szCs w:val="24"/>
          <w:lang w:val="en-GB"/>
          <w:rPrChange w:id="2855" w:author="Admin" w:date="2016-10-18T16:05:00Z">
            <w:rPr>
              <w:lang w:val="en-GB"/>
            </w:rPr>
          </w:rPrChange>
        </w:rPr>
        <w:t>In order to drive the roller version of the delivery mechanism</w:t>
      </w:r>
      <w:r w:rsidR="00715B76">
        <w:rPr>
          <w:rFonts w:ascii="Arial" w:hAnsi="Arial" w:cs="Arial"/>
          <w:sz w:val="24"/>
          <w:szCs w:val="24"/>
          <w:lang w:val="en-GB"/>
        </w:rPr>
        <w:t>,</w:t>
      </w:r>
      <w:r w:rsidRPr="00385ECB">
        <w:rPr>
          <w:rFonts w:ascii="Arial" w:hAnsi="Arial" w:cs="Arial"/>
          <w:sz w:val="24"/>
          <w:szCs w:val="24"/>
          <w:lang w:val="en-GB"/>
          <w:rPrChange w:id="2856" w:author="Admin" w:date="2016-10-18T16:05:00Z">
            <w:rPr>
              <w:lang w:val="en-GB"/>
            </w:rPr>
          </w:rPrChange>
        </w:rPr>
        <w:t xml:space="preserve"> </w:t>
      </w:r>
      <w:del w:id="2857" w:author="Admin" w:date="2016-10-18T16:50:00Z">
        <w:r w:rsidRPr="00385ECB" w:rsidDel="00686EE4">
          <w:rPr>
            <w:rFonts w:ascii="Arial" w:hAnsi="Arial" w:cs="Arial"/>
            <w:sz w:val="24"/>
            <w:szCs w:val="24"/>
            <w:lang w:val="en-GB"/>
            <w:rPrChange w:id="2858" w:author="Admin" w:date="2016-10-18T16:05:00Z">
              <w:rPr>
                <w:lang w:val="en-GB"/>
              </w:rPr>
            </w:rPrChange>
          </w:rPr>
          <w:delText>a</w:delText>
        </w:r>
      </w:del>
      <w:ins w:id="2859" w:author="Admin" w:date="2016-10-18T16:50:00Z">
        <w:r w:rsidR="00686EE4" w:rsidRPr="00385ECB">
          <w:rPr>
            <w:rFonts w:ascii="Arial" w:hAnsi="Arial" w:cs="Arial"/>
            <w:sz w:val="24"/>
            <w:szCs w:val="24"/>
            <w:lang w:val="en-GB"/>
          </w:rPr>
          <w:t>an</w:t>
        </w:r>
      </w:ins>
      <w:r w:rsidRPr="00385ECB">
        <w:rPr>
          <w:rFonts w:ascii="Arial" w:hAnsi="Arial" w:cs="Arial"/>
          <w:sz w:val="24"/>
          <w:szCs w:val="24"/>
          <w:lang w:val="en-GB"/>
          <w:rPrChange w:id="2860" w:author="Admin" w:date="2016-10-18T16:05:00Z">
            <w:rPr>
              <w:lang w:val="en-GB"/>
            </w:rPr>
          </w:rPrChange>
        </w:rPr>
        <w:t xml:space="preserve"> appropriate servo motor was needed. The Hextronik 9g servo was selected, or any 9g servo equivalent (9g </w:t>
      </w:r>
      <w:r w:rsidR="00D4682C">
        <w:rPr>
          <w:rFonts w:ascii="Arial" w:hAnsi="Arial" w:cs="Arial"/>
          <w:sz w:val="24"/>
          <w:szCs w:val="24"/>
          <w:lang w:val="en-GB"/>
        </w:rPr>
        <w:t xml:space="preserve">relates to </w:t>
      </w:r>
      <w:r w:rsidRPr="00385ECB">
        <w:rPr>
          <w:rFonts w:ascii="Arial" w:hAnsi="Arial" w:cs="Arial"/>
          <w:sz w:val="24"/>
          <w:szCs w:val="24"/>
          <w:lang w:val="en-GB"/>
          <w:rPrChange w:id="2861" w:author="Admin" w:date="2016-10-18T16:05:00Z">
            <w:rPr>
              <w:lang w:val="en-GB"/>
            </w:rPr>
          </w:rPrChange>
        </w:rPr>
        <w:t xml:space="preserve">the weight of the servo), as it is inexpensive at </w:t>
      </w:r>
      <w:r w:rsidR="00715B76">
        <w:rPr>
          <w:rFonts w:ascii="Arial" w:eastAsia="Calibri" w:hAnsi="Arial" w:cs="Arial"/>
          <w:sz w:val="24"/>
          <w:szCs w:val="24"/>
          <w:lang w:val="en-GB"/>
        </w:rPr>
        <w:t>€</w:t>
      </w:r>
      <w:r w:rsidRPr="00385ECB">
        <w:rPr>
          <w:rFonts w:ascii="Arial" w:hAnsi="Arial" w:cs="Arial"/>
          <w:sz w:val="24"/>
          <w:szCs w:val="24"/>
          <w:lang w:val="en-GB"/>
          <w:rPrChange w:id="2862" w:author="Admin" w:date="2016-10-18T16:05:00Z">
            <w:rPr>
              <w:lang w:val="en-GB"/>
            </w:rPr>
          </w:rPrChange>
        </w:rPr>
        <w:t>2</w:t>
      </w:r>
      <w:del w:id="2863" w:author="Admin" w:date="2016-11-01T20:00:00Z">
        <w:r w:rsidRPr="00385ECB" w:rsidDel="00EF447A">
          <w:rPr>
            <w:rFonts w:ascii="Arial" w:hAnsi="Arial" w:cs="Arial"/>
            <w:sz w:val="24"/>
            <w:szCs w:val="24"/>
            <w:lang w:val="en-GB"/>
            <w:rPrChange w:id="2864" w:author="Admin" w:date="2016-10-18T16:05:00Z">
              <w:rPr>
                <w:lang w:val="en-GB"/>
              </w:rPr>
            </w:rPrChange>
          </w:rPr>
          <w:delText>,42</w:delText>
        </w:r>
      </w:del>
      <w:ins w:id="2865" w:author="Admin" w:date="2016-11-01T20:00:00Z">
        <w:r w:rsidR="00EF447A" w:rsidRPr="00385ECB">
          <w:rPr>
            <w:rFonts w:ascii="Arial" w:hAnsi="Arial" w:cs="Arial"/>
            <w:sz w:val="24"/>
            <w:szCs w:val="24"/>
            <w:lang w:val="en-GB"/>
          </w:rPr>
          <w:t>,42</w:t>
        </w:r>
      </w:ins>
      <w:ins w:id="2866" w:author="Admin" w:date="2016-10-18T17:08:00Z">
        <w:r w:rsidR="003C564C" w:rsidRPr="00385ECB">
          <w:rPr>
            <w:rFonts w:ascii="Arial" w:hAnsi="Arial" w:cs="Arial"/>
            <w:sz w:val="24"/>
            <w:szCs w:val="24"/>
            <w:lang w:val="en-GB"/>
          </w:rPr>
          <w:t>.</w:t>
        </w:r>
      </w:ins>
      <w:del w:id="2867" w:author="Admin" w:date="2016-10-18T17:08:00Z">
        <w:r w:rsidRPr="00385ECB" w:rsidDel="003C564C">
          <w:rPr>
            <w:rFonts w:ascii="Arial" w:hAnsi="Arial" w:cs="Arial"/>
            <w:sz w:val="24"/>
            <w:szCs w:val="24"/>
            <w:lang w:val="en-GB"/>
            <w:rPrChange w:id="2868" w:author="Admin" w:date="2016-10-18T16:05:00Z">
              <w:rPr>
                <w:lang w:val="en-GB"/>
              </w:rPr>
            </w:rPrChange>
          </w:rPr>
          <w:delText xml:space="preserve"> </w:delText>
        </w:r>
      </w:del>
      <w:r w:rsidRPr="00385ECB">
        <w:rPr>
          <w:rFonts w:ascii="Arial" w:hAnsi="Arial" w:cs="Arial"/>
          <w:sz w:val="24"/>
          <w:szCs w:val="24"/>
          <w:vertAlign w:val="superscript"/>
          <w:lang w:val="en-GB"/>
          <w:rPrChange w:id="2869" w:author="Admin" w:date="2016-10-18T17:08:00Z">
            <w:rPr>
              <w:lang w:val="en-GB"/>
            </w:rPr>
          </w:rPrChange>
        </w:rPr>
        <w:t>[25]</w:t>
      </w:r>
      <w:del w:id="2870" w:author="Admin" w:date="2016-10-18T17:08:00Z">
        <w:r w:rsidRPr="00385ECB" w:rsidDel="003C564C">
          <w:rPr>
            <w:rFonts w:ascii="Arial" w:hAnsi="Arial" w:cs="Arial"/>
            <w:sz w:val="24"/>
            <w:szCs w:val="24"/>
            <w:vertAlign w:val="superscript"/>
            <w:lang w:val="en-GB"/>
            <w:rPrChange w:id="2871" w:author="Admin" w:date="2016-10-18T17:08:00Z">
              <w:rPr>
                <w:lang w:val="en-GB"/>
              </w:rPr>
            </w:rPrChange>
          </w:rPr>
          <w:delText>.</w:delText>
        </w:r>
      </w:del>
      <w:r w:rsidRPr="00385ECB">
        <w:rPr>
          <w:rFonts w:ascii="Arial" w:hAnsi="Arial" w:cs="Arial"/>
          <w:sz w:val="24"/>
          <w:szCs w:val="24"/>
          <w:lang w:val="en-GB"/>
          <w:rPrChange w:id="2872" w:author="Admin" w:date="2016-10-18T16:05:00Z">
            <w:rPr>
              <w:lang w:val="en-GB"/>
            </w:rPr>
          </w:rPrChange>
        </w:rPr>
        <w:t xml:space="preserve"> It was capable of moving the rollers and was light and compact</w:t>
      </w:r>
      <w:r w:rsidR="008F4DFA">
        <w:rPr>
          <w:rFonts w:ascii="Arial" w:hAnsi="Arial" w:cs="Arial"/>
          <w:sz w:val="24"/>
          <w:szCs w:val="24"/>
          <w:lang w:val="en-GB"/>
        </w:rPr>
        <w:t>,</w:t>
      </w:r>
      <w:r w:rsidRPr="00385ECB">
        <w:rPr>
          <w:rFonts w:ascii="Arial" w:hAnsi="Arial" w:cs="Arial"/>
          <w:sz w:val="24"/>
          <w:szCs w:val="24"/>
          <w:lang w:val="en-GB"/>
          <w:rPrChange w:id="2873" w:author="Admin" w:date="2016-10-18T16:05:00Z">
            <w:rPr>
              <w:lang w:val="en-GB"/>
            </w:rPr>
          </w:rPrChange>
        </w:rPr>
        <w:t xml:space="preserve"> making the overall design compact. Later on though it was decided to use a stronger and more reliable Corona DS-339</w:t>
      </w:r>
      <w:r w:rsidR="008F4DFA">
        <w:rPr>
          <w:rFonts w:ascii="Arial" w:hAnsi="Arial" w:cs="Arial"/>
          <w:sz w:val="24"/>
          <w:szCs w:val="24"/>
          <w:lang w:val="en-GB"/>
        </w:rPr>
        <w:t>,</w:t>
      </w:r>
      <w:r w:rsidRPr="00385ECB">
        <w:rPr>
          <w:rFonts w:ascii="Arial" w:hAnsi="Arial" w:cs="Arial"/>
          <w:sz w:val="24"/>
          <w:szCs w:val="24"/>
          <w:lang w:val="en-GB"/>
          <w:rPrChange w:id="2874" w:author="Admin" w:date="2016-10-18T16:05:00Z">
            <w:rPr>
              <w:lang w:val="en-GB"/>
            </w:rPr>
          </w:rPrChange>
        </w:rPr>
        <w:t xml:space="preserve"> as it did not have </w:t>
      </w:r>
      <w:r w:rsidR="008F4DFA">
        <w:rPr>
          <w:rFonts w:ascii="Arial" w:hAnsi="Arial" w:cs="Arial"/>
          <w:sz w:val="24"/>
          <w:szCs w:val="24"/>
          <w:lang w:val="en-GB"/>
        </w:rPr>
        <w:t xml:space="preserve">the </w:t>
      </w:r>
      <w:r w:rsidR="00D4682C">
        <w:rPr>
          <w:rFonts w:ascii="Arial" w:hAnsi="Arial" w:cs="Arial"/>
          <w:sz w:val="24"/>
          <w:szCs w:val="24"/>
          <w:lang w:val="en-GB"/>
        </w:rPr>
        <w:t xml:space="preserve">overshoot that was observed when testing </w:t>
      </w:r>
      <w:r w:rsidRPr="00385ECB">
        <w:rPr>
          <w:rFonts w:ascii="Arial" w:hAnsi="Arial" w:cs="Arial"/>
          <w:sz w:val="24"/>
          <w:szCs w:val="24"/>
          <w:lang w:val="en-GB"/>
          <w:rPrChange w:id="2875" w:author="Admin" w:date="2016-10-18T16:05:00Z">
            <w:rPr>
              <w:lang w:val="en-GB"/>
            </w:rPr>
          </w:rPrChange>
        </w:rPr>
        <w:t xml:space="preserve">the 9g servo. Although it is more expensive at </w:t>
      </w:r>
      <w:r w:rsidR="008F4DFA">
        <w:rPr>
          <w:rFonts w:ascii="Arial" w:eastAsia="Calibri" w:hAnsi="Arial" w:cs="Arial"/>
          <w:sz w:val="24"/>
          <w:szCs w:val="24"/>
          <w:lang w:val="en-GB"/>
        </w:rPr>
        <w:t>€</w:t>
      </w:r>
      <w:r w:rsidRPr="00385ECB">
        <w:rPr>
          <w:rFonts w:ascii="Arial" w:hAnsi="Arial" w:cs="Arial"/>
          <w:sz w:val="24"/>
          <w:szCs w:val="24"/>
          <w:lang w:val="en-GB"/>
          <w:rPrChange w:id="2876" w:author="Admin" w:date="2016-10-18T16:05:00Z">
            <w:rPr>
              <w:lang w:val="en-GB"/>
            </w:rPr>
          </w:rPrChange>
        </w:rPr>
        <w:t>7</w:t>
      </w:r>
      <w:del w:id="2877" w:author="Admin" w:date="2016-11-01T20:00:00Z">
        <w:r w:rsidRPr="00385ECB" w:rsidDel="00EF447A">
          <w:rPr>
            <w:rFonts w:ascii="Arial" w:hAnsi="Arial" w:cs="Arial"/>
            <w:sz w:val="24"/>
            <w:szCs w:val="24"/>
            <w:lang w:val="en-GB"/>
            <w:rPrChange w:id="2878" w:author="Admin" w:date="2016-10-18T16:05:00Z">
              <w:rPr>
                <w:lang w:val="en-GB"/>
              </w:rPr>
            </w:rPrChange>
          </w:rPr>
          <w:delText>,61</w:delText>
        </w:r>
      </w:del>
      <w:ins w:id="2879" w:author="Admin" w:date="2016-11-01T20:00:00Z">
        <w:r w:rsidR="00EF447A" w:rsidRPr="00385ECB">
          <w:rPr>
            <w:rFonts w:ascii="Arial" w:hAnsi="Arial" w:cs="Arial"/>
            <w:sz w:val="24"/>
            <w:szCs w:val="24"/>
            <w:lang w:val="en-GB"/>
          </w:rPr>
          <w:t>,61</w:t>
        </w:r>
      </w:ins>
      <w:r w:rsidR="008F4DFA">
        <w:rPr>
          <w:rFonts w:ascii="Arial" w:hAnsi="Arial" w:cs="Arial"/>
          <w:sz w:val="24"/>
          <w:szCs w:val="24"/>
          <w:lang w:val="en-GB"/>
        </w:rPr>
        <w:t>,</w:t>
      </w:r>
      <w:del w:id="2880" w:author="Admin" w:date="2016-10-18T17:08:00Z">
        <w:r w:rsidRPr="00385ECB" w:rsidDel="003C564C">
          <w:rPr>
            <w:rFonts w:ascii="Arial" w:hAnsi="Arial" w:cs="Arial"/>
            <w:sz w:val="24"/>
            <w:szCs w:val="24"/>
            <w:lang w:val="en-GB"/>
            <w:rPrChange w:id="2881" w:author="Admin" w:date="2016-10-18T16:05:00Z">
              <w:rPr>
                <w:lang w:val="en-GB"/>
              </w:rPr>
            </w:rPrChange>
          </w:rPr>
          <w:delText xml:space="preserve"> </w:delText>
        </w:r>
      </w:del>
      <w:r w:rsidRPr="00385ECB">
        <w:rPr>
          <w:rFonts w:ascii="Arial" w:hAnsi="Arial" w:cs="Arial"/>
          <w:sz w:val="24"/>
          <w:szCs w:val="24"/>
          <w:vertAlign w:val="superscript"/>
          <w:lang w:val="en-GB"/>
          <w:rPrChange w:id="2882" w:author="Admin" w:date="2016-10-18T17:08:00Z">
            <w:rPr>
              <w:lang w:val="en-GB"/>
            </w:rPr>
          </w:rPrChange>
        </w:rPr>
        <w:t>[25]</w:t>
      </w:r>
      <w:r w:rsidRPr="00385ECB">
        <w:rPr>
          <w:rFonts w:ascii="Arial" w:hAnsi="Arial" w:cs="Arial"/>
          <w:sz w:val="24"/>
          <w:szCs w:val="24"/>
          <w:lang w:val="en-GB"/>
          <w:rPrChange w:id="2883" w:author="Admin" w:date="2016-10-18T16:05:00Z">
            <w:rPr>
              <w:lang w:val="en-GB"/>
            </w:rPr>
          </w:rPrChange>
        </w:rPr>
        <w:t xml:space="preserve"> it is more readily available at UCT.</w:t>
      </w:r>
    </w:p>
    <w:p w14:paraId="16F8C679" w14:textId="77777777" w:rsidR="00E16EBA" w:rsidRPr="00385ECB" w:rsidRDefault="00E16EBA" w:rsidP="00754AB6">
      <w:pPr>
        <w:spacing w:after="0" w:line="360" w:lineRule="auto"/>
        <w:ind w:left="0" w:firstLine="0"/>
        <w:rPr>
          <w:rFonts w:ascii="Arial" w:hAnsi="Arial" w:cs="Arial"/>
          <w:sz w:val="24"/>
          <w:szCs w:val="24"/>
          <w:lang w:val="en-GB"/>
          <w:rPrChange w:id="2884" w:author="Admin" w:date="2016-10-18T16:05:00Z">
            <w:rPr>
              <w:lang w:val="en-GB"/>
            </w:rPr>
          </w:rPrChange>
        </w:rPr>
        <w:pPrChange w:id="2885" w:author="Admin" w:date="2016-10-18T16:11:00Z">
          <w:pPr>
            <w:spacing w:after="722"/>
            <w:ind w:left="1"/>
          </w:pPr>
        </w:pPrChange>
      </w:pPr>
    </w:p>
    <w:p w14:paraId="60E2CEBF" w14:textId="77777777" w:rsidR="00C261B9" w:rsidRPr="00385ECB" w:rsidRDefault="007D0309" w:rsidP="00754AB6">
      <w:pPr>
        <w:pStyle w:val="Heading2"/>
        <w:spacing w:after="0" w:line="360" w:lineRule="auto"/>
        <w:ind w:left="0" w:firstLine="0"/>
        <w:jc w:val="both"/>
        <w:rPr>
          <w:ins w:id="2886" w:author="Admin" w:date="2016-10-18T16:22:00Z"/>
          <w:lang w:val="en-GB"/>
        </w:rPr>
        <w:pPrChange w:id="2887" w:author="Admin" w:date="2016-10-18T16:11:00Z">
          <w:pPr>
            <w:spacing w:after="722"/>
            <w:ind w:left="1"/>
          </w:pPr>
        </w:pPrChange>
      </w:pPr>
      <w:bookmarkStart w:id="2888" w:name="_Toc44046"/>
      <w:del w:id="2889" w:author="Admin" w:date="2016-10-18T16:22:00Z">
        <w:r w:rsidRPr="00385ECB" w:rsidDel="00E16EBA">
          <w:rPr>
            <w:rFonts w:eastAsia="Calibri"/>
            <w:lang w:val="en-GB"/>
            <w:rPrChange w:id="2890" w:author="Admin" w:date="2016-10-18T16:05:00Z">
              <w:rPr>
                <w:rFonts w:ascii="Calibri" w:eastAsia="Calibri" w:hAnsi="Calibri" w:cs="Calibri"/>
                <w:b/>
                <w:lang w:val="en-GB"/>
              </w:rPr>
            </w:rPrChange>
          </w:rPr>
          <w:tab/>
        </w:r>
      </w:del>
      <w:r w:rsidR="00E16EBA" w:rsidRPr="00385ECB">
        <w:rPr>
          <w:lang w:val="en-GB"/>
        </w:rPr>
        <w:t>5.3</w:t>
      </w:r>
      <w:r w:rsidR="00E16EBA" w:rsidRPr="00385ECB">
        <w:rPr>
          <w:lang w:val="en-GB"/>
        </w:rPr>
        <w:tab/>
        <w:t>STEPPER MOTOR AND DRIVER</w:t>
      </w:r>
      <w:bookmarkEnd w:id="2888"/>
    </w:p>
    <w:p w14:paraId="78225777" w14:textId="77777777" w:rsidR="00E16EBA" w:rsidRPr="00385ECB" w:rsidRDefault="00E16EBA" w:rsidP="001C1ABF">
      <w:pPr>
        <w:rPr>
          <w:lang w:val="en-GB"/>
        </w:rPr>
      </w:pPr>
    </w:p>
    <w:p w14:paraId="58826784" w14:textId="77777777" w:rsidR="00C261B9" w:rsidRPr="00385ECB" w:rsidRDefault="007D0309" w:rsidP="00754AB6">
      <w:pPr>
        <w:spacing w:after="0" w:line="360" w:lineRule="auto"/>
        <w:ind w:left="0" w:firstLine="0"/>
        <w:rPr>
          <w:ins w:id="2891" w:author="Admin" w:date="2016-10-18T17:08:00Z"/>
          <w:rFonts w:ascii="Arial" w:hAnsi="Arial" w:cs="Arial"/>
          <w:sz w:val="24"/>
          <w:szCs w:val="24"/>
          <w:lang w:val="en-GB"/>
        </w:rPr>
        <w:pPrChange w:id="2892" w:author="Admin" w:date="2016-10-18T16:11:00Z">
          <w:pPr>
            <w:ind w:left="1"/>
          </w:pPr>
        </w:pPrChange>
      </w:pPr>
      <w:r w:rsidRPr="00385ECB">
        <w:rPr>
          <w:rFonts w:ascii="Arial" w:hAnsi="Arial" w:cs="Arial"/>
          <w:sz w:val="24"/>
          <w:szCs w:val="24"/>
          <w:lang w:val="en-GB"/>
          <w:rPrChange w:id="2893" w:author="Admin" w:date="2016-10-18T16:05:00Z">
            <w:rPr>
              <w:lang w:val="en-GB"/>
            </w:rPr>
          </w:rPrChange>
        </w:rPr>
        <w:t>Although a stepper motor was not used in any of the final builds</w:t>
      </w:r>
      <w:r w:rsidR="00CF42F2">
        <w:rPr>
          <w:rFonts w:ascii="Arial" w:hAnsi="Arial" w:cs="Arial"/>
          <w:sz w:val="24"/>
          <w:szCs w:val="24"/>
          <w:lang w:val="en-GB"/>
        </w:rPr>
        <w:t>,</w:t>
      </w:r>
      <w:r w:rsidRPr="00385ECB">
        <w:rPr>
          <w:rFonts w:ascii="Arial" w:hAnsi="Arial" w:cs="Arial"/>
          <w:sz w:val="24"/>
          <w:szCs w:val="24"/>
          <w:lang w:val="en-GB"/>
          <w:rPrChange w:id="2894" w:author="Admin" w:date="2016-10-18T16:05:00Z">
            <w:rPr>
              <w:lang w:val="en-GB"/>
            </w:rPr>
          </w:rPrChange>
        </w:rPr>
        <w:t xml:space="preserve"> the design caters for a stepper motor for future development. The stepper motor the PCB was designed for is the NEMA 17. This stepper motor was chosen as it is a fairly commonly used stepper motor and popul</w:t>
      </w:r>
      <w:r w:rsidR="00CF42F2">
        <w:rPr>
          <w:rFonts w:ascii="Arial" w:hAnsi="Arial" w:cs="Arial"/>
          <w:sz w:val="24"/>
          <w:szCs w:val="24"/>
          <w:lang w:val="en-GB"/>
        </w:rPr>
        <w:t>ar in the 3D printing community.</w:t>
      </w:r>
      <w:r w:rsidRPr="00385ECB">
        <w:rPr>
          <w:rFonts w:ascii="Arial" w:hAnsi="Arial" w:cs="Arial"/>
          <w:sz w:val="24"/>
          <w:szCs w:val="24"/>
          <w:lang w:val="en-GB"/>
          <w:rPrChange w:id="2895" w:author="Admin" w:date="2016-10-18T16:05:00Z">
            <w:rPr>
              <w:lang w:val="en-GB"/>
            </w:rPr>
          </w:rPrChange>
        </w:rPr>
        <w:t xml:space="preserve"> </w:t>
      </w:r>
      <w:commentRangeStart w:id="2896"/>
      <w:r w:rsidRPr="00385ECB">
        <w:rPr>
          <w:rFonts w:ascii="Arial" w:hAnsi="Arial" w:cs="Arial"/>
          <w:sz w:val="24"/>
          <w:szCs w:val="24"/>
          <w:lang w:val="en-GB"/>
          <w:rPrChange w:id="2897" w:author="Admin" w:date="2016-10-18T16:05:00Z">
            <w:rPr>
              <w:lang w:val="en-GB"/>
            </w:rPr>
          </w:rPrChange>
        </w:rPr>
        <w:t>RepRap project</w:t>
      </w:r>
      <w:ins w:id="2898" w:author="Admin" w:date="2016-10-18T17:08:00Z">
        <w:r w:rsidR="003C564C" w:rsidRPr="00385ECB">
          <w:rPr>
            <w:rFonts w:ascii="Arial" w:hAnsi="Arial" w:cs="Arial"/>
            <w:sz w:val="24"/>
            <w:szCs w:val="24"/>
            <w:lang w:val="en-GB"/>
          </w:rPr>
          <w:t>,</w:t>
        </w:r>
      </w:ins>
      <w:del w:id="2899" w:author="Admin" w:date="2016-10-18T17:08:00Z">
        <w:r w:rsidRPr="00385ECB" w:rsidDel="003C564C">
          <w:rPr>
            <w:rFonts w:ascii="Arial" w:hAnsi="Arial" w:cs="Arial"/>
            <w:sz w:val="24"/>
            <w:szCs w:val="24"/>
            <w:lang w:val="en-GB"/>
            <w:rPrChange w:id="2900" w:author="Admin" w:date="2016-10-18T16:05:00Z">
              <w:rPr>
                <w:lang w:val="en-GB"/>
              </w:rPr>
            </w:rPrChange>
          </w:rPr>
          <w:delText xml:space="preserve"> </w:delText>
        </w:r>
      </w:del>
      <w:r w:rsidRPr="00385ECB">
        <w:rPr>
          <w:rFonts w:ascii="Arial" w:hAnsi="Arial" w:cs="Arial"/>
          <w:sz w:val="24"/>
          <w:szCs w:val="24"/>
          <w:vertAlign w:val="superscript"/>
          <w:lang w:val="en-GB"/>
          <w:rPrChange w:id="2901" w:author="Admin" w:date="2016-10-18T17:08:00Z">
            <w:rPr>
              <w:lang w:val="en-GB"/>
            </w:rPr>
          </w:rPrChange>
        </w:rPr>
        <w:t>[26]</w:t>
      </w:r>
      <w:del w:id="2902" w:author="Admin" w:date="2016-10-18T17:08:00Z">
        <w:r w:rsidRPr="00385ECB" w:rsidDel="003C564C">
          <w:rPr>
            <w:rFonts w:ascii="Arial" w:hAnsi="Arial" w:cs="Arial"/>
            <w:sz w:val="24"/>
            <w:szCs w:val="24"/>
            <w:vertAlign w:val="superscript"/>
            <w:lang w:val="en-GB"/>
            <w:rPrChange w:id="2903" w:author="Admin" w:date="2016-10-18T17:08:00Z">
              <w:rPr>
                <w:lang w:val="en-GB"/>
              </w:rPr>
            </w:rPrChange>
          </w:rPr>
          <w:delText>,</w:delText>
        </w:r>
      </w:del>
      <w:r w:rsidRPr="00385ECB">
        <w:rPr>
          <w:rFonts w:ascii="Arial" w:hAnsi="Arial" w:cs="Arial"/>
          <w:sz w:val="24"/>
          <w:szCs w:val="24"/>
          <w:lang w:val="en-GB"/>
          <w:rPrChange w:id="2904" w:author="Admin" w:date="2016-10-18T16:05:00Z">
            <w:rPr>
              <w:lang w:val="en-GB"/>
            </w:rPr>
          </w:rPrChange>
        </w:rPr>
        <w:t xml:space="preserve"> meaning trouble shooting potential problems</w:t>
      </w:r>
      <w:r w:rsidR="00CF42F2">
        <w:rPr>
          <w:rFonts w:ascii="Arial" w:hAnsi="Arial" w:cs="Arial"/>
          <w:sz w:val="24"/>
          <w:szCs w:val="24"/>
          <w:lang w:val="en-GB"/>
        </w:rPr>
        <w:t>,</w:t>
      </w:r>
      <w:r w:rsidRPr="00385ECB">
        <w:rPr>
          <w:rFonts w:ascii="Arial" w:hAnsi="Arial" w:cs="Arial"/>
          <w:sz w:val="24"/>
          <w:szCs w:val="24"/>
          <w:lang w:val="en-GB"/>
          <w:rPrChange w:id="2905" w:author="Admin" w:date="2016-10-18T16:05:00Z">
            <w:rPr>
              <w:lang w:val="en-GB"/>
            </w:rPr>
          </w:rPrChange>
        </w:rPr>
        <w:t xml:space="preserve"> would be easier than </w:t>
      </w:r>
      <w:r w:rsidR="00D4682C">
        <w:rPr>
          <w:rFonts w:ascii="Arial" w:hAnsi="Arial" w:cs="Arial"/>
          <w:sz w:val="24"/>
          <w:szCs w:val="24"/>
          <w:lang w:val="en-GB"/>
        </w:rPr>
        <w:t xml:space="preserve">when </w:t>
      </w:r>
      <w:r w:rsidRPr="00385ECB">
        <w:rPr>
          <w:rFonts w:ascii="Arial" w:hAnsi="Arial" w:cs="Arial"/>
          <w:sz w:val="24"/>
          <w:szCs w:val="24"/>
          <w:lang w:val="en-GB"/>
          <w:rPrChange w:id="2906" w:author="Admin" w:date="2016-10-18T16:05:00Z">
            <w:rPr>
              <w:lang w:val="en-GB"/>
            </w:rPr>
          </w:rPrChange>
        </w:rPr>
        <w:t>using another motor.</w:t>
      </w:r>
      <w:commentRangeEnd w:id="2896"/>
      <w:r w:rsidR="00CF42F2">
        <w:rPr>
          <w:rStyle w:val="CommentReference"/>
        </w:rPr>
        <w:commentReference w:id="2896"/>
      </w:r>
    </w:p>
    <w:p w14:paraId="1DCA1363" w14:textId="77777777" w:rsidR="003C564C" w:rsidRPr="00385ECB" w:rsidRDefault="003C564C" w:rsidP="00754AB6">
      <w:pPr>
        <w:spacing w:after="0" w:line="360" w:lineRule="auto"/>
        <w:ind w:left="0" w:firstLine="0"/>
        <w:rPr>
          <w:rFonts w:ascii="Arial" w:hAnsi="Arial" w:cs="Arial"/>
          <w:sz w:val="24"/>
          <w:szCs w:val="24"/>
          <w:lang w:val="en-GB"/>
          <w:rPrChange w:id="2907" w:author="Admin" w:date="2016-10-18T16:05:00Z">
            <w:rPr>
              <w:lang w:val="en-GB"/>
            </w:rPr>
          </w:rPrChange>
        </w:rPr>
        <w:pPrChange w:id="2908" w:author="Admin" w:date="2016-10-18T16:11:00Z">
          <w:pPr>
            <w:ind w:left="1"/>
          </w:pPr>
        </w:pPrChange>
      </w:pPr>
    </w:p>
    <w:p w14:paraId="6C568E09" w14:textId="77777777" w:rsidR="00C261B9" w:rsidRPr="00385ECB" w:rsidRDefault="007D0309" w:rsidP="00754AB6">
      <w:pPr>
        <w:spacing w:after="0" w:line="360" w:lineRule="auto"/>
        <w:ind w:left="0" w:firstLine="0"/>
        <w:rPr>
          <w:ins w:id="2909" w:author="Admin" w:date="2016-10-18T16:22:00Z"/>
          <w:rFonts w:ascii="Arial" w:hAnsi="Arial" w:cs="Arial"/>
          <w:sz w:val="24"/>
          <w:szCs w:val="24"/>
          <w:lang w:val="en-GB"/>
        </w:rPr>
        <w:pPrChange w:id="2910" w:author="Admin" w:date="2016-10-18T16:11:00Z">
          <w:pPr>
            <w:ind w:left="1"/>
          </w:pPr>
        </w:pPrChange>
      </w:pPr>
      <w:r w:rsidRPr="00385ECB">
        <w:rPr>
          <w:rFonts w:ascii="Arial" w:hAnsi="Arial" w:cs="Arial"/>
          <w:sz w:val="24"/>
          <w:szCs w:val="24"/>
          <w:lang w:val="en-GB"/>
          <w:rPrChange w:id="2911" w:author="Admin" w:date="2016-10-18T16:05:00Z">
            <w:rPr>
              <w:lang w:val="en-GB"/>
            </w:rPr>
          </w:rPrChange>
        </w:rPr>
        <w:t xml:space="preserve">The stepper motor driver chosen to be compatible with the Vending Machine is the A4988 Ramps board. The stepper motor driver is from the same community that popularized the NEMA 17. This means </w:t>
      </w:r>
      <w:r w:rsidR="006677EB">
        <w:rPr>
          <w:rFonts w:ascii="Arial" w:hAnsi="Arial" w:cs="Arial"/>
          <w:sz w:val="24"/>
          <w:szCs w:val="24"/>
          <w:lang w:val="en-GB"/>
        </w:rPr>
        <w:t xml:space="preserve">that </w:t>
      </w:r>
      <w:r w:rsidRPr="00385ECB">
        <w:rPr>
          <w:rFonts w:ascii="Arial" w:hAnsi="Arial" w:cs="Arial"/>
          <w:sz w:val="24"/>
          <w:szCs w:val="24"/>
          <w:lang w:val="en-GB"/>
          <w:rPrChange w:id="2912" w:author="Admin" w:date="2016-10-18T16:05:00Z">
            <w:rPr>
              <w:lang w:val="en-GB"/>
            </w:rPr>
          </w:rPrChange>
        </w:rPr>
        <w:t>the compatibility has been tested</w:t>
      </w:r>
      <w:r w:rsidR="00D4682C">
        <w:rPr>
          <w:rFonts w:ascii="Arial" w:hAnsi="Arial" w:cs="Arial"/>
          <w:sz w:val="24"/>
          <w:szCs w:val="24"/>
          <w:lang w:val="en-GB"/>
        </w:rPr>
        <w:t>, making the two</w:t>
      </w:r>
      <w:r w:rsidRPr="00385ECB">
        <w:rPr>
          <w:rFonts w:ascii="Arial" w:hAnsi="Arial" w:cs="Arial"/>
          <w:sz w:val="24"/>
          <w:szCs w:val="24"/>
          <w:lang w:val="en-GB"/>
          <w:rPrChange w:id="2913" w:author="Admin" w:date="2016-10-18T16:05:00Z">
            <w:rPr>
              <w:lang w:val="en-GB"/>
            </w:rPr>
          </w:rPrChange>
        </w:rPr>
        <w:t xml:space="preserve"> an ideal pair.</w:t>
      </w:r>
    </w:p>
    <w:p w14:paraId="4F93DDA3" w14:textId="77777777" w:rsidR="00E16EBA" w:rsidRPr="00385ECB" w:rsidRDefault="00E16EBA" w:rsidP="00754AB6">
      <w:pPr>
        <w:spacing w:after="0" w:line="360" w:lineRule="auto"/>
        <w:ind w:left="0" w:firstLine="0"/>
        <w:rPr>
          <w:rFonts w:ascii="Arial" w:hAnsi="Arial" w:cs="Arial"/>
          <w:sz w:val="24"/>
          <w:szCs w:val="24"/>
          <w:lang w:val="en-GB"/>
          <w:rPrChange w:id="2914" w:author="Admin" w:date="2016-10-18T16:05:00Z">
            <w:rPr>
              <w:lang w:val="en-GB"/>
            </w:rPr>
          </w:rPrChange>
        </w:rPr>
        <w:pPrChange w:id="2915" w:author="Admin" w:date="2016-10-18T16:11:00Z">
          <w:pPr>
            <w:ind w:left="1"/>
          </w:pPr>
        </w:pPrChange>
      </w:pPr>
    </w:p>
    <w:p w14:paraId="76AAA57B" w14:textId="77777777" w:rsidR="00C261B9" w:rsidRPr="00385ECB" w:rsidRDefault="007D0309" w:rsidP="00754AB6">
      <w:pPr>
        <w:pStyle w:val="Heading2"/>
        <w:spacing w:after="0" w:line="360" w:lineRule="auto"/>
        <w:ind w:left="0" w:firstLine="0"/>
        <w:jc w:val="both"/>
        <w:rPr>
          <w:ins w:id="2916" w:author="Admin" w:date="2016-10-18T16:22:00Z"/>
          <w:lang w:val="en-GB"/>
        </w:rPr>
        <w:pPrChange w:id="2917" w:author="Admin" w:date="2016-10-18T16:11:00Z">
          <w:pPr>
            <w:ind w:left="1"/>
          </w:pPr>
        </w:pPrChange>
      </w:pPr>
      <w:bookmarkStart w:id="2918" w:name="_Toc44047"/>
      <w:del w:id="2919" w:author="Admin" w:date="2016-10-18T16:22:00Z">
        <w:r w:rsidRPr="00385ECB" w:rsidDel="00E16EBA">
          <w:rPr>
            <w:rFonts w:eastAsia="Calibri"/>
            <w:lang w:val="en-GB"/>
            <w:rPrChange w:id="2920" w:author="Admin" w:date="2016-10-18T16:05:00Z">
              <w:rPr>
                <w:rFonts w:ascii="Calibri" w:eastAsia="Calibri" w:hAnsi="Calibri" w:cs="Calibri"/>
                <w:b/>
                <w:lang w:val="en-GB"/>
              </w:rPr>
            </w:rPrChange>
          </w:rPr>
          <w:tab/>
        </w:r>
      </w:del>
      <w:r w:rsidR="00E16EBA" w:rsidRPr="00385ECB">
        <w:rPr>
          <w:lang w:val="en-GB"/>
        </w:rPr>
        <w:t>5.4</w:t>
      </w:r>
      <w:r w:rsidR="00E16EBA" w:rsidRPr="00385ECB">
        <w:rPr>
          <w:lang w:val="en-GB"/>
        </w:rPr>
        <w:tab/>
        <w:t>POWER SUPPLY</w:t>
      </w:r>
      <w:bookmarkEnd w:id="2918"/>
    </w:p>
    <w:p w14:paraId="0B9B55C6" w14:textId="77777777" w:rsidR="00E16EBA" w:rsidRPr="00385ECB" w:rsidRDefault="00E16EBA" w:rsidP="001C1ABF">
      <w:pPr>
        <w:rPr>
          <w:lang w:val="en-GB"/>
        </w:rPr>
      </w:pPr>
    </w:p>
    <w:p w14:paraId="61364A98" w14:textId="77777777" w:rsidR="00C261B9" w:rsidRPr="00385ECB" w:rsidRDefault="007D0309" w:rsidP="00754AB6">
      <w:pPr>
        <w:spacing w:after="0" w:line="360" w:lineRule="auto"/>
        <w:ind w:left="0" w:firstLine="0"/>
        <w:rPr>
          <w:ins w:id="2921" w:author="Admin" w:date="2016-10-18T16:22:00Z"/>
          <w:rFonts w:ascii="Arial" w:hAnsi="Arial" w:cs="Arial"/>
          <w:sz w:val="24"/>
          <w:szCs w:val="24"/>
          <w:lang w:val="en-GB"/>
        </w:rPr>
        <w:pPrChange w:id="2922" w:author="Admin" w:date="2016-10-18T16:11:00Z">
          <w:pPr>
            <w:spacing w:after="723"/>
            <w:ind w:left="1"/>
          </w:pPr>
        </w:pPrChange>
      </w:pPr>
      <w:r w:rsidRPr="00385ECB">
        <w:rPr>
          <w:rFonts w:ascii="Arial" w:hAnsi="Arial" w:cs="Arial"/>
          <w:sz w:val="24"/>
          <w:szCs w:val="24"/>
          <w:lang w:val="en-GB"/>
          <w:rPrChange w:id="2923" w:author="Admin" w:date="2016-10-18T16:05:00Z">
            <w:rPr>
              <w:lang w:val="en-GB"/>
            </w:rPr>
          </w:rPrChange>
        </w:rPr>
        <w:t>The power supply chosen is a PSU from a computer. The computer PSU was chosen as it can supply 3.3v, 5v and 12v simultaneously and provide enough power to operate all the electronics concurrently. It was also chosen as it would eliminate the</w:t>
      </w:r>
      <w:r w:rsidR="006677EB">
        <w:rPr>
          <w:rFonts w:ascii="Arial" w:hAnsi="Arial" w:cs="Arial"/>
          <w:sz w:val="24"/>
          <w:szCs w:val="24"/>
          <w:lang w:val="en-GB"/>
        </w:rPr>
        <w:t xml:space="preserve"> production of a power supply from</w:t>
      </w:r>
      <w:r w:rsidRPr="00385ECB">
        <w:rPr>
          <w:rFonts w:ascii="Arial" w:hAnsi="Arial" w:cs="Arial"/>
          <w:sz w:val="24"/>
          <w:szCs w:val="24"/>
          <w:lang w:val="en-GB"/>
          <w:rPrChange w:id="2924" w:author="Admin" w:date="2016-10-18T16:05:00Z">
            <w:rPr>
              <w:lang w:val="en-GB"/>
            </w:rPr>
          </w:rPrChange>
        </w:rPr>
        <w:t xml:space="preserve"> design process and provide a more reliable and effective solution.</w:t>
      </w:r>
    </w:p>
    <w:p w14:paraId="7AD895DD" w14:textId="77777777" w:rsidR="00E16EBA" w:rsidRPr="00385ECB" w:rsidRDefault="00E16EBA" w:rsidP="00754AB6">
      <w:pPr>
        <w:spacing w:after="0" w:line="360" w:lineRule="auto"/>
        <w:ind w:left="0" w:firstLine="0"/>
        <w:rPr>
          <w:rFonts w:ascii="Arial" w:hAnsi="Arial" w:cs="Arial"/>
          <w:sz w:val="24"/>
          <w:szCs w:val="24"/>
          <w:lang w:val="en-GB"/>
          <w:rPrChange w:id="2925" w:author="Admin" w:date="2016-10-18T16:05:00Z">
            <w:rPr>
              <w:lang w:val="en-GB"/>
            </w:rPr>
          </w:rPrChange>
        </w:rPr>
        <w:pPrChange w:id="2926" w:author="Admin" w:date="2016-10-18T16:11:00Z">
          <w:pPr>
            <w:spacing w:after="723"/>
            <w:ind w:left="1"/>
          </w:pPr>
        </w:pPrChange>
      </w:pPr>
    </w:p>
    <w:p w14:paraId="61FA27A9" w14:textId="77777777" w:rsidR="00C261B9" w:rsidRPr="00385ECB" w:rsidRDefault="007D0309" w:rsidP="00754AB6">
      <w:pPr>
        <w:pStyle w:val="Heading2"/>
        <w:spacing w:after="0" w:line="360" w:lineRule="auto"/>
        <w:ind w:left="0" w:firstLine="0"/>
        <w:jc w:val="both"/>
        <w:rPr>
          <w:ins w:id="2927" w:author="Admin" w:date="2016-10-18T16:22:00Z"/>
          <w:lang w:val="en-GB"/>
        </w:rPr>
        <w:pPrChange w:id="2928" w:author="Admin" w:date="2016-10-18T16:11:00Z">
          <w:pPr>
            <w:spacing w:after="723"/>
            <w:ind w:left="1"/>
          </w:pPr>
        </w:pPrChange>
      </w:pPr>
      <w:bookmarkStart w:id="2929" w:name="_Toc44048"/>
      <w:del w:id="2930" w:author="Admin" w:date="2016-10-18T16:22:00Z">
        <w:r w:rsidRPr="00385ECB" w:rsidDel="00E16EBA">
          <w:rPr>
            <w:rFonts w:eastAsia="Calibri"/>
            <w:lang w:val="en-GB"/>
            <w:rPrChange w:id="2931" w:author="Admin" w:date="2016-10-18T16:05:00Z">
              <w:rPr>
                <w:rFonts w:ascii="Calibri" w:eastAsia="Calibri" w:hAnsi="Calibri" w:cs="Calibri"/>
                <w:b/>
                <w:lang w:val="en-GB"/>
              </w:rPr>
            </w:rPrChange>
          </w:rPr>
          <w:tab/>
        </w:r>
      </w:del>
      <w:r w:rsidR="00E16EBA" w:rsidRPr="00385ECB">
        <w:rPr>
          <w:lang w:val="en-GB"/>
        </w:rPr>
        <w:t>5.5</w:t>
      </w:r>
      <w:r w:rsidR="00E16EBA" w:rsidRPr="00385ECB">
        <w:rPr>
          <w:lang w:val="en-GB"/>
        </w:rPr>
        <w:tab/>
        <w:t>MICROCONTROLLER</w:t>
      </w:r>
      <w:bookmarkEnd w:id="2929"/>
    </w:p>
    <w:p w14:paraId="54D05948" w14:textId="77777777" w:rsidR="00E16EBA" w:rsidRPr="00385ECB" w:rsidRDefault="00E16EBA" w:rsidP="006D059D">
      <w:pPr>
        <w:spacing w:after="0" w:line="360" w:lineRule="auto"/>
        <w:ind w:left="0" w:firstLine="0"/>
        <w:rPr>
          <w:lang w:val="en-GB"/>
        </w:rPr>
        <w:pPrChange w:id="2932" w:author="Admin" w:date="2016-11-01T19:40:00Z">
          <w:pPr/>
        </w:pPrChange>
      </w:pPr>
    </w:p>
    <w:p w14:paraId="57FE05A8" w14:textId="77777777" w:rsidR="00C261B9" w:rsidRPr="00385ECB" w:rsidRDefault="007D0309" w:rsidP="00754AB6">
      <w:pPr>
        <w:spacing w:after="0" w:line="360" w:lineRule="auto"/>
        <w:ind w:left="0" w:firstLine="0"/>
        <w:rPr>
          <w:ins w:id="2933" w:author="Admin" w:date="2016-10-18T16:22:00Z"/>
          <w:rFonts w:ascii="Arial" w:hAnsi="Arial" w:cs="Arial"/>
          <w:sz w:val="24"/>
          <w:szCs w:val="24"/>
          <w:lang w:val="en-GB"/>
        </w:rPr>
        <w:pPrChange w:id="2934" w:author="Admin" w:date="2016-10-18T16:11:00Z">
          <w:pPr>
            <w:ind w:left="1"/>
          </w:pPr>
        </w:pPrChange>
      </w:pPr>
      <w:r w:rsidRPr="00385ECB">
        <w:rPr>
          <w:rFonts w:ascii="Arial" w:hAnsi="Arial" w:cs="Arial"/>
          <w:sz w:val="24"/>
          <w:szCs w:val="24"/>
          <w:lang w:val="en-GB"/>
          <w:rPrChange w:id="2935" w:author="Admin" w:date="2016-10-18T16:05:00Z">
            <w:rPr>
              <w:lang w:val="en-GB"/>
            </w:rPr>
          </w:rPrChange>
        </w:rPr>
        <w:t>The choice came down to two microcontrollers, the STM32F051C6 and the ATmega1280. They both met the requirements set out in subsubsection 3.3.2. In the end</w:t>
      </w:r>
      <w:r w:rsidR="006677EB">
        <w:rPr>
          <w:rFonts w:ascii="Arial" w:hAnsi="Arial" w:cs="Arial"/>
          <w:sz w:val="24"/>
          <w:szCs w:val="24"/>
          <w:lang w:val="en-GB"/>
        </w:rPr>
        <w:t>,</w:t>
      </w:r>
      <w:r w:rsidRPr="00385ECB">
        <w:rPr>
          <w:rFonts w:ascii="Arial" w:hAnsi="Arial" w:cs="Arial"/>
          <w:sz w:val="24"/>
          <w:szCs w:val="24"/>
          <w:lang w:val="en-GB"/>
          <w:rPrChange w:id="2936" w:author="Admin" w:date="2016-10-18T16:05:00Z">
            <w:rPr>
              <w:lang w:val="en-GB"/>
            </w:rPr>
          </w:rPrChange>
        </w:rPr>
        <w:t xml:space="preserve"> the STM MCU was chosen over an Atmel MCU based system</w:t>
      </w:r>
      <w:r w:rsidR="006677EB">
        <w:rPr>
          <w:rFonts w:ascii="Arial" w:hAnsi="Arial" w:cs="Arial"/>
          <w:sz w:val="24"/>
          <w:szCs w:val="24"/>
          <w:lang w:val="en-GB"/>
        </w:rPr>
        <w:t>,</w:t>
      </w:r>
      <w:r w:rsidRPr="00385ECB">
        <w:rPr>
          <w:rFonts w:ascii="Arial" w:hAnsi="Arial" w:cs="Arial"/>
          <w:sz w:val="24"/>
          <w:szCs w:val="24"/>
          <w:lang w:val="en-GB"/>
          <w:rPrChange w:id="2937" w:author="Admin" w:date="2016-10-18T16:05:00Z">
            <w:rPr>
              <w:lang w:val="en-GB"/>
            </w:rPr>
          </w:rPrChange>
        </w:rPr>
        <w:t xml:space="preserve"> mainly because of cost and</w:t>
      </w:r>
      <w:r w:rsidR="006677EB">
        <w:rPr>
          <w:rFonts w:ascii="Arial" w:hAnsi="Arial" w:cs="Arial"/>
          <w:sz w:val="24"/>
          <w:szCs w:val="24"/>
          <w:lang w:val="en-GB"/>
        </w:rPr>
        <w:t xml:space="preserve"> because</w:t>
      </w:r>
      <w:r w:rsidRPr="00385ECB">
        <w:rPr>
          <w:rFonts w:ascii="Arial" w:hAnsi="Arial" w:cs="Arial"/>
          <w:sz w:val="24"/>
          <w:szCs w:val="24"/>
          <w:lang w:val="en-GB"/>
          <w:rPrChange w:id="2938" w:author="Admin" w:date="2016-10-18T16:05:00Z">
            <w:rPr>
              <w:lang w:val="en-GB"/>
            </w:rPr>
          </w:rPrChange>
        </w:rPr>
        <w:t xml:space="preserve"> it was more accessible at UCT. An Atmega1280 costs </w:t>
      </w:r>
      <w:r w:rsidR="00D4682C">
        <w:rPr>
          <w:rFonts w:ascii="Arial" w:hAnsi="Arial" w:cs="Arial"/>
          <w:sz w:val="24"/>
          <w:szCs w:val="24"/>
          <w:lang w:val="en-GB"/>
        </w:rPr>
        <w:t>more than</w:t>
      </w:r>
      <w:r w:rsidRPr="00385ECB">
        <w:rPr>
          <w:rFonts w:ascii="Arial" w:hAnsi="Arial" w:cs="Arial"/>
          <w:sz w:val="24"/>
          <w:szCs w:val="24"/>
          <w:lang w:val="en-GB"/>
          <w:rPrChange w:id="2939" w:author="Admin" w:date="2016-10-18T16:05:00Z">
            <w:rPr>
              <w:lang w:val="en-GB"/>
            </w:rPr>
          </w:rPrChange>
        </w:rPr>
        <w:t xml:space="preserve"> R200</w:t>
      </w:r>
      <w:r w:rsidR="006677EB">
        <w:rPr>
          <w:rFonts w:ascii="Arial" w:hAnsi="Arial" w:cs="Arial"/>
          <w:sz w:val="24"/>
          <w:szCs w:val="24"/>
          <w:lang w:val="en-GB"/>
        </w:rPr>
        <w:t>,</w:t>
      </w:r>
      <w:r w:rsidRPr="00385ECB">
        <w:rPr>
          <w:rFonts w:ascii="Arial" w:hAnsi="Arial" w:cs="Arial"/>
          <w:sz w:val="24"/>
          <w:szCs w:val="24"/>
          <w:lang w:val="en-GB"/>
          <w:rPrChange w:id="2940" w:author="Admin" w:date="2016-10-18T16:05:00Z">
            <w:rPr>
              <w:lang w:val="en-GB"/>
            </w:rPr>
          </w:rPrChange>
        </w:rPr>
        <w:t xml:space="preserve"> were as the STM MCU costs around R30</w:t>
      </w:r>
      <w:ins w:id="2941" w:author="Admin" w:date="2016-10-18T17:08:00Z">
        <w:r w:rsidR="003C564C" w:rsidRPr="00385ECB">
          <w:rPr>
            <w:rFonts w:ascii="Arial" w:hAnsi="Arial" w:cs="Arial"/>
            <w:sz w:val="24"/>
            <w:szCs w:val="24"/>
            <w:lang w:val="en-GB"/>
          </w:rPr>
          <w:t>.</w:t>
        </w:r>
      </w:ins>
      <w:del w:id="2942" w:author="Admin" w:date="2016-10-18T17:08:00Z">
        <w:r w:rsidRPr="00385ECB" w:rsidDel="003C564C">
          <w:rPr>
            <w:rFonts w:ascii="Arial" w:hAnsi="Arial" w:cs="Arial"/>
            <w:sz w:val="24"/>
            <w:szCs w:val="24"/>
            <w:lang w:val="en-GB"/>
            <w:rPrChange w:id="2943" w:author="Admin" w:date="2016-10-18T16:05:00Z">
              <w:rPr>
                <w:lang w:val="en-GB"/>
              </w:rPr>
            </w:rPrChange>
          </w:rPr>
          <w:delText xml:space="preserve"> </w:delText>
        </w:r>
      </w:del>
      <w:r w:rsidRPr="00385ECB">
        <w:rPr>
          <w:rFonts w:ascii="Arial" w:hAnsi="Arial" w:cs="Arial"/>
          <w:sz w:val="24"/>
          <w:szCs w:val="24"/>
          <w:vertAlign w:val="superscript"/>
          <w:lang w:val="en-GB"/>
          <w:rPrChange w:id="2944" w:author="Admin" w:date="2016-10-18T17:08:00Z">
            <w:rPr>
              <w:lang w:val="en-GB"/>
            </w:rPr>
          </w:rPrChange>
        </w:rPr>
        <w:t>[27]</w:t>
      </w:r>
      <w:del w:id="2945" w:author="Admin" w:date="2016-10-18T17:08:00Z">
        <w:r w:rsidRPr="00385ECB" w:rsidDel="003C564C">
          <w:rPr>
            <w:rFonts w:ascii="Arial" w:hAnsi="Arial" w:cs="Arial"/>
            <w:sz w:val="24"/>
            <w:szCs w:val="24"/>
            <w:lang w:val="en-GB"/>
            <w:rPrChange w:id="2946" w:author="Admin" w:date="2016-10-18T16:05:00Z">
              <w:rPr>
                <w:lang w:val="en-GB"/>
              </w:rPr>
            </w:rPrChange>
          </w:rPr>
          <w:delText>.</w:delText>
        </w:r>
      </w:del>
    </w:p>
    <w:p w14:paraId="472BEA74" w14:textId="77777777" w:rsidR="00E16EBA" w:rsidRPr="00385ECB" w:rsidRDefault="00E16EBA" w:rsidP="00754AB6">
      <w:pPr>
        <w:spacing w:after="0" w:line="360" w:lineRule="auto"/>
        <w:ind w:left="0" w:firstLine="0"/>
        <w:rPr>
          <w:rFonts w:ascii="Arial" w:hAnsi="Arial" w:cs="Arial"/>
          <w:sz w:val="24"/>
          <w:szCs w:val="24"/>
          <w:lang w:val="en-GB"/>
          <w:rPrChange w:id="2947" w:author="Admin" w:date="2016-10-18T16:05:00Z">
            <w:rPr>
              <w:lang w:val="en-GB"/>
            </w:rPr>
          </w:rPrChange>
        </w:rPr>
        <w:pPrChange w:id="2948" w:author="Admin" w:date="2016-10-18T16:11:00Z">
          <w:pPr>
            <w:ind w:left="1"/>
          </w:pPr>
        </w:pPrChange>
      </w:pPr>
    </w:p>
    <w:p w14:paraId="7ACE379C" w14:textId="77777777" w:rsidR="00C261B9" w:rsidRPr="00385ECB" w:rsidRDefault="007D0309" w:rsidP="00754AB6">
      <w:pPr>
        <w:spacing w:after="0" w:line="360" w:lineRule="auto"/>
        <w:ind w:left="0" w:firstLine="0"/>
        <w:rPr>
          <w:ins w:id="2949" w:author="Admin" w:date="2016-10-18T16:22:00Z"/>
          <w:rFonts w:ascii="Arial" w:hAnsi="Arial" w:cs="Arial"/>
          <w:sz w:val="24"/>
          <w:szCs w:val="24"/>
          <w:lang w:val="en-GB"/>
        </w:rPr>
        <w:pPrChange w:id="2950" w:author="Admin" w:date="2016-10-18T16:11:00Z">
          <w:pPr>
            <w:spacing w:after="723"/>
            <w:ind w:left="1"/>
          </w:pPr>
        </w:pPrChange>
      </w:pPr>
      <w:r w:rsidRPr="00385ECB">
        <w:rPr>
          <w:rFonts w:ascii="Arial" w:hAnsi="Arial" w:cs="Arial"/>
          <w:sz w:val="24"/>
          <w:szCs w:val="24"/>
          <w:lang w:val="en-GB"/>
          <w:rPrChange w:id="2951" w:author="Admin" w:date="2016-10-18T16:05:00Z">
            <w:rPr>
              <w:lang w:val="en-GB"/>
            </w:rPr>
          </w:rPrChange>
        </w:rPr>
        <w:t xml:space="preserve">The STM MCU features a 48MHz max system clock with 32Kbytes of flash and 8Kbytes of SRAM. It has 11 timers in </w:t>
      </w:r>
      <w:r w:rsidR="00385ECB" w:rsidRPr="00385ECB">
        <w:rPr>
          <w:rFonts w:ascii="Arial" w:hAnsi="Arial" w:cs="Arial"/>
          <w:sz w:val="24"/>
          <w:szCs w:val="24"/>
          <w:lang w:val="en-GB"/>
        </w:rPr>
        <w:t>total, which</w:t>
      </w:r>
      <w:r w:rsidRPr="00385ECB">
        <w:rPr>
          <w:rFonts w:ascii="Arial" w:hAnsi="Arial" w:cs="Arial"/>
          <w:sz w:val="24"/>
          <w:szCs w:val="24"/>
          <w:lang w:val="en-GB"/>
          <w:rPrChange w:id="2952" w:author="Admin" w:date="2016-10-18T16:05:00Z">
            <w:rPr>
              <w:lang w:val="en-GB"/>
            </w:rPr>
          </w:rPrChange>
        </w:rPr>
        <w:t xml:space="preserve"> will assist with the PWM channel and task manager. It has 27 I/O channels</w:t>
      </w:r>
      <w:r w:rsidR="006677EB">
        <w:rPr>
          <w:rFonts w:ascii="Arial" w:hAnsi="Arial" w:cs="Arial"/>
          <w:sz w:val="24"/>
          <w:szCs w:val="24"/>
          <w:lang w:val="en-GB"/>
        </w:rPr>
        <w:t xml:space="preserve"> </w:t>
      </w:r>
      <w:r w:rsidR="006677EB" w:rsidRPr="00385ECB">
        <w:rPr>
          <w:rFonts w:ascii="Arial" w:hAnsi="Arial" w:cs="Arial"/>
          <w:sz w:val="24"/>
          <w:szCs w:val="24"/>
          <w:lang w:val="en-GB"/>
          <w:rPrChange w:id="2953" w:author="Admin" w:date="2016-10-18T16:05:00Z">
            <w:rPr>
              <w:lang w:val="en-GB"/>
            </w:rPr>
          </w:rPrChange>
        </w:rPr>
        <w:t>available</w:t>
      </w:r>
      <w:r w:rsidRPr="00385ECB">
        <w:rPr>
          <w:rFonts w:ascii="Arial" w:hAnsi="Arial" w:cs="Arial"/>
          <w:sz w:val="24"/>
          <w:szCs w:val="24"/>
          <w:lang w:val="en-GB"/>
          <w:rPrChange w:id="2954" w:author="Admin" w:date="2016-10-18T16:05:00Z">
            <w:rPr>
              <w:lang w:val="en-GB"/>
            </w:rPr>
          </w:rPrChange>
        </w:rPr>
        <w:t>. Of these 27 channels</w:t>
      </w:r>
      <w:r w:rsidR="006677EB">
        <w:rPr>
          <w:rFonts w:ascii="Arial" w:hAnsi="Arial" w:cs="Arial"/>
          <w:sz w:val="24"/>
          <w:szCs w:val="24"/>
          <w:lang w:val="en-GB"/>
        </w:rPr>
        <w:t>,</w:t>
      </w:r>
      <w:r w:rsidRPr="00385ECB">
        <w:rPr>
          <w:rFonts w:ascii="Arial" w:hAnsi="Arial" w:cs="Arial"/>
          <w:sz w:val="24"/>
          <w:szCs w:val="24"/>
          <w:lang w:val="en-GB"/>
          <w:rPrChange w:id="2955" w:author="Admin" w:date="2016-10-18T16:05:00Z">
            <w:rPr>
              <w:lang w:val="en-GB"/>
            </w:rPr>
          </w:rPrChange>
        </w:rPr>
        <w:t xml:space="preserve"> 10 can be </w:t>
      </w:r>
      <w:r w:rsidR="006677EB">
        <w:rPr>
          <w:rFonts w:ascii="Arial" w:hAnsi="Arial" w:cs="Arial"/>
          <w:sz w:val="24"/>
          <w:szCs w:val="24"/>
          <w:lang w:val="en-GB"/>
        </w:rPr>
        <w:t xml:space="preserve">mapped to the ADC and </w:t>
      </w:r>
      <w:r w:rsidRPr="00385ECB">
        <w:rPr>
          <w:rFonts w:ascii="Arial" w:hAnsi="Arial" w:cs="Arial"/>
          <w:sz w:val="24"/>
          <w:szCs w:val="24"/>
          <w:lang w:val="en-GB"/>
          <w:rPrChange w:id="2956" w:author="Admin" w:date="2016-10-18T16:05:00Z">
            <w:rPr>
              <w:lang w:val="en-GB"/>
            </w:rPr>
          </w:rPrChange>
        </w:rPr>
        <w:t>6 can be mapped to the timers and used as PWM channels. Additionally</w:t>
      </w:r>
      <w:r w:rsidR="006677EB">
        <w:rPr>
          <w:rFonts w:ascii="Arial" w:hAnsi="Arial" w:cs="Arial"/>
          <w:sz w:val="24"/>
          <w:szCs w:val="24"/>
          <w:lang w:val="en-GB"/>
        </w:rPr>
        <w:t>,</w:t>
      </w:r>
      <w:r w:rsidRPr="00385ECB">
        <w:rPr>
          <w:rFonts w:ascii="Arial" w:hAnsi="Arial" w:cs="Arial"/>
          <w:sz w:val="24"/>
          <w:szCs w:val="24"/>
          <w:lang w:val="en-GB"/>
          <w:rPrChange w:id="2957" w:author="Admin" w:date="2016-10-18T16:05:00Z">
            <w:rPr>
              <w:lang w:val="en-GB"/>
            </w:rPr>
          </w:rPrChange>
        </w:rPr>
        <w:t xml:space="preserve"> the STM MCU has 2 UART interfaces.</w:t>
      </w:r>
    </w:p>
    <w:p w14:paraId="543842D9" w14:textId="77777777" w:rsidR="00E16EBA" w:rsidRPr="00385ECB" w:rsidRDefault="00E16EBA" w:rsidP="00754AB6">
      <w:pPr>
        <w:spacing w:after="0" w:line="360" w:lineRule="auto"/>
        <w:ind w:left="0" w:firstLine="0"/>
        <w:rPr>
          <w:ins w:id="2958" w:author="Admin" w:date="2016-10-18T16:22:00Z"/>
          <w:rFonts w:ascii="Arial" w:hAnsi="Arial" w:cs="Arial"/>
          <w:sz w:val="24"/>
          <w:szCs w:val="24"/>
          <w:lang w:val="en-GB"/>
        </w:rPr>
        <w:pPrChange w:id="2959" w:author="Admin" w:date="2016-10-18T16:11:00Z">
          <w:pPr>
            <w:spacing w:after="723"/>
            <w:ind w:left="1"/>
          </w:pPr>
        </w:pPrChange>
      </w:pPr>
    </w:p>
    <w:p w14:paraId="0D695D52" w14:textId="77777777" w:rsidR="00E16EBA" w:rsidRPr="00385ECB" w:rsidRDefault="00E16EBA" w:rsidP="00754AB6">
      <w:pPr>
        <w:spacing w:after="0" w:line="360" w:lineRule="auto"/>
        <w:ind w:left="0" w:firstLine="0"/>
        <w:rPr>
          <w:ins w:id="2960" w:author="Admin" w:date="2016-10-18T16:22:00Z"/>
          <w:rFonts w:ascii="Arial" w:hAnsi="Arial" w:cs="Arial"/>
          <w:sz w:val="24"/>
          <w:szCs w:val="24"/>
          <w:lang w:val="en-GB"/>
        </w:rPr>
        <w:pPrChange w:id="2961" w:author="Admin" w:date="2016-10-18T16:11:00Z">
          <w:pPr>
            <w:spacing w:after="723"/>
            <w:ind w:left="1"/>
          </w:pPr>
        </w:pPrChange>
      </w:pPr>
    </w:p>
    <w:p w14:paraId="1E2DC824" w14:textId="77777777" w:rsidR="00E16EBA" w:rsidRPr="00385ECB" w:rsidRDefault="00E16EBA" w:rsidP="00754AB6">
      <w:pPr>
        <w:spacing w:after="0" w:line="360" w:lineRule="auto"/>
        <w:ind w:left="0" w:firstLine="0"/>
        <w:rPr>
          <w:rFonts w:ascii="Arial" w:hAnsi="Arial" w:cs="Arial"/>
          <w:sz w:val="24"/>
          <w:szCs w:val="24"/>
          <w:lang w:val="en-GB"/>
          <w:rPrChange w:id="2962" w:author="Admin" w:date="2016-10-18T16:05:00Z">
            <w:rPr>
              <w:lang w:val="en-GB"/>
            </w:rPr>
          </w:rPrChange>
        </w:rPr>
        <w:pPrChange w:id="2963" w:author="Admin" w:date="2016-10-18T16:11:00Z">
          <w:pPr>
            <w:spacing w:after="723"/>
            <w:ind w:left="1"/>
          </w:pPr>
        </w:pPrChange>
      </w:pPr>
    </w:p>
    <w:p w14:paraId="5D63CD24" w14:textId="77777777" w:rsidR="00C261B9" w:rsidRPr="00385ECB" w:rsidRDefault="007D0309" w:rsidP="00754AB6">
      <w:pPr>
        <w:pStyle w:val="Heading2"/>
        <w:spacing w:after="0" w:line="360" w:lineRule="auto"/>
        <w:ind w:left="0" w:firstLine="0"/>
        <w:jc w:val="both"/>
        <w:rPr>
          <w:ins w:id="2964" w:author="Admin" w:date="2016-10-18T16:22:00Z"/>
          <w:lang w:val="en-GB"/>
        </w:rPr>
        <w:pPrChange w:id="2965" w:author="Admin" w:date="2016-10-18T16:11:00Z">
          <w:pPr>
            <w:spacing w:after="723"/>
            <w:ind w:left="1"/>
          </w:pPr>
        </w:pPrChange>
      </w:pPr>
      <w:bookmarkStart w:id="2966" w:name="_Toc44049"/>
      <w:del w:id="2967" w:author="Admin" w:date="2016-10-18T16:22:00Z">
        <w:r w:rsidRPr="00385ECB" w:rsidDel="00E16EBA">
          <w:rPr>
            <w:rFonts w:eastAsia="Calibri"/>
            <w:lang w:val="en-GB"/>
            <w:rPrChange w:id="2968" w:author="Admin" w:date="2016-10-18T16:05:00Z">
              <w:rPr>
                <w:rFonts w:ascii="Calibri" w:eastAsia="Calibri" w:hAnsi="Calibri" w:cs="Calibri"/>
                <w:b/>
                <w:lang w:val="en-GB"/>
              </w:rPr>
            </w:rPrChange>
          </w:rPr>
          <w:tab/>
        </w:r>
      </w:del>
      <w:r w:rsidR="00E16EBA" w:rsidRPr="00385ECB">
        <w:rPr>
          <w:lang w:val="en-GB"/>
        </w:rPr>
        <w:t>5.6</w:t>
      </w:r>
      <w:r w:rsidR="00E16EBA" w:rsidRPr="00385ECB">
        <w:rPr>
          <w:lang w:val="en-GB"/>
        </w:rPr>
        <w:tab/>
        <w:t>DELIVERY MECHANISM HOUSING</w:t>
      </w:r>
      <w:bookmarkEnd w:id="2966"/>
    </w:p>
    <w:p w14:paraId="58C1C388" w14:textId="77777777" w:rsidR="00E16EBA" w:rsidRPr="00385ECB" w:rsidRDefault="00E16EBA" w:rsidP="001C1ABF">
      <w:pPr>
        <w:rPr>
          <w:lang w:val="en-GB"/>
        </w:rPr>
      </w:pPr>
    </w:p>
    <w:p w14:paraId="1C771000" w14:textId="77777777" w:rsidR="00C261B9" w:rsidRPr="00385ECB" w:rsidRDefault="007D0309" w:rsidP="00754AB6">
      <w:pPr>
        <w:spacing w:after="0" w:line="360" w:lineRule="auto"/>
        <w:ind w:left="0" w:firstLine="0"/>
        <w:rPr>
          <w:ins w:id="2969" w:author="Admin" w:date="2016-10-18T16:23:00Z"/>
          <w:rFonts w:ascii="Arial" w:hAnsi="Arial" w:cs="Arial"/>
          <w:sz w:val="24"/>
          <w:szCs w:val="24"/>
          <w:lang w:val="en-GB"/>
        </w:rPr>
        <w:pPrChange w:id="2970" w:author="Admin" w:date="2016-10-18T16:11:00Z">
          <w:pPr>
            <w:spacing w:after="723"/>
            <w:ind w:left="1"/>
          </w:pPr>
        </w:pPrChange>
      </w:pPr>
      <w:r w:rsidRPr="00385ECB">
        <w:rPr>
          <w:rFonts w:ascii="Arial" w:hAnsi="Arial" w:cs="Arial"/>
          <w:sz w:val="24"/>
          <w:szCs w:val="24"/>
          <w:lang w:val="en-GB"/>
          <w:rPrChange w:id="2971" w:author="Admin" w:date="2016-10-18T16:05:00Z">
            <w:rPr>
              <w:lang w:val="en-GB"/>
            </w:rPr>
          </w:rPrChange>
        </w:rPr>
        <w:t>It was decided that the housing structure for the delivery mechanism would be clear</w:t>
      </w:r>
      <w:r w:rsidR="006677EB">
        <w:rPr>
          <w:rFonts w:ascii="Arial" w:hAnsi="Arial" w:cs="Arial"/>
          <w:sz w:val="24"/>
          <w:szCs w:val="24"/>
          <w:lang w:val="en-GB"/>
        </w:rPr>
        <w:t>,</w:t>
      </w:r>
      <w:r w:rsidRPr="00385ECB">
        <w:rPr>
          <w:rFonts w:ascii="Arial" w:hAnsi="Arial" w:cs="Arial"/>
          <w:sz w:val="24"/>
          <w:szCs w:val="24"/>
          <w:lang w:val="en-GB"/>
          <w:rPrChange w:id="2972" w:author="Admin" w:date="2016-10-18T16:05:00Z">
            <w:rPr>
              <w:lang w:val="en-GB"/>
            </w:rPr>
          </w:rPrChange>
        </w:rPr>
        <w:t xml:space="preserve"> 2mm </w:t>
      </w:r>
      <w:del w:id="2973" w:author="Admin" w:date="2016-10-18T16:50:00Z">
        <w:r w:rsidRPr="00385ECB" w:rsidDel="00686EE4">
          <w:rPr>
            <w:rFonts w:ascii="Arial" w:hAnsi="Arial" w:cs="Arial"/>
            <w:sz w:val="24"/>
            <w:szCs w:val="24"/>
            <w:lang w:val="en-GB"/>
            <w:rPrChange w:id="2974" w:author="Admin" w:date="2016-10-18T16:05:00Z">
              <w:rPr>
                <w:lang w:val="en-GB"/>
              </w:rPr>
            </w:rPrChange>
          </w:rPr>
          <w:delText>perspex</w:delText>
        </w:r>
      </w:del>
      <w:ins w:id="2975" w:author="Admin" w:date="2016-10-18T16:50:00Z">
        <w:r w:rsidR="00686EE4" w:rsidRPr="00385ECB">
          <w:rPr>
            <w:rFonts w:ascii="Arial" w:hAnsi="Arial" w:cs="Arial"/>
            <w:sz w:val="24"/>
            <w:szCs w:val="24"/>
            <w:lang w:val="en-GB"/>
          </w:rPr>
          <w:t>Perspex</w:t>
        </w:r>
      </w:ins>
      <w:r w:rsidRPr="00385ECB">
        <w:rPr>
          <w:rFonts w:ascii="Arial" w:hAnsi="Arial" w:cs="Arial"/>
          <w:sz w:val="24"/>
          <w:szCs w:val="24"/>
          <w:lang w:val="en-GB"/>
          <w:rPrChange w:id="2976" w:author="Admin" w:date="2016-10-18T16:05:00Z">
            <w:rPr>
              <w:lang w:val="en-GB"/>
            </w:rPr>
          </w:rPrChange>
        </w:rPr>
        <w:t xml:space="preserve">. This was because </w:t>
      </w:r>
      <w:del w:id="2977" w:author="Admin" w:date="2016-10-18T16:50:00Z">
        <w:r w:rsidRPr="00385ECB" w:rsidDel="00686EE4">
          <w:rPr>
            <w:rFonts w:ascii="Arial" w:hAnsi="Arial" w:cs="Arial"/>
            <w:sz w:val="24"/>
            <w:szCs w:val="24"/>
            <w:lang w:val="en-GB"/>
            <w:rPrChange w:id="2978" w:author="Admin" w:date="2016-10-18T16:05:00Z">
              <w:rPr>
                <w:lang w:val="en-GB"/>
              </w:rPr>
            </w:rPrChange>
          </w:rPr>
          <w:delText>perspex</w:delText>
        </w:r>
      </w:del>
      <w:ins w:id="2979" w:author="Admin" w:date="2016-10-18T16:50:00Z">
        <w:r w:rsidR="00686EE4" w:rsidRPr="00385ECB">
          <w:rPr>
            <w:rFonts w:ascii="Arial" w:hAnsi="Arial" w:cs="Arial"/>
            <w:sz w:val="24"/>
            <w:szCs w:val="24"/>
            <w:lang w:val="en-GB"/>
          </w:rPr>
          <w:t>Perspex</w:t>
        </w:r>
      </w:ins>
      <w:r w:rsidRPr="00385ECB">
        <w:rPr>
          <w:rFonts w:ascii="Arial" w:hAnsi="Arial" w:cs="Arial"/>
          <w:sz w:val="24"/>
          <w:szCs w:val="24"/>
          <w:lang w:val="en-GB"/>
          <w:rPrChange w:id="2980" w:author="Admin" w:date="2016-10-18T16:05:00Z">
            <w:rPr>
              <w:lang w:val="en-GB"/>
            </w:rPr>
          </w:rPrChange>
        </w:rPr>
        <w:t xml:space="preserve"> would be able to handle the small forces applied to the mechanism. It was also chosen as </w:t>
      </w:r>
      <w:del w:id="2981" w:author="Admin" w:date="2016-10-18T16:50:00Z">
        <w:r w:rsidRPr="00385ECB" w:rsidDel="00686EE4">
          <w:rPr>
            <w:rFonts w:ascii="Arial" w:hAnsi="Arial" w:cs="Arial"/>
            <w:sz w:val="24"/>
            <w:szCs w:val="24"/>
            <w:lang w:val="en-GB"/>
            <w:rPrChange w:id="2982" w:author="Admin" w:date="2016-10-18T16:05:00Z">
              <w:rPr>
                <w:lang w:val="en-GB"/>
              </w:rPr>
            </w:rPrChange>
          </w:rPr>
          <w:delText>perspex</w:delText>
        </w:r>
      </w:del>
      <w:ins w:id="2983" w:author="Admin" w:date="2016-10-18T16:50:00Z">
        <w:r w:rsidR="00686EE4" w:rsidRPr="00385ECB">
          <w:rPr>
            <w:rFonts w:ascii="Arial" w:hAnsi="Arial" w:cs="Arial"/>
            <w:sz w:val="24"/>
            <w:szCs w:val="24"/>
            <w:lang w:val="en-GB"/>
          </w:rPr>
          <w:t>Perspex</w:t>
        </w:r>
      </w:ins>
      <w:r w:rsidRPr="00385ECB">
        <w:rPr>
          <w:rFonts w:ascii="Arial" w:hAnsi="Arial" w:cs="Arial"/>
          <w:sz w:val="24"/>
          <w:szCs w:val="24"/>
          <w:lang w:val="en-GB"/>
          <w:rPrChange w:id="2984" w:author="Admin" w:date="2016-10-18T16:05:00Z">
            <w:rPr>
              <w:lang w:val="en-GB"/>
            </w:rPr>
          </w:rPrChange>
        </w:rPr>
        <w:t xml:space="preserve"> is eas</w:t>
      </w:r>
      <w:r w:rsidR="004E32AC">
        <w:rPr>
          <w:rFonts w:ascii="Arial" w:hAnsi="Arial" w:cs="Arial"/>
          <w:sz w:val="24"/>
          <w:szCs w:val="24"/>
          <w:lang w:val="en-GB"/>
        </w:rPr>
        <w:t>y to cut given a laser cutter was to be</w:t>
      </w:r>
      <w:r w:rsidRPr="00385ECB">
        <w:rPr>
          <w:rFonts w:ascii="Arial" w:hAnsi="Arial" w:cs="Arial"/>
          <w:sz w:val="24"/>
          <w:szCs w:val="24"/>
          <w:lang w:val="en-GB"/>
          <w:rPrChange w:id="2985" w:author="Admin" w:date="2016-10-18T16:05:00Z">
            <w:rPr>
              <w:lang w:val="en-GB"/>
            </w:rPr>
          </w:rPrChange>
        </w:rPr>
        <w:t xml:space="preserve"> used, making for accurate assembly of the design. Lastly</w:t>
      </w:r>
      <w:r w:rsidR="006677EB">
        <w:rPr>
          <w:rFonts w:ascii="Arial" w:hAnsi="Arial" w:cs="Arial"/>
          <w:sz w:val="24"/>
          <w:szCs w:val="24"/>
          <w:lang w:val="en-GB"/>
        </w:rPr>
        <w:t>,</w:t>
      </w:r>
      <w:r w:rsidRPr="00385ECB">
        <w:rPr>
          <w:rFonts w:ascii="Arial" w:hAnsi="Arial" w:cs="Arial"/>
          <w:sz w:val="24"/>
          <w:szCs w:val="24"/>
          <w:lang w:val="en-GB"/>
          <w:rPrChange w:id="2986" w:author="Admin" w:date="2016-10-18T16:05:00Z">
            <w:rPr>
              <w:lang w:val="en-GB"/>
            </w:rPr>
          </w:rPrChange>
        </w:rPr>
        <w:t xml:space="preserve"> clear </w:t>
      </w:r>
      <w:del w:id="2987" w:author="Admin" w:date="2016-10-18T16:50:00Z">
        <w:r w:rsidRPr="00385ECB" w:rsidDel="00686EE4">
          <w:rPr>
            <w:rFonts w:ascii="Arial" w:hAnsi="Arial" w:cs="Arial"/>
            <w:sz w:val="24"/>
            <w:szCs w:val="24"/>
            <w:lang w:val="en-GB"/>
            <w:rPrChange w:id="2988" w:author="Admin" w:date="2016-10-18T16:05:00Z">
              <w:rPr>
                <w:lang w:val="en-GB"/>
              </w:rPr>
            </w:rPrChange>
          </w:rPr>
          <w:delText>perspex</w:delText>
        </w:r>
      </w:del>
      <w:ins w:id="2989" w:author="Admin" w:date="2016-10-18T16:50:00Z">
        <w:r w:rsidR="00686EE4" w:rsidRPr="00385ECB">
          <w:rPr>
            <w:rFonts w:ascii="Arial" w:hAnsi="Arial" w:cs="Arial"/>
            <w:sz w:val="24"/>
            <w:szCs w:val="24"/>
            <w:lang w:val="en-GB"/>
          </w:rPr>
          <w:t>Perspex</w:t>
        </w:r>
      </w:ins>
      <w:r w:rsidRPr="00385ECB">
        <w:rPr>
          <w:rFonts w:ascii="Arial" w:hAnsi="Arial" w:cs="Arial"/>
          <w:sz w:val="24"/>
          <w:szCs w:val="24"/>
          <w:lang w:val="en-GB"/>
          <w:rPrChange w:id="2990" w:author="Admin" w:date="2016-10-18T16:05:00Z">
            <w:rPr>
              <w:lang w:val="en-GB"/>
            </w:rPr>
          </w:rPrChange>
        </w:rPr>
        <w:t xml:space="preserve"> was specifically used so </w:t>
      </w:r>
      <w:r w:rsidR="004E32AC">
        <w:rPr>
          <w:rFonts w:ascii="Arial" w:hAnsi="Arial" w:cs="Arial"/>
          <w:sz w:val="24"/>
          <w:szCs w:val="24"/>
          <w:lang w:val="en-GB"/>
        </w:rPr>
        <w:t xml:space="preserve">that </w:t>
      </w:r>
      <w:r w:rsidRPr="00385ECB">
        <w:rPr>
          <w:rFonts w:ascii="Arial" w:hAnsi="Arial" w:cs="Arial"/>
          <w:sz w:val="24"/>
          <w:szCs w:val="24"/>
          <w:lang w:val="en-GB"/>
          <w:rPrChange w:id="2991" w:author="Admin" w:date="2016-10-18T16:05:00Z">
            <w:rPr>
              <w:lang w:val="en-GB"/>
            </w:rPr>
          </w:rPrChange>
        </w:rPr>
        <w:t xml:space="preserve">the housing </w:t>
      </w:r>
      <w:r w:rsidR="004E32AC" w:rsidRPr="004E32AC">
        <w:rPr>
          <w:rFonts w:ascii="Arial" w:hAnsi="Arial" w:cs="Arial"/>
          <w:sz w:val="24"/>
          <w:szCs w:val="24"/>
          <w:lang w:val="en-GB"/>
        </w:rPr>
        <w:t>would not</w:t>
      </w:r>
      <w:r w:rsidRPr="00385ECB">
        <w:rPr>
          <w:rFonts w:ascii="Arial" w:hAnsi="Arial" w:cs="Arial"/>
          <w:sz w:val="24"/>
          <w:szCs w:val="24"/>
          <w:lang w:val="en-GB"/>
          <w:rPrChange w:id="2992" w:author="Admin" w:date="2016-10-18T16:05:00Z">
            <w:rPr>
              <w:lang w:val="en-GB"/>
            </w:rPr>
          </w:rPrChange>
        </w:rPr>
        <w:t xml:space="preserve"> impede viewing of the delivery mechanism for assembly, maintenance and repair.</w:t>
      </w:r>
    </w:p>
    <w:p w14:paraId="1EAD9071" w14:textId="77777777" w:rsidR="00E16EBA" w:rsidRPr="00385ECB" w:rsidRDefault="00E16EBA" w:rsidP="00754AB6">
      <w:pPr>
        <w:spacing w:after="0" w:line="360" w:lineRule="auto"/>
        <w:ind w:left="0" w:firstLine="0"/>
        <w:rPr>
          <w:rFonts w:ascii="Arial" w:hAnsi="Arial" w:cs="Arial"/>
          <w:sz w:val="24"/>
          <w:szCs w:val="24"/>
          <w:lang w:val="en-GB"/>
          <w:rPrChange w:id="2993" w:author="Admin" w:date="2016-10-18T16:05:00Z">
            <w:rPr>
              <w:lang w:val="en-GB"/>
            </w:rPr>
          </w:rPrChange>
        </w:rPr>
        <w:pPrChange w:id="2994" w:author="Admin" w:date="2016-10-18T16:11:00Z">
          <w:pPr>
            <w:spacing w:after="723"/>
            <w:ind w:left="1"/>
          </w:pPr>
        </w:pPrChange>
      </w:pPr>
    </w:p>
    <w:p w14:paraId="038AFA9F" w14:textId="77777777" w:rsidR="00C261B9" w:rsidRPr="00385ECB" w:rsidRDefault="007D0309" w:rsidP="00754AB6">
      <w:pPr>
        <w:pStyle w:val="Heading2"/>
        <w:spacing w:after="0" w:line="360" w:lineRule="auto"/>
        <w:ind w:left="0" w:firstLine="0"/>
        <w:jc w:val="both"/>
        <w:rPr>
          <w:ins w:id="2995" w:author="Admin" w:date="2016-10-18T16:23:00Z"/>
          <w:lang w:val="en-GB"/>
        </w:rPr>
        <w:pPrChange w:id="2996" w:author="Admin" w:date="2016-10-18T16:11:00Z">
          <w:pPr>
            <w:spacing w:after="723"/>
            <w:ind w:left="1"/>
          </w:pPr>
        </w:pPrChange>
      </w:pPr>
      <w:bookmarkStart w:id="2997" w:name="_Toc44050"/>
      <w:del w:id="2998" w:author="Admin" w:date="2016-10-18T16:23:00Z">
        <w:r w:rsidRPr="00385ECB" w:rsidDel="00E16EBA">
          <w:rPr>
            <w:rFonts w:eastAsia="Calibri"/>
            <w:lang w:val="en-GB"/>
            <w:rPrChange w:id="2999" w:author="Admin" w:date="2016-10-18T16:05:00Z">
              <w:rPr>
                <w:rFonts w:ascii="Calibri" w:eastAsia="Calibri" w:hAnsi="Calibri" w:cs="Calibri"/>
                <w:b/>
                <w:lang w:val="en-GB"/>
              </w:rPr>
            </w:rPrChange>
          </w:rPr>
          <w:tab/>
        </w:r>
      </w:del>
      <w:r w:rsidR="00E16EBA" w:rsidRPr="00385ECB">
        <w:rPr>
          <w:lang w:val="en-GB"/>
        </w:rPr>
        <w:t>5.7</w:t>
      </w:r>
      <w:r w:rsidR="00E16EBA" w:rsidRPr="00385ECB">
        <w:rPr>
          <w:lang w:val="en-GB"/>
        </w:rPr>
        <w:tab/>
        <w:t>ENCLOSURE FRAME</w:t>
      </w:r>
      <w:bookmarkEnd w:id="2997"/>
    </w:p>
    <w:p w14:paraId="05BD68C0" w14:textId="77777777" w:rsidR="00E16EBA" w:rsidRPr="00385ECB" w:rsidRDefault="00E16EBA" w:rsidP="006677EB">
      <w:pPr>
        <w:spacing w:after="0" w:line="360" w:lineRule="auto"/>
        <w:ind w:left="0" w:firstLine="0"/>
        <w:rPr>
          <w:lang w:val="en-GB"/>
        </w:rPr>
      </w:pPr>
    </w:p>
    <w:p w14:paraId="4E685010" w14:textId="77777777" w:rsidR="00C261B9" w:rsidRPr="00385ECB" w:rsidRDefault="007D0309" w:rsidP="00754AB6">
      <w:pPr>
        <w:spacing w:after="0" w:line="360" w:lineRule="auto"/>
        <w:ind w:left="0" w:firstLine="0"/>
        <w:rPr>
          <w:ins w:id="3000" w:author="Admin" w:date="2016-10-18T16:23:00Z"/>
          <w:rFonts w:ascii="Arial" w:hAnsi="Arial" w:cs="Arial"/>
          <w:sz w:val="24"/>
          <w:szCs w:val="24"/>
          <w:lang w:val="en-GB"/>
        </w:rPr>
        <w:pPrChange w:id="3001" w:author="Admin" w:date="2016-10-18T16:11:00Z">
          <w:pPr>
            <w:spacing w:after="723"/>
            <w:ind w:left="1"/>
          </w:pPr>
        </w:pPrChange>
      </w:pPr>
      <w:r w:rsidRPr="00385ECB">
        <w:rPr>
          <w:rFonts w:ascii="Arial" w:hAnsi="Arial" w:cs="Arial"/>
          <w:sz w:val="24"/>
          <w:szCs w:val="24"/>
          <w:lang w:val="en-GB"/>
          <w:rPrChange w:id="3002" w:author="Admin" w:date="2016-10-18T16:05:00Z">
            <w:rPr>
              <w:lang w:val="en-GB"/>
            </w:rPr>
          </w:rPrChange>
        </w:rPr>
        <w:t>Steel L beams and bars where chosen as the frame for the enclosure. Steel was chosen because it would be strong and durable</w:t>
      </w:r>
      <w:r w:rsidR="006677EB">
        <w:rPr>
          <w:rFonts w:ascii="Arial" w:hAnsi="Arial" w:cs="Arial"/>
          <w:sz w:val="24"/>
          <w:szCs w:val="24"/>
          <w:lang w:val="en-GB"/>
        </w:rPr>
        <w:t>,</w:t>
      </w:r>
      <w:r w:rsidRPr="00385ECB">
        <w:rPr>
          <w:rFonts w:ascii="Arial" w:hAnsi="Arial" w:cs="Arial"/>
          <w:sz w:val="24"/>
          <w:szCs w:val="24"/>
          <w:lang w:val="en-GB"/>
          <w:rPrChange w:id="3003" w:author="Admin" w:date="2016-10-18T16:05:00Z">
            <w:rPr>
              <w:lang w:val="en-GB"/>
            </w:rPr>
          </w:rPrChange>
        </w:rPr>
        <w:t xml:space="preserve"> making the enclosure </w:t>
      </w:r>
      <w:r w:rsidR="006677EB">
        <w:rPr>
          <w:rFonts w:ascii="Arial" w:hAnsi="Arial" w:cs="Arial"/>
          <w:sz w:val="24"/>
          <w:szCs w:val="24"/>
          <w:lang w:val="en-GB"/>
        </w:rPr>
        <w:t>long-lasting</w:t>
      </w:r>
      <w:r w:rsidRPr="00385ECB">
        <w:rPr>
          <w:rFonts w:ascii="Arial" w:hAnsi="Arial" w:cs="Arial"/>
          <w:sz w:val="24"/>
          <w:szCs w:val="24"/>
          <w:lang w:val="en-GB"/>
          <w:rPrChange w:id="3004" w:author="Admin" w:date="2016-10-18T16:05:00Z">
            <w:rPr>
              <w:lang w:val="en-GB"/>
            </w:rPr>
          </w:rPrChange>
        </w:rPr>
        <w:t>. Also</w:t>
      </w:r>
      <w:r w:rsidR="006677EB">
        <w:rPr>
          <w:rFonts w:ascii="Arial" w:hAnsi="Arial" w:cs="Arial"/>
          <w:sz w:val="24"/>
          <w:szCs w:val="24"/>
          <w:lang w:val="en-GB"/>
        </w:rPr>
        <w:t>,</w:t>
      </w:r>
      <w:r w:rsidRPr="00385ECB">
        <w:rPr>
          <w:rFonts w:ascii="Arial" w:hAnsi="Arial" w:cs="Arial"/>
          <w:sz w:val="24"/>
          <w:szCs w:val="24"/>
          <w:lang w:val="en-GB"/>
          <w:rPrChange w:id="3005" w:author="Admin" w:date="2016-10-18T16:05:00Z">
            <w:rPr>
              <w:lang w:val="en-GB"/>
            </w:rPr>
          </w:rPrChange>
        </w:rPr>
        <w:t xml:space="preserve"> steel is one of the easier metals to weld</w:t>
      </w:r>
      <w:r w:rsidR="006677EB">
        <w:rPr>
          <w:rFonts w:ascii="Arial" w:hAnsi="Arial" w:cs="Arial"/>
          <w:sz w:val="24"/>
          <w:szCs w:val="24"/>
          <w:lang w:val="en-GB"/>
        </w:rPr>
        <w:t>,</w:t>
      </w:r>
      <w:r w:rsidRPr="00385ECB">
        <w:rPr>
          <w:rFonts w:ascii="Arial" w:hAnsi="Arial" w:cs="Arial"/>
          <w:sz w:val="24"/>
          <w:szCs w:val="24"/>
          <w:lang w:val="en-GB"/>
          <w:rPrChange w:id="3006" w:author="Admin" w:date="2016-10-18T16:05:00Z">
            <w:rPr>
              <w:lang w:val="en-GB"/>
            </w:rPr>
          </w:rPrChange>
        </w:rPr>
        <w:t xml:space="preserve"> making it ideal as facilities for welding steel</w:t>
      </w:r>
      <w:r w:rsidR="006677EB">
        <w:rPr>
          <w:rFonts w:ascii="Arial" w:hAnsi="Arial" w:cs="Arial"/>
          <w:sz w:val="24"/>
          <w:szCs w:val="24"/>
          <w:lang w:val="en-GB"/>
        </w:rPr>
        <w:t xml:space="preserve"> </w:t>
      </w:r>
      <w:r w:rsidR="006677EB" w:rsidRPr="00385ECB">
        <w:rPr>
          <w:rFonts w:ascii="Arial" w:hAnsi="Arial" w:cs="Arial"/>
          <w:sz w:val="24"/>
          <w:szCs w:val="24"/>
          <w:lang w:val="en-GB"/>
          <w:rPrChange w:id="3007" w:author="Admin" w:date="2016-10-18T16:05:00Z">
            <w:rPr>
              <w:lang w:val="en-GB"/>
            </w:rPr>
          </w:rPrChange>
        </w:rPr>
        <w:t>are common</w:t>
      </w:r>
      <w:r w:rsidRPr="00385ECB">
        <w:rPr>
          <w:rFonts w:ascii="Arial" w:hAnsi="Arial" w:cs="Arial"/>
          <w:sz w:val="24"/>
          <w:szCs w:val="24"/>
          <w:lang w:val="en-GB"/>
          <w:rPrChange w:id="3008" w:author="Admin" w:date="2016-10-18T16:05:00Z">
            <w:rPr>
              <w:lang w:val="en-GB"/>
            </w:rPr>
          </w:rPrChange>
        </w:rPr>
        <w:t>.</w:t>
      </w:r>
    </w:p>
    <w:p w14:paraId="12D44624" w14:textId="77777777" w:rsidR="00E16EBA" w:rsidRPr="00385ECB" w:rsidRDefault="00E16EBA" w:rsidP="00754AB6">
      <w:pPr>
        <w:spacing w:after="0" w:line="360" w:lineRule="auto"/>
        <w:ind w:left="0" w:firstLine="0"/>
        <w:rPr>
          <w:rFonts w:ascii="Arial" w:hAnsi="Arial" w:cs="Arial"/>
          <w:sz w:val="24"/>
          <w:szCs w:val="24"/>
          <w:lang w:val="en-GB"/>
          <w:rPrChange w:id="3009" w:author="Admin" w:date="2016-10-18T16:05:00Z">
            <w:rPr>
              <w:lang w:val="en-GB"/>
            </w:rPr>
          </w:rPrChange>
        </w:rPr>
        <w:pPrChange w:id="3010" w:author="Admin" w:date="2016-10-18T16:11:00Z">
          <w:pPr>
            <w:spacing w:after="723"/>
            <w:ind w:left="1"/>
          </w:pPr>
        </w:pPrChange>
      </w:pPr>
    </w:p>
    <w:p w14:paraId="74937BC3" w14:textId="77777777" w:rsidR="00C261B9" w:rsidRPr="00385ECB" w:rsidRDefault="007D0309" w:rsidP="00754AB6">
      <w:pPr>
        <w:pStyle w:val="Heading2"/>
        <w:spacing w:after="0" w:line="360" w:lineRule="auto"/>
        <w:ind w:left="0" w:firstLine="0"/>
        <w:jc w:val="both"/>
        <w:rPr>
          <w:ins w:id="3011" w:author="Admin" w:date="2016-10-18T16:23:00Z"/>
          <w:lang w:val="en-GB"/>
        </w:rPr>
        <w:pPrChange w:id="3012" w:author="Admin" w:date="2016-10-18T16:11:00Z">
          <w:pPr>
            <w:spacing w:after="723"/>
            <w:ind w:left="1"/>
          </w:pPr>
        </w:pPrChange>
      </w:pPr>
      <w:bookmarkStart w:id="3013" w:name="_Toc44051"/>
      <w:del w:id="3014" w:author="Admin" w:date="2016-10-18T16:23:00Z">
        <w:r w:rsidRPr="00385ECB" w:rsidDel="00E16EBA">
          <w:rPr>
            <w:rFonts w:eastAsia="Calibri"/>
            <w:lang w:val="en-GB"/>
            <w:rPrChange w:id="3015" w:author="Admin" w:date="2016-10-18T16:05:00Z">
              <w:rPr>
                <w:rFonts w:ascii="Calibri" w:eastAsia="Calibri" w:hAnsi="Calibri" w:cs="Calibri"/>
                <w:b/>
                <w:lang w:val="en-GB"/>
              </w:rPr>
            </w:rPrChange>
          </w:rPr>
          <w:tab/>
        </w:r>
      </w:del>
      <w:r w:rsidR="00E16EBA" w:rsidRPr="00385ECB">
        <w:rPr>
          <w:lang w:val="en-GB"/>
        </w:rPr>
        <w:t>5.8</w:t>
      </w:r>
      <w:r w:rsidR="00E16EBA" w:rsidRPr="00385ECB">
        <w:rPr>
          <w:lang w:val="en-GB"/>
        </w:rPr>
        <w:tab/>
        <w:t>ENCLOSURE CASING</w:t>
      </w:r>
      <w:bookmarkEnd w:id="3013"/>
    </w:p>
    <w:p w14:paraId="58FFD9E1" w14:textId="77777777" w:rsidR="00E16EBA" w:rsidRPr="00385ECB" w:rsidRDefault="00E16EBA" w:rsidP="001C1ABF">
      <w:pPr>
        <w:rPr>
          <w:lang w:val="en-GB"/>
        </w:rPr>
      </w:pPr>
    </w:p>
    <w:p w14:paraId="6A567842" w14:textId="77777777" w:rsidR="00C261B9" w:rsidRPr="00385ECB" w:rsidRDefault="007D0309" w:rsidP="00754AB6">
      <w:pPr>
        <w:spacing w:after="0" w:line="360" w:lineRule="auto"/>
        <w:ind w:left="0" w:firstLine="0"/>
        <w:rPr>
          <w:ins w:id="3016" w:author="Admin" w:date="2016-10-18T16:23:00Z"/>
          <w:rFonts w:ascii="Arial" w:hAnsi="Arial" w:cs="Arial"/>
          <w:sz w:val="24"/>
          <w:szCs w:val="24"/>
          <w:lang w:val="en-GB"/>
        </w:rPr>
        <w:pPrChange w:id="3017" w:author="Admin" w:date="2016-10-18T16:11:00Z">
          <w:pPr>
            <w:ind w:left="1"/>
          </w:pPr>
        </w:pPrChange>
      </w:pPr>
      <w:r w:rsidRPr="00385ECB">
        <w:rPr>
          <w:rFonts w:ascii="Arial" w:hAnsi="Arial" w:cs="Arial"/>
          <w:sz w:val="24"/>
          <w:szCs w:val="24"/>
          <w:lang w:val="en-GB"/>
          <w:rPrChange w:id="3018" w:author="Admin" w:date="2016-10-18T16:05:00Z">
            <w:rPr>
              <w:lang w:val="en-GB"/>
            </w:rPr>
          </w:rPrChange>
        </w:rPr>
        <w:t xml:space="preserve">Aluminium was chosen over </w:t>
      </w:r>
      <w:del w:id="3019" w:author="Admin" w:date="2016-10-18T16:50:00Z">
        <w:r w:rsidRPr="00385ECB" w:rsidDel="00686EE4">
          <w:rPr>
            <w:rFonts w:ascii="Arial" w:hAnsi="Arial" w:cs="Arial"/>
            <w:sz w:val="24"/>
            <w:szCs w:val="24"/>
            <w:lang w:val="en-GB"/>
            <w:rPrChange w:id="3020" w:author="Admin" w:date="2016-10-18T16:05:00Z">
              <w:rPr>
                <w:lang w:val="en-GB"/>
              </w:rPr>
            </w:rPrChange>
          </w:rPr>
          <w:delText>perspex</w:delText>
        </w:r>
      </w:del>
      <w:ins w:id="3021" w:author="Admin" w:date="2016-10-18T16:50:00Z">
        <w:r w:rsidR="00686EE4" w:rsidRPr="00385ECB">
          <w:rPr>
            <w:rFonts w:ascii="Arial" w:hAnsi="Arial" w:cs="Arial"/>
            <w:sz w:val="24"/>
            <w:szCs w:val="24"/>
            <w:lang w:val="en-GB"/>
          </w:rPr>
          <w:t>Perspex</w:t>
        </w:r>
      </w:ins>
      <w:r w:rsidR="004E32AC">
        <w:rPr>
          <w:rFonts w:ascii="Arial" w:hAnsi="Arial" w:cs="Arial"/>
          <w:sz w:val="24"/>
          <w:szCs w:val="24"/>
          <w:lang w:val="en-GB"/>
        </w:rPr>
        <w:t xml:space="preserve"> for the casing of</w:t>
      </w:r>
      <w:r w:rsidRPr="00385ECB">
        <w:rPr>
          <w:rFonts w:ascii="Arial" w:hAnsi="Arial" w:cs="Arial"/>
          <w:sz w:val="24"/>
          <w:szCs w:val="24"/>
          <w:lang w:val="en-GB"/>
          <w:rPrChange w:id="3022" w:author="Admin" w:date="2016-10-18T16:05:00Z">
            <w:rPr>
              <w:lang w:val="en-GB"/>
            </w:rPr>
          </w:rPrChange>
        </w:rPr>
        <w:t xml:space="preserve"> the enclosure. This is because aluminium is stronger than </w:t>
      </w:r>
      <w:del w:id="3023" w:author="Admin" w:date="2016-10-18T16:50:00Z">
        <w:r w:rsidRPr="00385ECB" w:rsidDel="00686EE4">
          <w:rPr>
            <w:rFonts w:ascii="Arial" w:hAnsi="Arial" w:cs="Arial"/>
            <w:sz w:val="24"/>
            <w:szCs w:val="24"/>
            <w:lang w:val="en-GB"/>
            <w:rPrChange w:id="3024" w:author="Admin" w:date="2016-10-18T16:05:00Z">
              <w:rPr>
                <w:lang w:val="en-GB"/>
              </w:rPr>
            </w:rPrChange>
          </w:rPr>
          <w:delText>perspex</w:delText>
        </w:r>
      </w:del>
      <w:ins w:id="3025" w:author="Admin" w:date="2016-10-18T16:50:00Z">
        <w:r w:rsidR="00686EE4" w:rsidRPr="00385ECB">
          <w:rPr>
            <w:rFonts w:ascii="Arial" w:hAnsi="Arial" w:cs="Arial"/>
            <w:sz w:val="24"/>
            <w:szCs w:val="24"/>
            <w:lang w:val="en-GB"/>
          </w:rPr>
          <w:t>Perspex</w:t>
        </w:r>
      </w:ins>
      <w:r w:rsidR="006677EB">
        <w:rPr>
          <w:rFonts w:ascii="Arial" w:hAnsi="Arial" w:cs="Arial"/>
          <w:sz w:val="24"/>
          <w:szCs w:val="24"/>
          <w:lang w:val="en-GB"/>
        </w:rPr>
        <w:t>,</w:t>
      </w:r>
      <w:r w:rsidRPr="00385ECB">
        <w:rPr>
          <w:rFonts w:ascii="Arial" w:hAnsi="Arial" w:cs="Arial"/>
          <w:sz w:val="24"/>
          <w:szCs w:val="24"/>
          <w:lang w:val="en-GB"/>
          <w:rPrChange w:id="3026" w:author="Admin" w:date="2016-10-18T16:05:00Z">
            <w:rPr>
              <w:lang w:val="en-GB"/>
            </w:rPr>
          </w:rPrChange>
        </w:rPr>
        <w:t xml:space="preserve"> making it harder for people to tamper with the enclosure and breach it to access the interior. </w:t>
      </w:r>
      <w:r w:rsidR="00686EE4" w:rsidRPr="00385ECB">
        <w:rPr>
          <w:rFonts w:ascii="Arial" w:hAnsi="Arial" w:cs="Arial"/>
          <w:sz w:val="24"/>
          <w:szCs w:val="24"/>
          <w:lang w:val="en-GB"/>
          <w:rPrChange w:id="3027" w:author="Admin" w:date="2016-10-18T16:05:00Z">
            <w:rPr>
              <w:lang w:val="en-GB"/>
            </w:rPr>
          </w:rPrChange>
        </w:rPr>
        <w:t>Perspex and aluminium are roughly the same price per meter</w:t>
      </w:r>
      <w:r w:rsidR="004E32AC">
        <w:rPr>
          <w:rFonts w:ascii="Arial" w:hAnsi="Arial" w:cs="Arial"/>
          <w:sz w:val="24"/>
          <w:szCs w:val="24"/>
          <w:lang w:val="en-GB"/>
        </w:rPr>
        <w:t>,</w:t>
      </w:r>
      <w:r w:rsidR="00686EE4" w:rsidRPr="00385ECB">
        <w:rPr>
          <w:rFonts w:ascii="Arial" w:hAnsi="Arial" w:cs="Arial"/>
          <w:sz w:val="24"/>
          <w:szCs w:val="24"/>
          <w:vertAlign w:val="superscript"/>
          <w:lang w:val="en-GB"/>
          <w:rPrChange w:id="3028" w:author="Admin" w:date="2016-10-18T16:05:00Z">
            <w:rPr>
              <w:vertAlign w:val="superscript"/>
              <w:lang w:val="en-GB"/>
            </w:rPr>
          </w:rPrChange>
        </w:rPr>
        <w:t xml:space="preserve">2 </w:t>
      </w:r>
      <w:r w:rsidR="00686EE4" w:rsidRPr="00385ECB">
        <w:rPr>
          <w:rFonts w:ascii="Arial" w:hAnsi="Arial" w:cs="Arial"/>
          <w:sz w:val="24"/>
          <w:szCs w:val="24"/>
          <w:lang w:val="en-GB"/>
          <w:rPrChange w:id="3029" w:author="Admin" w:date="2016-10-18T16:05:00Z">
            <w:rPr>
              <w:lang w:val="en-GB"/>
            </w:rPr>
          </w:rPrChange>
        </w:rPr>
        <w:t>making aluminium</w:t>
      </w:r>
      <w:ins w:id="3030" w:author="Admin" w:date="2016-10-18T16:50:00Z">
        <w:r w:rsidR="00686EE4" w:rsidRPr="00385ECB">
          <w:rPr>
            <w:rFonts w:ascii="Arial" w:hAnsi="Arial" w:cs="Arial"/>
            <w:sz w:val="24"/>
            <w:szCs w:val="24"/>
            <w:lang w:val="en-GB"/>
          </w:rPr>
          <w:t xml:space="preserve"> </w:t>
        </w:r>
      </w:ins>
      <w:del w:id="3031" w:author="Admin" w:date="2016-10-18T16:50:00Z">
        <w:r w:rsidR="00686EE4" w:rsidRPr="00385ECB" w:rsidDel="001E7EE9">
          <w:rPr>
            <w:rFonts w:ascii="Arial" w:hAnsi="Arial" w:cs="Arial"/>
            <w:sz w:val="24"/>
            <w:szCs w:val="24"/>
            <w:lang w:val="en-GB"/>
            <w:rPrChange w:id="3032" w:author="Admin" w:date="2016-10-18T16:05:00Z">
              <w:rPr>
                <w:lang w:val="en-GB"/>
              </w:rPr>
            </w:rPrChange>
          </w:rPr>
          <w:delText xml:space="preserve"> a </w:delText>
        </w:r>
      </w:del>
      <w:r w:rsidR="00686EE4" w:rsidRPr="00385ECB">
        <w:rPr>
          <w:rFonts w:ascii="Arial" w:hAnsi="Arial" w:cs="Arial"/>
          <w:sz w:val="24"/>
          <w:szCs w:val="24"/>
          <w:lang w:val="en-GB"/>
          <w:rPrChange w:id="3033" w:author="Admin" w:date="2016-10-18T16:05:00Z">
            <w:rPr>
              <w:lang w:val="en-GB"/>
            </w:rPr>
          </w:rPrChange>
        </w:rPr>
        <w:t>the obvious choice</w:t>
      </w:r>
      <w:r w:rsidR="006677EB">
        <w:rPr>
          <w:rFonts w:ascii="Arial" w:hAnsi="Arial" w:cs="Arial"/>
          <w:sz w:val="24"/>
          <w:szCs w:val="24"/>
          <w:lang w:val="en-GB"/>
        </w:rPr>
        <w:t xml:space="preserve"> because of its advantages</w:t>
      </w:r>
      <w:r w:rsidR="00686EE4" w:rsidRPr="00385ECB">
        <w:rPr>
          <w:rFonts w:ascii="Arial" w:hAnsi="Arial" w:cs="Arial"/>
          <w:sz w:val="24"/>
          <w:szCs w:val="24"/>
          <w:lang w:val="en-GB"/>
          <w:rPrChange w:id="3034" w:author="Admin" w:date="2016-10-18T16:05:00Z">
            <w:rPr>
              <w:lang w:val="en-GB"/>
            </w:rPr>
          </w:rPrChange>
        </w:rPr>
        <w:t>.</w:t>
      </w:r>
    </w:p>
    <w:p w14:paraId="12506EEB" w14:textId="77777777" w:rsidR="00E16EBA" w:rsidRPr="00385ECB" w:rsidRDefault="00E16EBA" w:rsidP="00754AB6">
      <w:pPr>
        <w:spacing w:after="0" w:line="360" w:lineRule="auto"/>
        <w:ind w:left="0" w:firstLine="0"/>
        <w:rPr>
          <w:rFonts w:ascii="Arial" w:hAnsi="Arial" w:cs="Arial"/>
          <w:sz w:val="24"/>
          <w:szCs w:val="24"/>
          <w:lang w:val="en-GB"/>
          <w:rPrChange w:id="3035" w:author="Admin" w:date="2016-10-18T16:05:00Z">
            <w:rPr>
              <w:lang w:val="en-GB"/>
            </w:rPr>
          </w:rPrChange>
        </w:rPr>
        <w:pPrChange w:id="3036" w:author="Admin" w:date="2016-10-18T16:11:00Z">
          <w:pPr>
            <w:ind w:left="1"/>
          </w:pPr>
        </w:pPrChange>
      </w:pPr>
    </w:p>
    <w:p w14:paraId="32BBF946" w14:textId="77777777" w:rsidR="00C261B9" w:rsidRPr="00385ECB" w:rsidRDefault="007D0309" w:rsidP="00754AB6">
      <w:pPr>
        <w:pStyle w:val="Heading2"/>
        <w:spacing w:after="0" w:line="360" w:lineRule="auto"/>
        <w:ind w:left="0" w:firstLine="0"/>
        <w:jc w:val="both"/>
        <w:rPr>
          <w:ins w:id="3037" w:author="Admin" w:date="2016-10-18T16:23:00Z"/>
          <w:lang w:val="en-GB"/>
        </w:rPr>
        <w:pPrChange w:id="3038" w:author="Admin" w:date="2016-10-18T16:11:00Z">
          <w:pPr>
            <w:ind w:left="1"/>
          </w:pPr>
        </w:pPrChange>
      </w:pPr>
      <w:bookmarkStart w:id="3039" w:name="_Toc44052"/>
      <w:del w:id="3040" w:author="Admin" w:date="2016-10-18T16:23:00Z">
        <w:r w:rsidRPr="00385ECB" w:rsidDel="00E16EBA">
          <w:rPr>
            <w:rFonts w:eastAsia="Calibri"/>
            <w:lang w:val="en-GB"/>
            <w:rPrChange w:id="3041" w:author="Admin" w:date="2016-10-18T16:05:00Z">
              <w:rPr>
                <w:rFonts w:ascii="Calibri" w:eastAsia="Calibri" w:hAnsi="Calibri" w:cs="Calibri"/>
                <w:b/>
                <w:lang w:val="en-GB"/>
              </w:rPr>
            </w:rPrChange>
          </w:rPr>
          <w:tab/>
        </w:r>
      </w:del>
      <w:r w:rsidR="00E16EBA" w:rsidRPr="00385ECB">
        <w:rPr>
          <w:lang w:val="en-GB"/>
        </w:rPr>
        <w:t>5.9</w:t>
      </w:r>
      <w:r w:rsidR="00E16EBA" w:rsidRPr="00385ECB">
        <w:rPr>
          <w:lang w:val="en-GB"/>
        </w:rPr>
        <w:tab/>
        <w:t>ENCLOSURE SHELVING</w:t>
      </w:r>
      <w:bookmarkEnd w:id="3039"/>
    </w:p>
    <w:p w14:paraId="7056CC57" w14:textId="77777777" w:rsidR="00E16EBA" w:rsidRPr="00385ECB" w:rsidRDefault="00E16EBA" w:rsidP="006D059D">
      <w:pPr>
        <w:spacing w:after="0" w:line="360" w:lineRule="auto"/>
        <w:ind w:left="0" w:firstLine="0"/>
        <w:rPr>
          <w:rFonts w:ascii="Arial" w:hAnsi="Arial" w:cs="Arial"/>
          <w:sz w:val="24"/>
          <w:szCs w:val="24"/>
          <w:lang w:val="en-GB"/>
          <w:rPrChange w:id="3042" w:author="Admin" w:date="2016-10-18T17:09:00Z">
            <w:rPr>
              <w:lang w:val="en-GB"/>
            </w:rPr>
          </w:rPrChange>
        </w:rPr>
        <w:pPrChange w:id="3043" w:author="Admin" w:date="2016-11-01T19:41:00Z">
          <w:pPr/>
        </w:pPrChange>
      </w:pPr>
    </w:p>
    <w:p w14:paraId="4CEA249C" w14:textId="77777777" w:rsidR="006D059D" w:rsidRPr="00385ECB" w:rsidRDefault="004B1B46" w:rsidP="006D059D">
      <w:pPr>
        <w:spacing w:line="360" w:lineRule="auto"/>
        <w:ind w:left="0" w:firstLine="0"/>
        <w:rPr>
          <w:ins w:id="3044" w:author="Admin" w:date="2016-11-01T19:41:00Z"/>
          <w:rFonts w:ascii="Arial" w:hAnsi="Arial" w:cs="Arial"/>
          <w:sz w:val="24"/>
          <w:szCs w:val="24"/>
          <w:lang w:val="en-GB"/>
        </w:rPr>
        <w:pPrChange w:id="3045" w:author="Admin" w:date="2016-11-01T19:41:00Z">
          <w:pPr>
            <w:ind w:left="1"/>
          </w:pPr>
        </w:pPrChange>
      </w:pPr>
      <w:r>
        <w:rPr>
          <w:rFonts w:ascii="Arial" w:hAnsi="Arial" w:cs="Arial"/>
          <w:sz w:val="24"/>
          <w:szCs w:val="24"/>
          <w:lang w:val="en-GB"/>
        </w:rPr>
        <w:t>Wood was chosen for the s</w:t>
      </w:r>
      <w:r w:rsidR="007D0309" w:rsidRPr="00385ECB">
        <w:rPr>
          <w:rFonts w:ascii="Arial" w:hAnsi="Arial" w:cs="Arial"/>
          <w:sz w:val="24"/>
          <w:szCs w:val="24"/>
          <w:lang w:val="en-GB"/>
          <w:rPrChange w:id="3046" w:author="Admin" w:date="2016-11-01T19:41:00Z">
            <w:rPr>
              <w:lang w:val="en-GB"/>
            </w:rPr>
          </w:rPrChange>
        </w:rPr>
        <w:t>helving for the delivery mechanisms and the housings</w:t>
      </w:r>
      <w:r>
        <w:rPr>
          <w:rFonts w:ascii="Arial" w:hAnsi="Arial" w:cs="Arial"/>
          <w:sz w:val="24"/>
          <w:szCs w:val="24"/>
          <w:lang w:val="en-GB"/>
        </w:rPr>
        <w:t>,</w:t>
      </w:r>
      <w:r w:rsidR="007D0309" w:rsidRPr="00385ECB">
        <w:rPr>
          <w:rFonts w:ascii="Arial" w:hAnsi="Arial" w:cs="Arial"/>
          <w:sz w:val="24"/>
          <w:szCs w:val="24"/>
          <w:lang w:val="en-GB"/>
          <w:rPrChange w:id="3047" w:author="Admin" w:date="2016-11-01T19:41:00Z">
            <w:rPr>
              <w:lang w:val="en-GB"/>
            </w:rPr>
          </w:rPrChange>
        </w:rPr>
        <w:t xml:space="preserve"> as it was the most cost effective solution </w:t>
      </w:r>
      <w:r>
        <w:rPr>
          <w:rFonts w:ascii="Arial" w:hAnsi="Arial" w:cs="Arial"/>
          <w:sz w:val="24"/>
          <w:szCs w:val="24"/>
          <w:lang w:val="en-GB"/>
        </w:rPr>
        <w:t>when compared to</w:t>
      </w:r>
      <w:r w:rsidR="007D0309" w:rsidRPr="00385ECB">
        <w:rPr>
          <w:rFonts w:ascii="Arial" w:hAnsi="Arial" w:cs="Arial"/>
          <w:sz w:val="24"/>
          <w:szCs w:val="24"/>
          <w:lang w:val="en-GB"/>
          <w:rPrChange w:id="3048" w:author="Admin" w:date="2016-11-01T19:41:00Z">
            <w:rPr>
              <w:lang w:val="en-GB"/>
            </w:rPr>
          </w:rPrChange>
        </w:rPr>
        <w:t xml:space="preserve"> steel, aluminium or </w:t>
      </w:r>
      <w:del w:id="3049" w:author="Admin" w:date="2016-10-18T16:50:00Z">
        <w:r w:rsidR="007D0309" w:rsidRPr="00385ECB" w:rsidDel="00686EE4">
          <w:rPr>
            <w:rFonts w:ascii="Arial" w:hAnsi="Arial" w:cs="Arial"/>
            <w:sz w:val="24"/>
            <w:szCs w:val="24"/>
            <w:lang w:val="en-GB"/>
            <w:rPrChange w:id="3050" w:author="Admin" w:date="2016-11-01T19:41:00Z">
              <w:rPr>
                <w:lang w:val="en-GB"/>
              </w:rPr>
            </w:rPrChange>
          </w:rPr>
          <w:delText>perspex</w:delText>
        </w:r>
      </w:del>
      <w:ins w:id="3051" w:author="Admin" w:date="2016-10-18T16:50:00Z">
        <w:r w:rsidR="00686EE4" w:rsidRPr="00385ECB">
          <w:rPr>
            <w:rFonts w:ascii="Arial" w:hAnsi="Arial" w:cs="Arial"/>
            <w:sz w:val="24"/>
            <w:szCs w:val="24"/>
            <w:lang w:val="en-GB"/>
            <w:rPrChange w:id="3052" w:author="Admin" w:date="2016-11-01T19:41:00Z">
              <w:rPr>
                <w:lang w:val="en-GB"/>
              </w:rPr>
            </w:rPrChange>
          </w:rPr>
          <w:t>Perspex</w:t>
        </w:r>
      </w:ins>
      <w:r w:rsidR="007D0309" w:rsidRPr="00385ECB">
        <w:rPr>
          <w:rFonts w:ascii="Arial" w:hAnsi="Arial" w:cs="Arial"/>
          <w:sz w:val="24"/>
          <w:szCs w:val="24"/>
          <w:lang w:val="en-GB"/>
          <w:rPrChange w:id="3053" w:author="Admin" w:date="2016-11-01T19:41:00Z">
            <w:rPr>
              <w:lang w:val="en-GB"/>
            </w:rPr>
          </w:rPrChange>
        </w:rPr>
        <w:t>. Wooden planks</w:t>
      </w:r>
      <w:r>
        <w:rPr>
          <w:rFonts w:ascii="Arial" w:hAnsi="Arial" w:cs="Arial"/>
          <w:sz w:val="24"/>
          <w:szCs w:val="24"/>
          <w:lang w:val="en-GB"/>
        </w:rPr>
        <w:t xml:space="preserve"> that are</w:t>
      </w:r>
      <w:r w:rsidR="007D0309" w:rsidRPr="00385ECB">
        <w:rPr>
          <w:rFonts w:ascii="Arial" w:hAnsi="Arial" w:cs="Arial"/>
          <w:sz w:val="24"/>
          <w:szCs w:val="24"/>
          <w:lang w:val="en-GB"/>
          <w:rPrChange w:id="3054" w:author="Admin" w:date="2016-11-01T19:41:00Z">
            <w:rPr>
              <w:lang w:val="en-GB"/>
            </w:rPr>
          </w:rPrChange>
        </w:rPr>
        <w:t xml:space="preserve"> 12mm thick would be used.</w:t>
      </w:r>
    </w:p>
    <w:p w14:paraId="4D8B4A04" w14:textId="77777777" w:rsidR="006D059D" w:rsidRPr="00385ECB" w:rsidRDefault="006D059D" w:rsidP="006D059D">
      <w:pPr>
        <w:spacing w:line="360" w:lineRule="auto"/>
        <w:ind w:left="0" w:firstLine="0"/>
        <w:rPr>
          <w:ins w:id="3055" w:author="Admin" w:date="2016-11-01T19:41:00Z"/>
          <w:lang w:val="en-GB"/>
        </w:rPr>
        <w:sectPr w:rsidR="006D059D" w:rsidRPr="00385ECB">
          <w:pgSz w:w="11906" w:h="16838"/>
          <w:pgMar w:top="1134" w:right="1134" w:bottom="1092" w:left="1134" w:header="720" w:footer="494" w:gutter="0"/>
          <w:pgNumType w:start="1"/>
          <w:cols w:space="720"/>
        </w:sectPr>
      </w:pPr>
    </w:p>
    <w:p w14:paraId="73A35105" w14:textId="77777777" w:rsidR="00C261B9" w:rsidRPr="00385ECB" w:rsidDel="00D12910" w:rsidRDefault="007D0309" w:rsidP="006D059D">
      <w:pPr>
        <w:spacing w:line="360" w:lineRule="auto"/>
        <w:ind w:left="0" w:firstLine="0"/>
        <w:rPr>
          <w:del w:id="3056" w:author="Admin" w:date="2016-10-18T16:38:00Z"/>
          <w:lang w:val="en-GB"/>
        </w:rPr>
        <w:pPrChange w:id="3057" w:author="Admin" w:date="2016-11-01T19:41:00Z">
          <w:pPr>
            <w:ind w:left="1"/>
          </w:pPr>
        </w:pPrChange>
      </w:pPr>
      <w:del w:id="3058" w:author="Admin" w:date="2016-11-01T19:41:00Z">
        <w:r w:rsidRPr="00385ECB" w:rsidDel="006D059D">
          <w:rPr>
            <w:lang w:val="en-GB"/>
          </w:rPr>
          <w:br w:type="page"/>
        </w:r>
      </w:del>
    </w:p>
    <w:p w14:paraId="5B68174A" w14:textId="77777777" w:rsidR="00C261B9" w:rsidRPr="00385ECB" w:rsidRDefault="00E16EBA" w:rsidP="006D059D">
      <w:pPr>
        <w:pStyle w:val="Heading1"/>
        <w:rPr>
          <w:ins w:id="3059" w:author="Admin" w:date="2016-10-18T16:23:00Z"/>
          <w:lang w:val="en-GB"/>
        </w:rPr>
        <w:pPrChange w:id="3060" w:author="Admin" w:date="2016-11-01T19:41:00Z">
          <w:pPr>
            <w:ind w:left="1"/>
          </w:pPr>
        </w:pPrChange>
      </w:pPr>
      <w:bookmarkStart w:id="3061" w:name="_Toc44053"/>
      <w:r w:rsidRPr="00385ECB">
        <w:rPr>
          <w:lang w:val="en-GB"/>
        </w:rPr>
        <w:tab/>
        <w:t>6</w:t>
      </w:r>
      <w:r w:rsidRPr="00385ECB">
        <w:rPr>
          <w:lang w:val="en-GB"/>
        </w:rPr>
        <w:tab/>
        <w:t>SYSTEM DESIGN AND PROTOTYPING</w:t>
      </w:r>
      <w:bookmarkEnd w:id="3061"/>
    </w:p>
    <w:p w14:paraId="43525011" w14:textId="77777777" w:rsidR="00E16EBA" w:rsidRPr="00385ECB" w:rsidRDefault="00E16EBA" w:rsidP="001C1ABF">
      <w:pPr>
        <w:rPr>
          <w:lang w:val="en-GB"/>
        </w:rPr>
      </w:pPr>
    </w:p>
    <w:p w14:paraId="47D68261" w14:textId="77777777" w:rsidR="00C261B9" w:rsidRPr="00385ECB" w:rsidRDefault="007D0309" w:rsidP="00754AB6">
      <w:pPr>
        <w:spacing w:after="0" w:line="360" w:lineRule="auto"/>
        <w:ind w:left="0" w:firstLine="0"/>
        <w:rPr>
          <w:ins w:id="3062" w:author="Admin" w:date="2016-10-18T16:23:00Z"/>
          <w:rFonts w:ascii="Arial" w:hAnsi="Arial" w:cs="Arial"/>
          <w:sz w:val="24"/>
          <w:szCs w:val="24"/>
          <w:lang w:val="en-GB"/>
        </w:rPr>
        <w:pPrChange w:id="3063" w:author="Admin" w:date="2016-10-18T16:11:00Z">
          <w:pPr>
            <w:spacing w:after="723"/>
            <w:ind w:left="1"/>
          </w:pPr>
        </w:pPrChange>
      </w:pPr>
      <w:r w:rsidRPr="00385ECB">
        <w:rPr>
          <w:rFonts w:ascii="Arial" w:hAnsi="Arial" w:cs="Arial"/>
          <w:sz w:val="24"/>
          <w:szCs w:val="24"/>
          <w:lang w:val="en-GB"/>
          <w:rPrChange w:id="3064" w:author="Admin" w:date="2016-10-18T16:05:00Z">
            <w:rPr>
              <w:lang w:val="en-GB"/>
            </w:rPr>
          </w:rPrChange>
        </w:rPr>
        <w:t xml:space="preserve">The </w:t>
      </w:r>
      <w:r w:rsidR="004E32AC">
        <w:rPr>
          <w:rFonts w:ascii="Arial" w:hAnsi="Arial" w:cs="Arial"/>
          <w:sz w:val="24"/>
          <w:szCs w:val="24"/>
          <w:lang w:val="en-GB"/>
        </w:rPr>
        <w:t xml:space="preserve">discussion of the </w:t>
      </w:r>
      <w:r w:rsidRPr="00385ECB">
        <w:rPr>
          <w:rFonts w:ascii="Arial" w:hAnsi="Arial" w:cs="Arial"/>
          <w:sz w:val="24"/>
          <w:szCs w:val="24"/>
          <w:lang w:val="en-GB"/>
          <w:rPrChange w:id="3065" w:author="Admin" w:date="2016-10-18T16:05:00Z">
            <w:rPr>
              <w:lang w:val="en-GB"/>
            </w:rPr>
          </w:rPrChange>
        </w:rPr>
        <w:t xml:space="preserve">design of the Vending Machine </w:t>
      </w:r>
      <w:r w:rsidR="009E3F4B">
        <w:rPr>
          <w:rFonts w:ascii="Arial" w:hAnsi="Arial" w:cs="Arial"/>
          <w:sz w:val="24"/>
          <w:szCs w:val="24"/>
          <w:lang w:val="en-GB"/>
        </w:rPr>
        <w:t>is</w:t>
      </w:r>
      <w:r w:rsidRPr="00385ECB">
        <w:rPr>
          <w:rFonts w:ascii="Arial" w:hAnsi="Arial" w:cs="Arial"/>
          <w:sz w:val="24"/>
          <w:szCs w:val="24"/>
          <w:lang w:val="en-GB"/>
          <w:rPrChange w:id="3066" w:author="Admin" w:date="2016-10-18T16:05:00Z">
            <w:rPr>
              <w:lang w:val="en-GB"/>
            </w:rPr>
          </w:rPrChange>
        </w:rPr>
        <w:t xml:space="preserve"> split into three </w:t>
      </w:r>
      <w:del w:id="3067" w:author="Admin" w:date="2016-10-18T16:51:00Z">
        <w:r w:rsidRPr="00385ECB" w:rsidDel="00686EE4">
          <w:rPr>
            <w:rFonts w:ascii="Arial" w:hAnsi="Arial" w:cs="Arial"/>
            <w:sz w:val="24"/>
            <w:szCs w:val="24"/>
            <w:lang w:val="en-GB"/>
            <w:rPrChange w:id="3068" w:author="Admin" w:date="2016-10-18T16:05:00Z">
              <w:rPr>
                <w:lang w:val="en-GB"/>
              </w:rPr>
            </w:rPrChange>
          </w:rPr>
          <w:delText>section</w:delText>
        </w:r>
      </w:del>
      <w:ins w:id="3069" w:author="Admin" w:date="2016-10-18T16:51:00Z">
        <w:r w:rsidR="00686EE4" w:rsidRPr="00385ECB">
          <w:rPr>
            <w:rFonts w:ascii="Arial" w:hAnsi="Arial" w:cs="Arial"/>
            <w:sz w:val="24"/>
            <w:szCs w:val="24"/>
            <w:lang w:val="en-GB"/>
          </w:rPr>
          <w:t>sections</w:t>
        </w:r>
      </w:ins>
      <w:r w:rsidR="004E32AC">
        <w:rPr>
          <w:rFonts w:ascii="Arial" w:hAnsi="Arial" w:cs="Arial"/>
          <w:sz w:val="24"/>
          <w:szCs w:val="24"/>
          <w:lang w:val="en-GB"/>
        </w:rPr>
        <w:t>.</w:t>
      </w:r>
      <w:r w:rsidR="009E3F4B">
        <w:rPr>
          <w:rFonts w:ascii="Arial" w:hAnsi="Arial" w:cs="Arial"/>
          <w:sz w:val="24"/>
          <w:szCs w:val="24"/>
          <w:lang w:val="en-GB"/>
        </w:rPr>
        <w:t xml:space="preserve"> The m</w:t>
      </w:r>
      <w:r w:rsidRPr="00385ECB">
        <w:rPr>
          <w:rFonts w:ascii="Arial" w:hAnsi="Arial" w:cs="Arial"/>
          <w:sz w:val="24"/>
          <w:szCs w:val="24"/>
          <w:lang w:val="en-GB"/>
          <w:rPrChange w:id="3070" w:author="Admin" w:date="2016-10-18T16:05:00Z">
            <w:rPr>
              <w:lang w:val="en-GB"/>
            </w:rPr>
          </w:rPrChange>
        </w:rPr>
        <w:t xml:space="preserve">echanical design will be presented first, </w:t>
      </w:r>
      <w:r w:rsidR="009E3F4B">
        <w:rPr>
          <w:rFonts w:ascii="Arial" w:hAnsi="Arial" w:cs="Arial"/>
          <w:sz w:val="24"/>
          <w:szCs w:val="24"/>
          <w:lang w:val="en-GB"/>
        </w:rPr>
        <w:t>followed by</w:t>
      </w:r>
      <w:r w:rsidRPr="00385ECB">
        <w:rPr>
          <w:rFonts w:ascii="Arial" w:hAnsi="Arial" w:cs="Arial"/>
          <w:sz w:val="24"/>
          <w:szCs w:val="24"/>
          <w:lang w:val="en-GB"/>
          <w:rPrChange w:id="3071" w:author="Admin" w:date="2016-10-18T16:05:00Z">
            <w:rPr>
              <w:lang w:val="en-GB"/>
            </w:rPr>
          </w:rPrChange>
        </w:rPr>
        <w:t xml:space="preserve"> </w:t>
      </w:r>
      <w:r w:rsidR="009E3F4B">
        <w:rPr>
          <w:rFonts w:ascii="Arial" w:hAnsi="Arial" w:cs="Arial"/>
          <w:sz w:val="24"/>
          <w:szCs w:val="24"/>
          <w:lang w:val="en-GB"/>
        </w:rPr>
        <w:t>the PCB design and finally the s</w:t>
      </w:r>
      <w:r w:rsidRPr="00385ECB">
        <w:rPr>
          <w:rFonts w:ascii="Arial" w:hAnsi="Arial" w:cs="Arial"/>
          <w:sz w:val="24"/>
          <w:szCs w:val="24"/>
          <w:lang w:val="en-GB"/>
          <w:rPrChange w:id="3072" w:author="Admin" w:date="2016-10-18T16:05:00Z">
            <w:rPr>
              <w:lang w:val="en-GB"/>
            </w:rPr>
          </w:rPrChange>
        </w:rPr>
        <w:t>oftware development and design</w:t>
      </w:r>
      <w:r w:rsidR="004E32AC">
        <w:rPr>
          <w:rFonts w:ascii="Arial" w:hAnsi="Arial" w:cs="Arial"/>
          <w:sz w:val="24"/>
          <w:szCs w:val="24"/>
          <w:lang w:val="en-GB"/>
        </w:rPr>
        <w:t xml:space="preserve"> will be discussed</w:t>
      </w:r>
      <w:r w:rsidRPr="00385ECB">
        <w:rPr>
          <w:rFonts w:ascii="Arial" w:hAnsi="Arial" w:cs="Arial"/>
          <w:sz w:val="24"/>
          <w:szCs w:val="24"/>
          <w:lang w:val="en-GB"/>
          <w:rPrChange w:id="3073" w:author="Admin" w:date="2016-10-18T16:05:00Z">
            <w:rPr>
              <w:lang w:val="en-GB"/>
            </w:rPr>
          </w:rPrChange>
        </w:rPr>
        <w:t>. Prototyping will be presented were relevant</w:t>
      </w:r>
      <w:r w:rsidR="009E3F4B">
        <w:rPr>
          <w:rFonts w:ascii="Arial" w:hAnsi="Arial" w:cs="Arial"/>
          <w:sz w:val="24"/>
          <w:szCs w:val="24"/>
          <w:lang w:val="en-GB"/>
        </w:rPr>
        <w:t>,</w:t>
      </w:r>
      <w:r w:rsidRPr="00385ECB">
        <w:rPr>
          <w:rFonts w:ascii="Arial" w:hAnsi="Arial" w:cs="Arial"/>
          <w:sz w:val="24"/>
          <w:szCs w:val="24"/>
          <w:lang w:val="en-GB"/>
          <w:rPrChange w:id="3074" w:author="Admin" w:date="2016-10-18T16:05:00Z">
            <w:rPr>
              <w:lang w:val="en-GB"/>
            </w:rPr>
          </w:rPrChange>
        </w:rPr>
        <w:t xml:space="preserve"> </w:t>
      </w:r>
      <w:r w:rsidR="009E3F4B">
        <w:rPr>
          <w:rFonts w:ascii="Arial" w:hAnsi="Arial" w:cs="Arial"/>
          <w:sz w:val="24"/>
          <w:szCs w:val="24"/>
          <w:lang w:val="en-GB"/>
        </w:rPr>
        <w:t>but</w:t>
      </w:r>
      <w:r w:rsidRPr="00385ECB">
        <w:rPr>
          <w:rFonts w:ascii="Arial" w:hAnsi="Arial" w:cs="Arial"/>
          <w:sz w:val="24"/>
          <w:szCs w:val="24"/>
          <w:lang w:val="en-GB"/>
          <w:rPrChange w:id="3075" w:author="Admin" w:date="2016-10-18T16:05:00Z">
            <w:rPr>
              <w:lang w:val="en-GB"/>
            </w:rPr>
          </w:rPrChange>
        </w:rPr>
        <w:t xml:space="preserve"> not in its own section </w:t>
      </w:r>
      <w:r w:rsidR="009E3F4B">
        <w:rPr>
          <w:rFonts w:ascii="Arial" w:hAnsi="Arial" w:cs="Arial"/>
          <w:sz w:val="24"/>
          <w:szCs w:val="24"/>
          <w:lang w:val="en-GB"/>
        </w:rPr>
        <w:t xml:space="preserve">in order </w:t>
      </w:r>
      <w:r w:rsidRPr="00385ECB">
        <w:rPr>
          <w:rFonts w:ascii="Arial" w:hAnsi="Arial" w:cs="Arial"/>
          <w:sz w:val="24"/>
          <w:szCs w:val="24"/>
          <w:lang w:val="en-GB"/>
          <w:rPrChange w:id="3076" w:author="Admin" w:date="2016-10-18T16:05:00Z">
            <w:rPr>
              <w:lang w:val="en-GB"/>
            </w:rPr>
          </w:rPrChange>
        </w:rPr>
        <w:t xml:space="preserve">to maintain its context with the design it is related to. All 3D models, unless specified otherwise, were </w:t>
      </w:r>
      <w:r w:rsidR="009E3F4B">
        <w:rPr>
          <w:rFonts w:ascii="Arial" w:hAnsi="Arial" w:cs="Arial"/>
          <w:sz w:val="24"/>
          <w:szCs w:val="24"/>
          <w:lang w:val="en-GB"/>
        </w:rPr>
        <w:t>produced</w:t>
      </w:r>
      <w:r w:rsidRPr="00385ECB">
        <w:rPr>
          <w:rFonts w:ascii="Arial" w:hAnsi="Arial" w:cs="Arial"/>
          <w:sz w:val="24"/>
          <w:szCs w:val="24"/>
          <w:lang w:val="en-GB"/>
          <w:rPrChange w:id="3077" w:author="Admin" w:date="2016-10-18T16:05:00Z">
            <w:rPr>
              <w:lang w:val="en-GB"/>
            </w:rPr>
          </w:rPrChange>
        </w:rPr>
        <w:t xml:space="preserve"> using Solidworks.</w:t>
      </w:r>
    </w:p>
    <w:p w14:paraId="0B5493CA" w14:textId="77777777" w:rsidR="00E16EBA" w:rsidRPr="00385ECB" w:rsidRDefault="00E16EBA" w:rsidP="00754AB6">
      <w:pPr>
        <w:spacing w:after="0" w:line="360" w:lineRule="auto"/>
        <w:ind w:left="0" w:firstLine="0"/>
        <w:rPr>
          <w:rFonts w:ascii="Arial" w:hAnsi="Arial" w:cs="Arial"/>
          <w:sz w:val="24"/>
          <w:szCs w:val="24"/>
          <w:lang w:val="en-GB"/>
          <w:rPrChange w:id="3078" w:author="Admin" w:date="2016-10-18T16:05:00Z">
            <w:rPr>
              <w:lang w:val="en-GB"/>
            </w:rPr>
          </w:rPrChange>
        </w:rPr>
        <w:pPrChange w:id="3079" w:author="Admin" w:date="2016-10-18T16:11:00Z">
          <w:pPr>
            <w:spacing w:after="723"/>
            <w:ind w:left="1"/>
          </w:pPr>
        </w:pPrChange>
      </w:pPr>
    </w:p>
    <w:p w14:paraId="46B669F9" w14:textId="77777777" w:rsidR="00C261B9" w:rsidRPr="00385ECB" w:rsidRDefault="007D0309" w:rsidP="00754AB6">
      <w:pPr>
        <w:pStyle w:val="Heading2"/>
        <w:spacing w:after="0" w:line="360" w:lineRule="auto"/>
        <w:ind w:left="0" w:firstLine="0"/>
        <w:jc w:val="both"/>
        <w:rPr>
          <w:ins w:id="3080" w:author="Admin" w:date="2016-10-18T16:23:00Z"/>
          <w:lang w:val="en-GB"/>
        </w:rPr>
        <w:pPrChange w:id="3081" w:author="Admin" w:date="2016-10-18T16:11:00Z">
          <w:pPr>
            <w:spacing w:after="723"/>
            <w:ind w:left="1"/>
          </w:pPr>
        </w:pPrChange>
      </w:pPr>
      <w:bookmarkStart w:id="3082" w:name="_Toc44054"/>
      <w:del w:id="3083" w:author="Admin" w:date="2016-10-18T16:23:00Z">
        <w:r w:rsidRPr="00385ECB" w:rsidDel="00E16EBA">
          <w:rPr>
            <w:rFonts w:eastAsia="Calibri"/>
            <w:lang w:val="en-GB"/>
            <w:rPrChange w:id="3084" w:author="Admin" w:date="2016-10-18T16:05:00Z">
              <w:rPr>
                <w:rFonts w:ascii="Calibri" w:eastAsia="Calibri" w:hAnsi="Calibri" w:cs="Calibri"/>
                <w:b/>
                <w:lang w:val="en-GB"/>
              </w:rPr>
            </w:rPrChange>
          </w:rPr>
          <w:tab/>
        </w:r>
      </w:del>
      <w:r w:rsidR="00E16EBA" w:rsidRPr="00385ECB">
        <w:rPr>
          <w:lang w:val="en-GB"/>
        </w:rPr>
        <w:t>6.1</w:t>
      </w:r>
      <w:r w:rsidR="00E16EBA" w:rsidRPr="00385ECB">
        <w:rPr>
          <w:lang w:val="en-GB"/>
        </w:rPr>
        <w:tab/>
        <w:t>GUIDE FOR COMPONENT TUBES</w:t>
      </w:r>
      <w:bookmarkEnd w:id="3082"/>
    </w:p>
    <w:p w14:paraId="5F0C5B22" w14:textId="77777777" w:rsidR="00E16EBA" w:rsidRPr="00385ECB" w:rsidRDefault="00E16EBA" w:rsidP="009E3F4B">
      <w:pPr>
        <w:spacing w:after="0" w:line="360" w:lineRule="auto"/>
        <w:ind w:left="0" w:firstLine="0"/>
        <w:rPr>
          <w:lang w:val="en-GB"/>
        </w:rPr>
      </w:pPr>
    </w:p>
    <w:p w14:paraId="781113D8" w14:textId="77777777" w:rsidR="00C261B9" w:rsidRPr="00385ECB" w:rsidRDefault="007D0309" w:rsidP="00754AB6">
      <w:pPr>
        <w:spacing w:after="0" w:line="360" w:lineRule="auto"/>
        <w:ind w:left="0" w:firstLine="0"/>
        <w:rPr>
          <w:ins w:id="3085" w:author="Admin" w:date="2016-10-18T16:23:00Z"/>
          <w:rFonts w:ascii="Arial" w:hAnsi="Arial" w:cs="Arial"/>
          <w:sz w:val="24"/>
          <w:szCs w:val="24"/>
          <w:lang w:val="en-GB"/>
        </w:rPr>
        <w:pPrChange w:id="3086" w:author="Admin" w:date="2016-10-18T16:11:00Z">
          <w:pPr>
            <w:spacing w:after="636"/>
            <w:ind w:left="1"/>
          </w:pPr>
        </w:pPrChange>
      </w:pPr>
      <w:r w:rsidRPr="00385ECB">
        <w:rPr>
          <w:rFonts w:ascii="Arial" w:hAnsi="Arial" w:cs="Arial"/>
          <w:sz w:val="24"/>
          <w:szCs w:val="24"/>
          <w:lang w:val="en-GB"/>
          <w:rPrChange w:id="3087" w:author="Admin" w:date="2016-10-18T16:05:00Z">
            <w:rPr>
              <w:lang w:val="en-GB"/>
            </w:rPr>
          </w:rPrChange>
        </w:rPr>
        <w:t>To help make restocking the Vending Machine easier</w:t>
      </w:r>
      <w:r w:rsidR="009E3F4B">
        <w:rPr>
          <w:rFonts w:ascii="Arial" w:hAnsi="Arial" w:cs="Arial"/>
          <w:sz w:val="24"/>
          <w:szCs w:val="24"/>
          <w:lang w:val="en-GB"/>
        </w:rPr>
        <w:t>,</w:t>
      </w:r>
      <w:r w:rsidRPr="00385ECB">
        <w:rPr>
          <w:rFonts w:ascii="Arial" w:hAnsi="Arial" w:cs="Arial"/>
          <w:sz w:val="24"/>
          <w:szCs w:val="24"/>
          <w:lang w:val="en-GB"/>
          <w:rPrChange w:id="3088" w:author="Admin" w:date="2016-10-18T16:05:00Z">
            <w:rPr>
              <w:lang w:val="en-GB"/>
            </w:rPr>
          </w:rPrChange>
        </w:rPr>
        <w:t xml:space="preserve"> the delivery mechanism would be fed from the same component tubes the components are stored in. The idea was to also make the feed gravity fed, an idea inspired by the literature review discussed in subsubsection 2.1.2 and subsubsection </w:t>
      </w:r>
      <w:del w:id="3089" w:author="Admin" w:date="2016-11-01T20:00:00Z">
        <w:r w:rsidRPr="00385ECB" w:rsidDel="00EF447A">
          <w:rPr>
            <w:rFonts w:ascii="Arial" w:hAnsi="Arial" w:cs="Arial"/>
            <w:sz w:val="24"/>
            <w:szCs w:val="24"/>
            <w:lang w:val="en-GB"/>
            <w:rPrChange w:id="3090" w:author="Admin" w:date="2016-10-18T16:05:00Z">
              <w:rPr>
                <w:lang w:val="en-GB"/>
              </w:rPr>
            </w:rPrChange>
          </w:rPr>
          <w:delText xml:space="preserve">2.1.4 . </w:delText>
        </w:r>
      </w:del>
      <w:ins w:id="3091" w:author="Admin" w:date="2016-11-01T20:00:00Z">
        <w:r w:rsidR="00EF447A" w:rsidRPr="00385ECB">
          <w:rPr>
            <w:rFonts w:ascii="Arial" w:hAnsi="Arial" w:cs="Arial"/>
            <w:sz w:val="24"/>
            <w:szCs w:val="24"/>
            <w:lang w:val="en-GB"/>
          </w:rPr>
          <w:t xml:space="preserve">2.1.4. </w:t>
        </w:r>
      </w:ins>
      <w:r w:rsidRPr="00385ECB">
        <w:rPr>
          <w:rFonts w:ascii="Arial" w:hAnsi="Arial" w:cs="Arial"/>
          <w:sz w:val="24"/>
          <w:szCs w:val="24"/>
          <w:lang w:val="en-GB"/>
          <w:rPrChange w:id="3092" w:author="Admin" w:date="2016-10-18T16:05:00Z">
            <w:rPr>
              <w:lang w:val="en-GB"/>
            </w:rPr>
          </w:rPrChange>
        </w:rPr>
        <w:t xml:space="preserve">This </w:t>
      </w:r>
      <w:r w:rsidR="009E3F4B">
        <w:rPr>
          <w:rFonts w:ascii="Arial" w:hAnsi="Arial" w:cs="Arial"/>
          <w:sz w:val="24"/>
          <w:szCs w:val="24"/>
          <w:lang w:val="en-GB"/>
        </w:rPr>
        <w:t xml:space="preserve">implies that </w:t>
      </w:r>
      <w:r w:rsidRPr="00385ECB">
        <w:rPr>
          <w:rFonts w:ascii="Arial" w:hAnsi="Arial" w:cs="Arial"/>
          <w:sz w:val="24"/>
          <w:szCs w:val="24"/>
          <w:lang w:val="en-GB"/>
          <w:rPrChange w:id="3093" w:author="Admin" w:date="2016-10-18T16:05:00Z">
            <w:rPr>
              <w:lang w:val="en-GB"/>
            </w:rPr>
          </w:rPrChange>
        </w:rPr>
        <w:t xml:space="preserve">restocking would only entail disposing of the empty tube and fitting in a full tube of components instead of individually loading each component. A guide for </w:t>
      </w:r>
      <w:del w:id="3094" w:author="Admin" w:date="2016-10-18T16:51:00Z">
        <w:r w:rsidRPr="00385ECB" w:rsidDel="00686EE4">
          <w:rPr>
            <w:rFonts w:ascii="Arial" w:hAnsi="Arial" w:cs="Arial"/>
            <w:sz w:val="24"/>
            <w:szCs w:val="24"/>
            <w:lang w:val="en-GB"/>
            <w:rPrChange w:id="3095" w:author="Admin" w:date="2016-10-18T16:05:00Z">
              <w:rPr>
                <w:lang w:val="en-GB"/>
              </w:rPr>
            </w:rPrChange>
          </w:rPr>
          <w:delText>these component tube</w:delText>
        </w:r>
      </w:del>
      <w:ins w:id="3096" w:author="Admin" w:date="2016-10-18T16:51:00Z">
        <w:r w:rsidR="00686EE4" w:rsidRPr="00385ECB">
          <w:rPr>
            <w:rFonts w:ascii="Arial" w:hAnsi="Arial" w:cs="Arial"/>
            <w:sz w:val="24"/>
            <w:szCs w:val="24"/>
            <w:lang w:val="en-GB"/>
          </w:rPr>
          <w:t>this component tube</w:t>
        </w:r>
      </w:ins>
      <w:r w:rsidRPr="00385ECB">
        <w:rPr>
          <w:rFonts w:ascii="Arial" w:hAnsi="Arial" w:cs="Arial"/>
          <w:sz w:val="24"/>
          <w:szCs w:val="24"/>
          <w:lang w:val="en-GB"/>
          <w:rPrChange w:id="3097" w:author="Admin" w:date="2016-10-18T16:05:00Z">
            <w:rPr>
              <w:lang w:val="en-GB"/>
            </w:rPr>
          </w:rPrChange>
        </w:rPr>
        <w:t xml:space="preserve"> was needed to keep </w:t>
      </w:r>
      <w:r w:rsidR="004E32AC">
        <w:rPr>
          <w:rFonts w:ascii="Arial" w:hAnsi="Arial" w:cs="Arial"/>
          <w:sz w:val="24"/>
          <w:szCs w:val="24"/>
          <w:lang w:val="en-GB"/>
        </w:rPr>
        <w:t>it</w:t>
      </w:r>
      <w:r w:rsidRPr="00385ECB">
        <w:rPr>
          <w:rFonts w:ascii="Arial" w:hAnsi="Arial" w:cs="Arial"/>
          <w:sz w:val="24"/>
          <w:szCs w:val="24"/>
          <w:lang w:val="en-GB"/>
          <w:rPrChange w:id="3098" w:author="Admin" w:date="2016-10-18T16:05:00Z">
            <w:rPr>
              <w:lang w:val="en-GB"/>
            </w:rPr>
          </w:rPrChange>
        </w:rPr>
        <w:t xml:space="preserve"> in place and make</w:t>
      </w:r>
      <w:r w:rsidR="009E3F4B">
        <w:rPr>
          <w:rFonts w:ascii="Arial" w:hAnsi="Arial" w:cs="Arial"/>
          <w:sz w:val="24"/>
          <w:szCs w:val="24"/>
          <w:lang w:val="en-GB"/>
        </w:rPr>
        <w:t xml:space="preserve"> restocking simple for the user. T</w:t>
      </w:r>
      <w:r w:rsidRPr="00385ECB">
        <w:rPr>
          <w:rFonts w:ascii="Arial" w:hAnsi="Arial" w:cs="Arial"/>
          <w:sz w:val="24"/>
          <w:szCs w:val="24"/>
          <w:lang w:val="en-GB"/>
          <w:rPrChange w:id="3099" w:author="Admin" w:date="2016-10-18T16:05:00Z">
            <w:rPr>
              <w:lang w:val="en-GB"/>
            </w:rPr>
          </w:rPrChange>
        </w:rPr>
        <w:t xml:space="preserve">his </w:t>
      </w:r>
      <w:r w:rsidR="009E3F4B">
        <w:rPr>
          <w:rFonts w:ascii="Arial" w:hAnsi="Arial" w:cs="Arial"/>
          <w:sz w:val="24"/>
          <w:szCs w:val="24"/>
          <w:lang w:val="en-GB"/>
        </w:rPr>
        <w:t xml:space="preserve">guide </w:t>
      </w:r>
      <w:r w:rsidRPr="00385ECB">
        <w:rPr>
          <w:rFonts w:ascii="Arial" w:hAnsi="Arial" w:cs="Arial"/>
          <w:sz w:val="24"/>
          <w:szCs w:val="24"/>
          <w:lang w:val="en-GB"/>
          <w:rPrChange w:id="3100" w:author="Admin" w:date="2016-10-18T16:05:00Z">
            <w:rPr>
              <w:lang w:val="en-GB"/>
            </w:rPr>
          </w:rPrChange>
        </w:rPr>
        <w:t>was cal</w:t>
      </w:r>
      <w:r w:rsidR="009E3F4B">
        <w:rPr>
          <w:rFonts w:ascii="Arial" w:hAnsi="Arial" w:cs="Arial"/>
          <w:sz w:val="24"/>
          <w:szCs w:val="24"/>
          <w:lang w:val="en-GB"/>
        </w:rPr>
        <w:t>led the IC guide. Although the g</w:t>
      </w:r>
      <w:r w:rsidRPr="00385ECB">
        <w:rPr>
          <w:rFonts w:ascii="Arial" w:hAnsi="Arial" w:cs="Arial"/>
          <w:sz w:val="24"/>
          <w:szCs w:val="24"/>
          <w:lang w:val="en-GB"/>
          <w:rPrChange w:id="3101" w:author="Admin" w:date="2016-10-18T16:05:00Z">
            <w:rPr>
              <w:lang w:val="en-GB"/>
            </w:rPr>
          </w:rPrChange>
        </w:rPr>
        <w:t>uide did not change much through each version, changes were made</w:t>
      </w:r>
      <w:r w:rsidR="009E3F4B">
        <w:rPr>
          <w:rFonts w:ascii="Arial" w:hAnsi="Arial" w:cs="Arial"/>
          <w:sz w:val="24"/>
          <w:szCs w:val="24"/>
          <w:lang w:val="en-GB"/>
        </w:rPr>
        <w:t xml:space="preserve"> to compensate for each problem</w:t>
      </w:r>
      <w:r w:rsidR="004E32AC">
        <w:rPr>
          <w:rFonts w:ascii="Arial" w:hAnsi="Arial" w:cs="Arial"/>
          <w:sz w:val="24"/>
          <w:szCs w:val="24"/>
          <w:lang w:val="en-GB"/>
        </w:rPr>
        <w:t xml:space="preserve"> encountered</w:t>
      </w:r>
      <w:r w:rsidR="009E3F4B">
        <w:rPr>
          <w:rFonts w:ascii="Arial" w:hAnsi="Arial" w:cs="Arial"/>
          <w:sz w:val="24"/>
          <w:szCs w:val="24"/>
          <w:lang w:val="en-GB"/>
        </w:rPr>
        <w:t>.</w:t>
      </w:r>
      <w:r w:rsidRPr="00385ECB">
        <w:rPr>
          <w:rFonts w:ascii="Arial" w:hAnsi="Arial" w:cs="Arial"/>
          <w:sz w:val="24"/>
          <w:szCs w:val="24"/>
          <w:lang w:val="en-GB"/>
          <w:rPrChange w:id="3102" w:author="Admin" w:date="2016-10-18T16:05:00Z">
            <w:rPr>
              <w:lang w:val="en-GB"/>
            </w:rPr>
          </w:rPrChange>
        </w:rPr>
        <w:t xml:space="preserve"> </w:t>
      </w:r>
      <w:r w:rsidR="0075579C">
        <w:rPr>
          <w:rFonts w:ascii="Arial" w:hAnsi="Arial" w:cs="Arial"/>
          <w:sz w:val="24"/>
          <w:szCs w:val="24"/>
          <w:lang w:val="en-GB"/>
        </w:rPr>
        <w:t>Although the g</w:t>
      </w:r>
      <w:r w:rsidRPr="00385ECB">
        <w:rPr>
          <w:rFonts w:ascii="Arial" w:hAnsi="Arial" w:cs="Arial"/>
          <w:sz w:val="24"/>
          <w:szCs w:val="24"/>
          <w:lang w:val="en-GB"/>
          <w:rPrChange w:id="3103" w:author="Admin" w:date="2016-10-18T16:05:00Z">
            <w:rPr>
              <w:lang w:val="en-GB"/>
            </w:rPr>
          </w:rPrChange>
        </w:rPr>
        <w:t>uide form part of the delivery mechanism</w:t>
      </w:r>
      <w:r w:rsidR="0075579C">
        <w:rPr>
          <w:rFonts w:ascii="Arial" w:hAnsi="Arial" w:cs="Arial"/>
          <w:sz w:val="24"/>
          <w:szCs w:val="24"/>
          <w:lang w:val="en-GB"/>
        </w:rPr>
        <w:t>,</w:t>
      </w:r>
      <w:r w:rsidRPr="00385ECB">
        <w:rPr>
          <w:rFonts w:ascii="Arial" w:hAnsi="Arial" w:cs="Arial"/>
          <w:sz w:val="24"/>
          <w:szCs w:val="24"/>
          <w:lang w:val="en-GB"/>
          <w:rPrChange w:id="3104" w:author="Admin" w:date="2016-10-18T16:05:00Z">
            <w:rPr>
              <w:lang w:val="en-GB"/>
            </w:rPr>
          </w:rPrChange>
        </w:rPr>
        <w:t xml:space="preserve"> it deserved a</w:t>
      </w:r>
      <w:r w:rsidR="004E32AC">
        <w:rPr>
          <w:rFonts w:ascii="Arial" w:hAnsi="Arial" w:cs="Arial"/>
          <w:sz w:val="24"/>
          <w:szCs w:val="24"/>
          <w:lang w:val="en-GB"/>
        </w:rPr>
        <w:t>n</w:t>
      </w:r>
      <w:r w:rsidRPr="00385ECB">
        <w:rPr>
          <w:rFonts w:ascii="Arial" w:hAnsi="Arial" w:cs="Arial"/>
          <w:sz w:val="24"/>
          <w:szCs w:val="24"/>
          <w:lang w:val="en-GB"/>
          <w:rPrChange w:id="3105" w:author="Admin" w:date="2016-10-18T16:05:00Z">
            <w:rPr>
              <w:lang w:val="en-GB"/>
            </w:rPr>
          </w:rPrChange>
        </w:rPr>
        <w:t xml:space="preserve"> </w:t>
      </w:r>
      <w:r w:rsidR="0075579C">
        <w:rPr>
          <w:rFonts w:ascii="Arial" w:hAnsi="Arial" w:cs="Arial"/>
          <w:sz w:val="24"/>
          <w:szCs w:val="24"/>
          <w:lang w:val="en-GB"/>
        </w:rPr>
        <w:t xml:space="preserve">updated </w:t>
      </w:r>
      <w:r w:rsidRPr="00385ECB">
        <w:rPr>
          <w:rFonts w:ascii="Arial" w:hAnsi="Arial" w:cs="Arial"/>
          <w:sz w:val="24"/>
          <w:szCs w:val="24"/>
          <w:lang w:val="en-GB"/>
          <w:rPrChange w:id="3106" w:author="Admin" w:date="2016-10-18T16:05:00Z">
            <w:rPr>
              <w:lang w:val="en-GB"/>
            </w:rPr>
          </w:rPrChange>
        </w:rPr>
        <w:t xml:space="preserve">review </w:t>
      </w:r>
      <w:r w:rsidR="0075579C">
        <w:rPr>
          <w:rFonts w:ascii="Arial" w:hAnsi="Arial" w:cs="Arial"/>
          <w:sz w:val="24"/>
          <w:szCs w:val="24"/>
          <w:lang w:val="en-GB"/>
        </w:rPr>
        <w:t>of its own</w:t>
      </w:r>
      <w:r w:rsidR="004E32AC">
        <w:rPr>
          <w:rFonts w:ascii="Arial" w:hAnsi="Arial" w:cs="Arial"/>
          <w:sz w:val="24"/>
          <w:szCs w:val="24"/>
          <w:lang w:val="en-GB"/>
        </w:rPr>
        <w:t>,</w:t>
      </w:r>
      <w:r w:rsidR="0075579C">
        <w:rPr>
          <w:rFonts w:ascii="Arial" w:hAnsi="Arial" w:cs="Arial"/>
          <w:sz w:val="24"/>
          <w:szCs w:val="24"/>
          <w:lang w:val="en-GB"/>
        </w:rPr>
        <w:t xml:space="preserve"> </w:t>
      </w:r>
      <w:r w:rsidR="004E32AC">
        <w:rPr>
          <w:rFonts w:ascii="Arial" w:hAnsi="Arial" w:cs="Arial"/>
          <w:sz w:val="24"/>
          <w:szCs w:val="24"/>
          <w:lang w:val="en-GB"/>
        </w:rPr>
        <w:t>threfore</w:t>
      </w:r>
      <w:r w:rsidRPr="00385ECB">
        <w:rPr>
          <w:rFonts w:ascii="Arial" w:hAnsi="Arial" w:cs="Arial"/>
          <w:sz w:val="24"/>
          <w:szCs w:val="24"/>
          <w:lang w:val="en-GB"/>
          <w:rPrChange w:id="3107" w:author="Admin" w:date="2016-10-18T16:05:00Z">
            <w:rPr>
              <w:lang w:val="en-GB"/>
            </w:rPr>
          </w:rPrChange>
        </w:rPr>
        <w:t xml:space="preserve"> the</w:t>
      </w:r>
      <w:r w:rsidR="0075579C">
        <w:rPr>
          <w:rFonts w:ascii="Arial" w:hAnsi="Arial" w:cs="Arial"/>
          <w:sz w:val="24"/>
          <w:szCs w:val="24"/>
          <w:lang w:val="en-GB"/>
        </w:rPr>
        <w:t xml:space="preserve"> relevant</w:t>
      </w:r>
      <w:r w:rsidRPr="00385ECB">
        <w:rPr>
          <w:rFonts w:ascii="Arial" w:hAnsi="Arial" w:cs="Arial"/>
          <w:sz w:val="24"/>
          <w:szCs w:val="24"/>
          <w:lang w:val="en-GB"/>
          <w:rPrChange w:id="3108" w:author="Admin" w:date="2016-10-18T16:05:00Z">
            <w:rPr>
              <w:lang w:val="en-GB"/>
            </w:rPr>
          </w:rPrChange>
        </w:rPr>
        <w:t xml:space="preserve"> changes are presented in this subsection.</w:t>
      </w:r>
    </w:p>
    <w:p w14:paraId="42334645" w14:textId="77777777" w:rsidR="00E16EBA" w:rsidRPr="00385ECB" w:rsidRDefault="00E16EBA" w:rsidP="00754AB6">
      <w:pPr>
        <w:spacing w:after="0" w:line="360" w:lineRule="auto"/>
        <w:ind w:left="0" w:firstLine="0"/>
        <w:rPr>
          <w:rFonts w:ascii="Arial" w:hAnsi="Arial" w:cs="Arial"/>
          <w:sz w:val="24"/>
          <w:szCs w:val="24"/>
          <w:lang w:val="en-GB"/>
          <w:rPrChange w:id="3109" w:author="Admin" w:date="2016-10-18T16:05:00Z">
            <w:rPr>
              <w:lang w:val="en-GB"/>
            </w:rPr>
          </w:rPrChange>
        </w:rPr>
        <w:pPrChange w:id="3110" w:author="Admin" w:date="2016-10-18T16:11:00Z">
          <w:pPr>
            <w:spacing w:after="636"/>
            <w:ind w:left="1"/>
          </w:pPr>
        </w:pPrChange>
      </w:pPr>
    </w:p>
    <w:p w14:paraId="441BA832" w14:textId="77777777" w:rsidR="00C261B9" w:rsidRPr="00385ECB" w:rsidRDefault="007D0309" w:rsidP="00D12910">
      <w:pPr>
        <w:pStyle w:val="Heading3"/>
        <w:tabs>
          <w:tab w:val="clear" w:pos="977"/>
          <w:tab w:val="left" w:pos="990"/>
          <w:tab w:val="left" w:pos="2070"/>
        </w:tabs>
        <w:rPr>
          <w:ins w:id="3111" w:author="Admin" w:date="2016-10-18T16:23:00Z"/>
        </w:rPr>
        <w:pPrChange w:id="3112" w:author="Admin" w:date="2016-10-18T16:38:00Z">
          <w:pPr>
            <w:spacing w:after="636"/>
            <w:ind w:left="1"/>
          </w:pPr>
        </w:pPrChange>
      </w:pPr>
      <w:bookmarkStart w:id="3113" w:name="_Toc44055"/>
      <w:del w:id="3114" w:author="Admin" w:date="2016-10-18T16:23:00Z">
        <w:r w:rsidRPr="00385ECB" w:rsidDel="00E16EBA">
          <w:rPr>
            <w:rPrChange w:id="3115" w:author="Admin" w:date="2016-10-18T16:05:00Z">
              <w:rPr>
                <w:rFonts w:ascii="Calibri" w:eastAsia="Calibri" w:hAnsi="Calibri" w:cs="Calibri"/>
                <w:b/>
                <w:lang w:val="en-GB"/>
              </w:rPr>
            </w:rPrChange>
          </w:rPr>
          <w:tab/>
        </w:r>
      </w:del>
      <w:r w:rsidRPr="00385ECB">
        <w:t>6.1.1</w:t>
      </w:r>
      <w:r w:rsidRPr="00385ECB">
        <w:tab/>
        <w:t>IC Guide Version 1</w:t>
      </w:r>
      <w:bookmarkEnd w:id="3113"/>
    </w:p>
    <w:p w14:paraId="74106BEA" w14:textId="77777777" w:rsidR="00E16EBA" w:rsidRPr="00385ECB" w:rsidRDefault="00E16EBA" w:rsidP="001C1ABF">
      <w:pPr>
        <w:rPr>
          <w:lang w:val="en-GB"/>
        </w:rPr>
      </w:pPr>
    </w:p>
    <w:p w14:paraId="3508E379" w14:textId="77777777" w:rsidR="00C261B9" w:rsidRPr="00385ECB" w:rsidRDefault="0075579C" w:rsidP="00754AB6">
      <w:pPr>
        <w:spacing w:after="0" w:line="360" w:lineRule="auto"/>
        <w:ind w:left="0" w:firstLine="0"/>
        <w:rPr>
          <w:ins w:id="3116" w:author="Admin" w:date="2016-10-18T17:09:00Z"/>
          <w:rFonts w:ascii="Arial" w:hAnsi="Arial" w:cs="Arial"/>
          <w:sz w:val="24"/>
          <w:szCs w:val="24"/>
          <w:lang w:val="en-GB"/>
        </w:rPr>
        <w:pPrChange w:id="3117" w:author="Admin" w:date="2016-10-18T16:11:00Z">
          <w:pPr>
            <w:spacing w:after="0"/>
            <w:ind w:left="1"/>
          </w:pPr>
        </w:pPrChange>
      </w:pPr>
      <w:r>
        <w:rPr>
          <w:rFonts w:ascii="Arial" w:hAnsi="Arial" w:cs="Arial"/>
          <w:sz w:val="24"/>
          <w:szCs w:val="24"/>
          <w:lang w:val="en-GB"/>
        </w:rPr>
        <w:t>The g</w:t>
      </w:r>
      <w:r w:rsidR="007D0309" w:rsidRPr="00385ECB">
        <w:rPr>
          <w:rFonts w:ascii="Arial" w:hAnsi="Arial" w:cs="Arial"/>
          <w:sz w:val="24"/>
          <w:szCs w:val="24"/>
          <w:lang w:val="en-GB"/>
          <w:rPrChange w:id="3118" w:author="Admin" w:date="2016-10-18T16:05:00Z">
            <w:rPr>
              <w:lang w:val="en-GB"/>
            </w:rPr>
          </w:rPrChange>
        </w:rPr>
        <w:t>uide was to hold a component tube for DIP IC’s which have a trapezoidal shape.</w:t>
      </w:r>
    </w:p>
    <w:p w14:paraId="310B6F5A" w14:textId="77777777" w:rsidR="003C564C" w:rsidRPr="00385ECB" w:rsidRDefault="003C564C" w:rsidP="00754AB6">
      <w:pPr>
        <w:spacing w:after="0" w:line="360" w:lineRule="auto"/>
        <w:ind w:left="0" w:firstLine="0"/>
        <w:rPr>
          <w:rFonts w:ascii="Arial" w:hAnsi="Arial" w:cs="Arial"/>
          <w:sz w:val="24"/>
          <w:szCs w:val="24"/>
          <w:lang w:val="en-GB"/>
          <w:rPrChange w:id="3119" w:author="Admin" w:date="2016-10-18T16:05:00Z">
            <w:rPr>
              <w:lang w:val="en-GB"/>
            </w:rPr>
          </w:rPrChange>
        </w:rPr>
        <w:pPrChange w:id="3120" w:author="Admin" w:date="2016-10-18T16:11:00Z">
          <w:pPr>
            <w:spacing w:after="0"/>
            <w:ind w:left="1"/>
          </w:pPr>
        </w:pPrChange>
      </w:pPr>
    </w:p>
    <w:p w14:paraId="1EBB93BC" w14:textId="19CCC022" w:rsidR="00C261B9" w:rsidRPr="00385ECB" w:rsidRDefault="009F5C60" w:rsidP="00E16EBA">
      <w:pPr>
        <w:spacing w:after="0" w:line="360" w:lineRule="auto"/>
        <w:ind w:left="0" w:firstLine="0"/>
        <w:jc w:val="center"/>
        <w:rPr>
          <w:rFonts w:ascii="Arial" w:hAnsi="Arial" w:cs="Arial"/>
          <w:sz w:val="24"/>
          <w:szCs w:val="24"/>
          <w:lang w:val="en-GB"/>
          <w:rPrChange w:id="3121" w:author="Admin" w:date="2016-10-18T16:05:00Z">
            <w:rPr>
              <w:lang w:val="en-GB"/>
            </w:rPr>
          </w:rPrChange>
        </w:rPr>
        <w:pPrChange w:id="3122" w:author="Admin" w:date="2016-10-18T16:23:00Z">
          <w:pPr>
            <w:spacing w:after="319" w:line="259" w:lineRule="auto"/>
            <w:ind w:left="1573" w:firstLine="0"/>
            <w:jc w:val="left"/>
          </w:pPr>
        </w:pPrChange>
      </w:pPr>
      <w:r w:rsidRPr="00385ECB">
        <w:rPr>
          <w:rFonts w:ascii="Arial" w:hAnsi="Arial" w:cs="Arial"/>
          <w:noProof/>
          <w:sz w:val="24"/>
          <w:szCs w:val="24"/>
          <w:rPrChange w:id="3123" w:author="Admin" w:date="2016-10-18T16:05:00Z">
            <w:rPr>
              <w:rFonts w:ascii="Arial" w:hAnsi="Arial" w:cs="Arial"/>
              <w:noProof/>
              <w:sz w:val="24"/>
              <w:szCs w:val="24"/>
            </w:rPr>
          </w:rPrChange>
        </w:rPr>
        <w:drawing>
          <wp:inline distT="0" distB="0" distL="0" distR="0" wp14:anchorId="6E1DC54A" wp14:editId="1FBFBD45">
            <wp:extent cx="4124325" cy="1866900"/>
            <wp:effectExtent l="0" t="0" r="9525" b="0"/>
            <wp:docPr id="20" name="Picture 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24325" cy="1866900"/>
                    </a:xfrm>
                    <a:prstGeom prst="rect">
                      <a:avLst/>
                    </a:prstGeom>
                    <a:noFill/>
                    <a:ln>
                      <a:noFill/>
                    </a:ln>
                  </pic:spPr>
                </pic:pic>
              </a:graphicData>
            </a:graphic>
          </wp:inline>
        </w:drawing>
      </w:r>
    </w:p>
    <w:p w14:paraId="1D1F4414" w14:textId="77777777" w:rsidR="006D059D" w:rsidRPr="00385ECB" w:rsidRDefault="007D0309" w:rsidP="006D059D">
      <w:pPr>
        <w:pStyle w:val="Caption"/>
        <w:rPr>
          <w:sz w:val="24"/>
          <w:szCs w:val="24"/>
          <w:lang w:val="en-GB"/>
          <w:rPrChange w:id="3124" w:author="Admin" w:date="2016-10-18T16:05:00Z">
            <w:rPr>
              <w:lang w:val="en-GB"/>
            </w:rPr>
          </w:rPrChange>
        </w:rPr>
        <w:pPrChange w:id="3125" w:author="Admin" w:date="2016-11-01T19:41:00Z">
          <w:pPr>
            <w:spacing w:after="460" w:line="262" w:lineRule="auto"/>
            <w:ind w:right="97"/>
            <w:jc w:val="center"/>
          </w:pPr>
        </w:pPrChange>
      </w:pPr>
      <w:del w:id="3126" w:author="Admin" w:date="2016-11-01T19:41:00Z">
        <w:r w:rsidRPr="00385ECB" w:rsidDel="006D059D">
          <w:rPr>
            <w:sz w:val="24"/>
            <w:szCs w:val="24"/>
            <w:lang w:val="en-GB"/>
            <w:rPrChange w:id="3127" w:author="Admin" w:date="2016-10-18T16:05:00Z">
              <w:rPr>
                <w:lang w:val="en-GB"/>
              </w:rPr>
            </w:rPrChange>
          </w:rPr>
          <w:delText>Figure 6.1: IC Guide (a) detailed diagram and (b) isometric view.</w:delText>
        </w:r>
      </w:del>
      <w:ins w:id="3128" w:author="Admin" w:date="2016-11-01T19:41:00Z">
        <w:r w:rsidR="006D059D" w:rsidRPr="00385ECB">
          <w:rPr>
            <w:lang w:val="en-GB"/>
          </w:rPr>
          <w:t>Figure 6.1: IC Guide (a) detailed diagram and (b) isometric view.</w:t>
        </w:r>
      </w:ins>
    </w:p>
    <w:p w14:paraId="53837042" w14:textId="77777777" w:rsidR="00C261B9" w:rsidRPr="00385ECB" w:rsidRDefault="007D0309" w:rsidP="00754AB6">
      <w:pPr>
        <w:spacing w:after="0" w:line="360" w:lineRule="auto"/>
        <w:ind w:left="0" w:firstLine="0"/>
        <w:rPr>
          <w:ins w:id="3129" w:author="Admin" w:date="2016-10-18T16:23:00Z"/>
          <w:rFonts w:ascii="Arial" w:hAnsi="Arial" w:cs="Arial"/>
          <w:sz w:val="24"/>
          <w:szCs w:val="24"/>
          <w:lang w:val="en-GB"/>
        </w:rPr>
        <w:pPrChange w:id="3130" w:author="Admin" w:date="2016-10-18T16:11:00Z">
          <w:pPr>
            <w:ind w:left="1"/>
          </w:pPr>
        </w:pPrChange>
      </w:pPr>
      <w:r w:rsidRPr="00385ECB">
        <w:rPr>
          <w:rFonts w:ascii="Arial" w:hAnsi="Arial" w:cs="Arial"/>
          <w:sz w:val="24"/>
          <w:szCs w:val="24"/>
          <w:lang w:val="en-GB"/>
          <w:rPrChange w:id="3131" w:author="Admin" w:date="2016-10-18T16:05:00Z">
            <w:rPr>
              <w:lang w:val="en-GB"/>
            </w:rPr>
          </w:rPrChange>
        </w:rPr>
        <w:t>In Figure 6.1</w:t>
      </w:r>
      <w:r w:rsidR="0075579C">
        <w:rPr>
          <w:rFonts w:ascii="Arial" w:hAnsi="Arial" w:cs="Arial"/>
          <w:sz w:val="24"/>
          <w:szCs w:val="24"/>
          <w:lang w:val="en-GB"/>
        </w:rPr>
        <w:t>,</w:t>
      </w:r>
      <w:r w:rsidRPr="00385ECB">
        <w:rPr>
          <w:rFonts w:ascii="Arial" w:hAnsi="Arial" w:cs="Arial"/>
          <w:sz w:val="24"/>
          <w:szCs w:val="24"/>
          <w:lang w:val="en-GB"/>
          <w:rPrChange w:id="3132" w:author="Admin" w:date="2016-10-18T16:05:00Z">
            <w:rPr>
              <w:lang w:val="en-GB"/>
            </w:rPr>
          </w:rPrChange>
        </w:rPr>
        <w:t xml:space="preserve"> the IC guide is depicted in (a) </w:t>
      </w:r>
      <w:r w:rsidR="0075579C">
        <w:rPr>
          <w:rFonts w:ascii="Arial" w:hAnsi="Arial" w:cs="Arial"/>
          <w:sz w:val="24"/>
          <w:szCs w:val="24"/>
          <w:lang w:val="en-GB"/>
        </w:rPr>
        <w:t xml:space="preserve">a </w:t>
      </w:r>
      <w:r w:rsidRPr="00385ECB">
        <w:rPr>
          <w:rFonts w:ascii="Arial" w:hAnsi="Arial" w:cs="Arial"/>
          <w:sz w:val="24"/>
          <w:szCs w:val="24"/>
          <w:lang w:val="en-GB"/>
          <w:rPrChange w:id="3133" w:author="Admin" w:date="2016-10-18T16:05:00Z">
            <w:rPr>
              <w:lang w:val="en-GB"/>
            </w:rPr>
          </w:rPrChange>
        </w:rPr>
        <w:t xml:space="preserve">detailed diagram showing features and (b) an isometric view for a real life rendering. </w:t>
      </w:r>
      <w:r w:rsidR="00EF447A" w:rsidRPr="00385ECB">
        <w:rPr>
          <w:rFonts w:ascii="Arial" w:hAnsi="Arial" w:cs="Arial"/>
          <w:sz w:val="24"/>
          <w:szCs w:val="24"/>
          <w:lang w:val="en-GB"/>
          <w:rPrChange w:id="3134" w:author="Admin" w:date="2016-10-18T16:05:00Z">
            <w:rPr>
              <w:lang w:val="en-GB"/>
            </w:rPr>
          </w:rPrChange>
        </w:rPr>
        <w:t xml:space="preserve">The component tube would fit in the </w:t>
      </w:r>
      <w:del w:id="3135" w:author="Admin" w:date="2016-10-18T16:51:00Z">
        <w:r w:rsidR="00EF447A" w:rsidRPr="00385ECB" w:rsidDel="00686EE4">
          <w:rPr>
            <w:rFonts w:ascii="Arial" w:hAnsi="Arial" w:cs="Arial"/>
            <w:sz w:val="24"/>
            <w:szCs w:val="24"/>
            <w:lang w:val="en-GB"/>
            <w:rPrChange w:id="3136" w:author="Admin" w:date="2016-10-18T16:05:00Z">
              <w:rPr>
                <w:lang w:val="en-GB"/>
              </w:rPr>
            </w:rPrChange>
          </w:rPr>
          <w:delText>center</w:delText>
        </w:r>
      </w:del>
      <w:ins w:id="3137" w:author="Admin" w:date="2016-10-18T16:51:00Z">
        <w:r w:rsidR="00EF447A" w:rsidRPr="00385ECB">
          <w:rPr>
            <w:rFonts w:ascii="Arial" w:hAnsi="Arial" w:cs="Arial"/>
            <w:sz w:val="24"/>
            <w:szCs w:val="24"/>
            <w:lang w:val="en-GB"/>
          </w:rPr>
          <w:t>centre</w:t>
        </w:r>
      </w:ins>
      <w:r w:rsidR="00EF447A" w:rsidRPr="00385ECB">
        <w:rPr>
          <w:rFonts w:ascii="Arial" w:hAnsi="Arial" w:cs="Arial"/>
          <w:sz w:val="24"/>
          <w:szCs w:val="24"/>
          <w:lang w:val="en-GB"/>
          <w:rPrChange w:id="3138" w:author="Admin" w:date="2016-10-18T16:05:00Z">
            <w:rPr>
              <w:lang w:val="en-GB"/>
            </w:rPr>
          </w:rPrChange>
        </w:rPr>
        <w:t xml:space="preserve"> of the guide in the </w:t>
      </w:r>
      <w:ins w:id="3139" w:author="Admin" w:date="2016-11-01T20:00:00Z">
        <w:r w:rsidR="00EF447A" w:rsidRPr="00385ECB">
          <w:rPr>
            <w:rFonts w:ascii="Arial" w:hAnsi="Arial" w:cs="Arial"/>
            <w:sz w:val="24"/>
            <w:szCs w:val="24"/>
            <w:lang w:val="en-GB"/>
          </w:rPr>
          <w:t>"</w:t>
        </w:r>
      </w:ins>
      <w:del w:id="3140" w:author="Admin" w:date="2016-11-01T20:00:00Z">
        <w:r w:rsidR="00EF447A" w:rsidRPr="00385ECB" w:rsidDel="00822CC6">
          <w:rPr>
            <w:rFonts w:ascii="Arial" w:hAnsi="Arial" w:cs="Arial"/>
            <w:sz w:val="24"/>
            <w:szCs w:val="24"/>
            <w:lang w:val="en-GB"/>
            <w:rPrChange w:id="3141" w:author="Admin" w:date="2016-10-18T16:05:00Z">
              <w:rPr>
                <w:lang w:val="en-GB"/>
              </w:rPr>
            </w:rPrChange>
          </w:rPr>
          <w:delText>”</w:delText>
        </w:r>
      </w:del>
      <w:r w:rsidR="00EF447A" w:rsidRPr="00385ECB">
        <w:rPr>
          <w:rFonts w:ascii="Arial" w:hAnsi="Arial" w:cs="Arial"/>
          <w:sz w:val="24"/>
          <w:szCs w:val="24"/>
          <w:lang w:val="en-GB"/>
          <w:rPrChange w:id="3142" w:author="Admin" w:date="2016-10-18T16:05:00Z">
            <w:rPr>
              <w:lang w:val="en-GB"/>
            </w:rPr>
          </w:rPrChange>
        </w:rPr>
        <w:t>Guide Path”. Gaps were added for an IR LED and IR phototransistor s</w:t>
      </w:r>
      <w:r w:rsidR="0075579C">
        <w:rPr>
          <w:rFonts w:ascii="Arial" w:hAnsi="Arial" w:cs="Arial"/>
          <w:sz w:val="24"/>
          <w:szCs w:val="24"/>
          <w:lang w:val="en-GB"/>
        </w:rPr>
        <w:t>o the rail could be monitored by</w:t>
      </w:r>
      <w:r w:rsidR="00EF447A" w:rsidRPr="00385ECB">
        <w:rPr>
          <w:rFonts w:ascii="Arial" w:hAnsi="Arial" w:cs="Arial"/>
          <w:sz w:val="24"/>
          <w:szCs w:val="24"/>
          <w:lang w:val="en-GB"/>
          <w:rPrChange w:id="3143" w:author="Admin" w:date="2016-10-18T16:05:00Z">
            <w:rPr>
              <w:lang w:val="en-GB"/>
            </w:rPr>
          </w:rPrChange>
        </w:rPr>
        <w:t xml:space="preserve"> the </w:t>
      </w:r>
      <w:ins w:id="3144" w:author="Admin" w:date="2016-11-01T20:01:00Z">
        <w:r w:rsidR="00EF447A" w:rsidRPr="00385ECB">
          <w:rPr>
            <w:rFonts w:ascii="Arial" w:hAnsi="Arial" w:cs="Arial"/>
            <w:sz w:val="24"/>
            <w:szCs w:val="24"/>
            <w:lang w:val="en-GB"/>
          </w:rPr>
          <w:t>"</w:t>
        </w:r>
      </w:ins>
      <w:del w:id="3145" w:author="Admin" w:date="2016-11-01T20:01:00Z">
        <w:r w:rsidR="00EF447A" w:rsidRPr="00385ECB" w:rsidDel="00822CC6">
          <w:rPr>
            <w:rFonts w:ascii="Arial" w:hAnsi="Arial" w:cs="Arial"/>
            <w:sz w:val="24"/>
            <w:szCs w:val="24"/>
            <w:lang w:val="en-GB"/>
            <w:rPrChange w:id="3146" w:author="Admin" w:date="2016-10-18T16:05:00Z">
              <w:rPr>
                <w:lang w:val="en-GB"/>
              </w:rPr>
            </w:rPrChange>
          </w:rPr>
          <w:delText>”</w:delText>
        </w:r>
      </w:del>
      <w:r w:rsidR="00EF447A" w:rsidRPr="00385ECB">
        <w:rPr>
          <w:rFonts w:ascii="Arial" w:hAnsi="Arial" w:cs="Arial"/>
          <w:sz w:val="24"/>
          <w:szCs w:val="24"/>
          <w:lang w:val="en-GB"/>
          <w:rPrChange w:id="3147" w:author="Admin" w:date="2016-10-18T16:05:00Z">
            <w:rPr>
              <w:lang w:val="en-GB"/>
            </w:rPr>
          </w:rPrChange>
        </w:rPr>
        <w:t xml:space="preserve">Gap for sensor”. </w:t>
      </w:r>
      <w:r w:rsidRPr="00385ECB">
        <w:rPr>
          <w:rFonts w:ascii="Arial" w:hAnsi="Arial" w:cs="Arial"/>
          <w:sz w:val="24"/>
          <w:szCs w:val="24"/>
          <w:lang w:val="en-GB"/>
          <w:rPrChange w:id="3148" w:author="Admin" w:date="2016-10-18T16:05:00Z">
            <w:rPr>
              <w:lang w:val="en-GB"/>
            </w:rPr>
          </w:rPrChange>
        </w:rPr>
        <w:t>This sensor would be able to detect if the level of the IC’s in the tube were below the height of the gap</w:t>
      </w:r>
      <w:r w:rsidR="0075579C">
        <w:rPr>
          <w:rFonts w:ascii="Arial" w:hAnsi="Arial" w:cs="Arial"/>
          <w:sz w:val="24"/>
          <w:szCs w:val="24"/>
          <w:lang w:val="en-GB"/>
        </w:rPr>
        <w:t>,</w:t>
      </w:r>
      <w:r w:rsidRPr="00385ECB">
        <w:rPr>
          <w:rFonts w:ascii="Arial" w:hAnsi="Arial" w:cs="Arial"/>
          <w:sz w:val="24"/>
          <w:szCs w:val="24"/>
          <w:lang w:val="en-GB"/>
          <w:rPrChange w:id="3149" w:author="Admin" w:date="2016-10-18T16:05:00Z">
            <w:rPr>
              <w:lang w:val="en-GB"/>
            </w:rPr>
          </w:rPrChange>
        </w:rPr>
        <w:t xml:space="preserve"> </w:t>
      </w:r>
      <w:r w:rsidR="0075579C">
        <w:rPr>
          <w:rFonts w:ascii="Arial" w:hAnsi="Arial" w:cs="Arial"/>
          <w:sz w:val="24"/>
          <w:szCs w:val="24"/>
          <w:lang w:val="en-GB"/>
        </w:rPr>
        <w:t>providing</w:t>
      </w:r>
      <w:r w:rsidRPr="00385ECB">
        <w:rPr>
          <w:rFonts w:ascii="Arial" w:hAnsi="Arial" w:cs="Arial"/>
          <w:sz w:val="24"/>
          <w:szCs w:val="24"/>
          <w:lang w:val="en-GB"/>
          <w:rPrChange w:id="3150" w:author="Admin" w:date="2016-10-18T16:05:00Z">
            <w:rPr>
              <w:lang w:val="en-GB"/>
            </w:rPr>
          </w:rPrChange>
        </w:rPr>
        <w:t xml:space="preserve"> information about the stock</w:t>
      </w:r>
      <w:r w:rsidR="0075579C">
        <w:rPr>
          <w:rFonts w:ascii="Arial" w:hAnsi="Arial" w:cs="Arial"/>
          <w:sz w:val="24"/>
          <w:szCs w:val="24"/>
          <w:lang w:val="en-GB"/>
        </w:rPr>
        <w:t xml:space="preserve"> level</w:t>
      </w:r>
      <w:r w:rsidRPr="00385ECB">
        <w:rPr>
          <w:rFonts w:ascii="Arial" w:hAnsi="Arial" w:cs="Arial"/>
          <w:sz w:val="24"/>
          <w:szCs w:val="24"/>
          <w:lang w:val="en-GB"/>
          <w:rPrChange w:id="3151" w:author="Admin" w:date="2016-10-18T16:05:00Z">
            <w:rPr>
              <w:lang w:val="en-GB"/>
            </w:rPr>
          </w:rPrChange>
        </w:rPr>
        <w:t xml:space="preserve"> of the tube. </w:t>
      </w:r>
      <w:r w:rsidR="00EF447A" w:rsidRPr="00385ECB">
        <w:rPr>
          <w:rFonts w:ascii="Arial" w:hAnsi="Arial" w:cs="Arial"/>
          <w:sz w:val="24"/>
          <w:szCs w:val="24"/>
          <w:lang w:val="en-GB"/>
          <w:rPrChange w:id="3152" w:author="Admin" w:date="2016-10-18T16:05:00Z">
            <w:rPr>
              <w:lang w:val="en-GB"/>
            </w:rPr>
          </w:rPrChange>
        </w:rPr>
        <w:t xml:space="preserve">Holes for screws were added to allow for tightening of the structure to grip onto the tube at </w:t>
      </w:r>
      <w:ins w:id="3153" w:author="Admin" w:date="2016-11-01T20:01:00Z">
        <w:r w:rsidR="00EF447A" w:rsidRPr="00385ECB">
          <w:rPr>
            <w:rFonts w:ascii="Arial" w:hAnsi="Arial" w:cs="Arial"/>
            <w:sz w:val="24"/>
            <w:szCs w:val="24"/>
            <w:lang w:val="en-GB"/>
          </w:rPr>
          <w:t>"</w:t>
        </w:r>
      </w:ins>
      <w:del w:id="3154" w:author="Admin" w:date="2016-11-01T20:01:00Z">
        <w:r w:rsidR="00EF447A" w:rsidRPr="00385ECB" w:rsidDel="00822CC6">
          <w:rPr>
            <w:rFonts w:ascii="Arial" w:hAnsi="Arial" w:cs="Arial"/>
            <w:sz w:val="24"/>
            <w:szCs w:val="24"/>
            <w:lang w:val="en-GB"/>
            <w:rPrChange w:id="3155" w:author="Admin" w:date="2016-10-18T16:05:00Z">
              <w:rPr>
                <w:lang w:val="en-GB"/>
              </w:rPr>
            </w:rPrChange>
          </w:rPr>
          <w:delText>”</w:delText>
        </w:r>
      </w:del>
      <w:r w:rsidR="00EF447A" w:rsidRPr="00385ECB">
        <w:rPr>
          <w:rFonts w:ascii="Arial" w:hAnsi="Arial" w:cs="Arial"/>
          <w:sz w:val="24"/>
          <w:szCs w:val="24"/>
          <w:lang w:val="en-GB"/>
          <w:rPrChange w:id="3156" w:author="Admin" w:date="2016-10-18T16:05:00Z">
            <w:rPr>
              <w:lang w:val="en-GB"/>
            </w:rPr>
          </w:rPrChange>
        </w:rPr>
        <w:t xml:space="preserve">Hole to tighten grip”. </w:t>
      </w:r>
      <w:r w:rsidRPr="00385ECB">
        <w:rPr>
          <w:rFonts w:ascii="Arial" w:hAnsi="Arial" w:cs="Arial"/>
          <w:sz w:val="24"/>
          <w:szCs w:val="24"/>
          <w:lang w:val="en-GB"/>
          <w:rPrChange w:id="3157" w:author="Admin" w:date="2016-10-18T16:05:00Z">
            <w:rPr>
              <w:lang w:val="en-GB"/>
            </w:rPr>
          </w:rPrChange>
        </w:rPr>
        <w:t>Two holes were made at different heights to distribute the load of the screws</w:t>
      </w:r>
      <w:r w:rsidR="0075579C">
        <w:rPr>
          <w:rFonts w:ascii="Arial" w:hAnsi="Arial" w:cs="Arial"/>
          <w:sz w:val="24"/>
          <w:szCs w:val="24"/>
          <w:lang w:val="en-GB"/>
        </w:rPr>
        <w:t>,</w:t>
      </w:r>
      <w:r w:rsidRPr="00385ECB">
        <w:rPr>
          <w:rFonts w:ascii="Arial" w:hAnsi="Arial" w:cs="Arial"/>
          <w:sz w:val="24"/>
          <w:szCs w:val="24"/>
          <w:lang w:val="en-GB"/>
          <w:rPrChange w:id="3158" w:author="Admin" w:date="2016-10-18T16:05:00Z">
            <w:rPr>
              <w:lang w:val="en-GB"/>
            </w:rPr>
          </w:rPrChange>
        </w:rPr>
        <w:t xml:space="preserve"> reducing </w:t>
      </w:r>
      <w:r w:rsidR="004E32AC">
        <w:rPr>
          <w:rFonts w:ascii="Arial" w:hAnsi="Arial" w:cs="Arial"/>
          <w:sz w:val="24"/>
          <w:szCs w:val="24"/>
          <w:lang w:val="en-GB"/>
        </w:rPr>
        <w:t xml:space="preserve">the </w:t>
      </w:r>
      <w:r w:rsidRPr="00385ECB">
        <w:rPr>
          <w:rFonts w:ascii="Arial" w:hAnsi="Arial" w:cs="Arial"/>
          <w:sz w:val="24"/>
          <w:szCs w:val="24"/>
          <w:lang w:val="en-GB"/>
          <w:rPrChange w:id="3159" w:author="Admin" w:date="2016-10-18T16:05:00Z">
            <w:rPr>
              <w:lang w:val="en-GB"/>
            </w:rPr>
          </w:rPrChange>
        </w:rPr>
        <w:t xml:space="preserve">pressure applied at each point </w:t>
      </w:r>
      <w:r w:rsidR="0075579C">
        <w:rPr>
          <w:rFonts w:ascii="Arial" w:hAnsi="Arial" w:cs="Arial"/>
          <w:sz w:val="24"/>
          <w:szCs w:val="24"/>
          <w:lang w:val="en-GB"/>
        </w:rPr>
        <w:t xml:space="preserve">and thereby </w:t>
      </w:r>
      <w:r w:rsidRPr="00385ECB">
        <w:rPr>
          <w:rFonts w:ascii="Arial" w:hAnsi="Arial" w:cs="Arial"/>
          <w:sz w:val="24"/>
          <w:szCs w:val="24"/>
          <w:lang w:val="en-GB"/>
          <w:rPrChange w:id="3160" w:author="Admin" w:date="2016-10-18T16:05:00Z">
            <w:rPr>
              <w:lang w:val="en-GB"/>
            </w:rPr>
          </w:rPrChange>
        </w:rPr>
        <w:t xml:space="preserve">preventing failure of the IC Guide </w:t>
      </w:r>
      <w:r w:rsidR="004E32AC">
        <w:rPr>
          <w:rFonts w:ascii="Arial" w:hAnsi="Arial" w:cs="Arial"/>
          <w:sz w:val="24"/>
          <w:szCs w:val="24"/>
          <w:lang w:val="en-GB"/>
        </w:rPr>
        <w:t>through</w:t>
      </w:r>
      <w:r w:rsidRPr="00385ECB">
        <w:rPr>
          <w:rFonts w:ascii="Arial" w:hAnsi="Arial" w:cs="Arial"/>
          <w:sz w:val="24"/>
          <w:szCs w:val="24"/>
          <w:lang w:val="en-GB"/>
          <w:rPrChange w:id="3161" w:author="Admin" w:date="2016-10-18T16:05:00Z">
            <w:rPr>
              <w:lang w:val="en-GB"/>
            </w:rPr>
          </w:rPrChange>
        </w:rPr>
        <w:t xml:space="preserve"> cracking or snapping. This was tested with a mock </w:t>
      </w:r>
      <w:r w:rsidR="00385ECB" w:rsidRPr="00385ECB">
        <w:rPr>
          <w:rFonts w:ascii="Arial" w:hAnsi="Arial" w:cs="Arial"/>
          <w:sz w:val="24"/>
          <w:szCs w:val="24"/>
          <w:lang w:val="en-GB"/>
        </w:rPr>
        <w:t>build, which</w:t>
      </w:r>
      <w:r w:rsidR="0075579C">
        <w:rPr>
          <w:rFonts w:ascii="Arial" w:hAnsi="Arial" w:cs="Arial"/>
          <w:sz w:val="24"/>
          <w:szCs w:val="24"/>
          <w:lang w:val="en-GB"/>
        </w:rPr>
        <w:t xml:space="preserve"> showed</w:t>
      </w:r>
      <w:r w:rsidRPr="00385ECB">
        <w:rPr>
          <w:rFonts w:ascii="Arial" w:hAnsi="Arial" w:cs="Arial"/>
          <w:sz w:val="24"/>
          <w:szCs w:val="24"/>
          <w:lang w:val="en-GB"/>
          <w:rPrChange w:id="3162" w:author="Admin" w:date="2016-10-18T16:05:00Z">
            <w:rPr>
              <w:lang w:val="en-GB"/>
            </w:rPr>
          </w:rPrChange>
        </w:rPr>
        <w:t xml:space="preserve"> signs of fatigue with only one compression hole. </w:t>
      </w:r>
      <w:r w:rsidR="00EF447A" w:rsidRPr="00385ECB">
        <w:rPr>
          <w:rFonts w:ascii="Arial" w:hAnsi="Arial" w:cs="Arial"/>
          <w:sz w:val="24"/>
          <w:szCs w:val="24"/>
          <w:lang w:val="en-GB"/>
          <w:rPrChange w:id="3163" w:author="Admin" w:date="2016-10-18T16:05:00Z">
            <w:rPr>
              <w:lang w:val="en-GB"/>
            </w:rPr>
          </w:rPrChange>
        </w:rPr>
        <w:t>A lip was added at the bottom to properly align it with the delivery mechanisms</w:t>
      </w:r>
      <w:r w:rsidR="00946EF4">
        <w:rPr>
          <w:rFonts w:ascii="Arial" w:hAnsi="Arial" w:cs="Arial"/>
          <w:sz w:val="24"/>
          <w:szCs w:val="24"/>
          <w:lang w:val="en-GB"/>
        </w:rPr>
        <w:t>’</w:t>
      </w:r>
      <w:r w:rsidR="00EF447A" w:rsidRPr="00385ECB">
        <w:rPr>
          <w:rFonts w:ascii="Arial" w:hAnsi="Arial" w:cs="Arial"/>
          <w:sz w:val="24"/>
          <w:szCs w:val="24"/>
          <w:lang w:val="en-GB"/>
          <w:rPrChange w:id="3164" w:author="Admin" w:date="2016-10-18T16:05:00Z">
            <w:rPr>
              <w:lang w:val="en-GB"/>
            </w:rPr>
          </w:rPrChange>
        </w:rPr>
        <w:t xml:space="preserve"> structure</w:t>
      </w:r>
      <w:r w:rsidR="0075579C">
        <w:rPr>
          <w:rFonts w:ascii="Arial" w:hAnsi="Arial" w:cs="Arial"/>
          <w:sz w:val="24"/>
          <w:szCs w:val="24"/>
          <w:lang w:val="en-GB"/>
        </w:rPr>
        <w:t>,</w:t>
      </w:r>
      <w:r w:rsidR="00EF447A" w:rsidRPr="00385ECB">
        <w:rPr>
          <w:rFonts w:ascii="Arial" w:hAnsi="Arial" w:cs="Arial"/>
          <w:sz w:val="24"/>
          <w:szCs w:val="24"/>
          <w:lang w:val="en-GB"/>
          <w:rPrChange w:id="3165" w:author="Admin" w:date="2016-10-18T16:05:00Z">
            <w:rPr>
              <w:lang w:val="en-GB"/>
            </w:rPr>
          </w:rPrChange>
        </w:rPr>
        <w:t xml:space="preserve"> shown as </w:t>
      </w:r>
      <w:ins w:id="3166" w:author="Admin" w:date="2016-11-01T20:01:00Z">
        <w:r w:rsidR="00EF447A" w:rsidRPr="00385ECB">
          <w:rPr>
            <w:rFonts w:ascii="Arial" w:hAnsi="Arial" w:cs="Arial"/>
            <w:sz w:val="24"/>
            <w:szCs w:val="24"/>
            <w:lang w:val="en-GB"/>
          </w:rPr>
          <w:t>"</w:t>
        </w:r>
      </w:ins>
      <w:del w:id="3167" w:author="Admin" w:date="2016-11-01T20:01:00Z">
        <w:r w:rsidR="00EF447A" w:rsidRPr="00385ECB" w:rsidDel="00822CC6">
          <w:rPr>
            <w:rFonts w:ascii="Arial" w:hAnsi="Arial" w:cs="Arial"/>
            <w:sz w:val="24"/>
            <w:szCs w:val="24"/>
            <w:lang w:val="en-GB"/>
            <w:rPrChange w:id="3168" w:author="Admin" w:date="2016-10-18T16:05:00Z">
              <w:rPr>
                <w:lang w:val="en-GB"/>
              </w:rPr>
            </w:rPrChange>
          </w:rPr>
          <w:delText>”</w:delText>
        </w:r>
      </w:del>
      <w:r w:rsidR="00EF447A" w:rsidRPr="00385ECB">
        <w:rPr>
          <w:rFonts w:ascii="Arial" w:hAnsi="Arial" w:cs="Arial"/>
          <w:sz w:val="24"/>
          <w:szCs w:val="24"/>
          <w:lang w:val="en-GB"/>
          <w:rPrChange w:id="3169" w:author="Admin" w:date="2016-10-18T16:05:00Z">
            <w:rPr>
              <w:lang w:val="en-GB"/>
            </w:rPr>
          </w:rPrChange>
        </w:rPr>
        <w:t>Lip for alignment</w:t>
      </w:r>
      <w:r w:rsidR="0075579C">
        <w:rPr>
          <w:rFonts w:ascii="Arial" w:hAnsi="Arial" w:cs="Arial"/>
          <w:sz w:val="24"/>
          <w:szCs w:val="24"/>
          <w:lang w:val="en-GB"/>
        </w:rPr>
        <w:t>”</w:t>
      </w:r>
      <w:r w:rsidR="00EF447A" w:rsidRPr="00385ECB">
        <w:rPr>
          <w:rFonts w:ascii="Arial" w:hAnsi="Arial" w:cs="Arial"/>
          <w:sz w:val="24"/>
          <w:szCs w:val="24"/>
          <w:lang w:val="en-GB"/>
          <w:rPrChange w:id="3170" w:author="Admin" w:date="2016-10-18T16:05:00Z">
            <w:rPr>
              <w:lang w:val="en-GB"/>
            </w:rPr>
          </w:rPrChange>
        </w:rPr>
        <w:t>. Holes on the feet were also added to fasten the guide to the delivery mechanisms</w:t>
      </w:r>
      <w:r w:rsidR="00946EF4">
        <w:rPr>
          <w:rFonts w:ascii="Arial" w:hAnsi="Arial" w:cs="Arial"/>
          <w:sz w:val="24"/>
          <w:szCs w:val="24"/>
          <w:lang w:val="en-GB"/>
        </w:rPr>
        <w:t>’</w:t>
      </w:r>
      <w:r w:rsidR="00EF447A" w:rsidRPr="00385ECB">
        <w:rPr>
          <w:rFonts w:ascii="Arial" w:hAnsi="Arial" w:cs="Arial"/>
          <w:sz w:val="24"/>
          <w:szCs w:val="24"/>
          <w:lang w:val="en-GB"/>
          <w:rPrChange w:id="3171" w:author="Admin" w:date="2016-10-18T16:05:00Z">
            <w:rPr>
              <w:lang w:val="en-GB"/>
            </w:rPr>
          </w:rPrChange>
        </w:rPr>
        <w:t xml:space="preserve"> structure</w:t>
      </w:r>
      <w:r w:rsidR="0075579C">
        <w:rPr>
          <w:rFonts w:ascii="Arial" w:hAnsi="Arial" w:cs="Arial"/>
          <w:sz w:val="24"/>
          <w:szCs w:val="24"/>
          <w:lang w:val="en-GB"/>
        </w:rPr>
        <w:t>,</w:t>
      </w:r>
      <w:r w:rsidR="00EF447A" w:rsidRPr="00385ECB">
        <w:rPr>
          <w:rFonts w:ascii="Arial" w:hAnsi="Arial" w:cs="Arial"/>
          <w:sz w:val="24"/>
          <w:szCs w:val="24"/>
          <w:lang w:val="en-GB"/>
          <w:rPrChange w:id="3172" w:author="Admin" w:date="2016-10-18T16:05:00Z">
            <w:rPr>
              <w:lang w:val="en-GB"/>
            </w:rPr>
          </w:rPrChange>
        </w:rPr>
        <w:t xml:space="preserve"> shown as </w:t>
      </w:r>
      <w:ins w:id="3173" w:author="Admin" w:date="2016-11-01T20:01:00Z">
        <w:r w:rsidR="00EF447A" w:rsidRPr="00385ECB">
          <w:rPr>
            <w:rFonts w:ascii="Arial" w:hAnsi="Arial" w:cs="Arial"/>
            <w:sz w:val="24"/>
            <w:szCs w:val="24"/>
            <w:lang w:val="en-GB"/>
          </w:rPr>
          <w:t>"</w:t>
        </w:r>
      </w:ins>
      <w:del w:id="3174" w:author="Admin" w:date="2016-11-01T20:01:00Z">
        <w:r w:rsidR="00EF447A" w:rsidRPr="00385ECB" w:rsidDel="00822CC6">
          <w:rPr>
            <w:rFonts w:ascii="Arial" w:hAnsi="Arial" w:cs="Arial"/>
            <w:sz w:val="24"/>
            <w:szCs w:val="24"/>
            <w:lang w:val="en-GB"/>
            <w:rPrChange w:id="3175" w:author="Admin" w:date="2016-10-18T16:05:00Z">
              <w:rPr>
                <w:lang w:val="en-GB"/>
              </w:rPr>
            </w:rPrChange>
          </w:rPr>
          <w:delText>”</w:delText>
        </w:r>
      </w:del>
      <w:r w:rsidR="00EF447A" w:rsidRPr="00385ECB">
        <w:rPr>
          <w:rFonts w:ascii="Arial" w:hAnsi="Arial" w:cs="Arial"/>
          <w:sz w:val="24"/>
          <w:szCs w:val="24"/>
          <w:lang w:val="en-GB"/>
          <w:rPrChange w:id="3176" w:author="Admin" w:date="2016-10-18T16:05:00Z">
            <w:rPr>
              <w:lang w:val="en-GB"/>
            </w:rPr>
          </w:rPrChange>
        </w:rPr>
        <w:t xml:space="preserve">foot for stability” and </w:t>
      </w:r>
      <w:ins w:id="3177" w:author="Admin" w:date="2016-11-01T20:01:00Z">
        <w:r w:rsidR="00EF447A" w:rsidRPr="00385ECB">
          <w:rPr>
            <w:rFonts w:ascii="Arial" w:hAnsi="Arial" w:cs="Arial"/>
            <w:sz w:val="24"/>
            <w:szCs w:val="24"/>
            <w:lang w:val="en-GB"/>
          </w:rPr>
          <w:t>"</w:t>
        </w:r>
      </w:ins>
      <w:del w:id="3178" w:author="Admin" w:date="2016-11-01T20:01:00Z">
        <w:r w:rsidR="00EF447A" w:rsidRPr="00385ECB" w:rsidDel="00822CC6">
          <w:rPr>
            <w:rFonts w:ascii="Arial" w:hAnsi="Arial" w:cs="Arial"/>
            <w:sz w:val="24"/>
            <w:szCs w:val="24"/>
            <w:lang w:val="en-GB"/>
            <w:rPrChange w:id="3179" w:author="Admin" w:date="2016-10-18T16:05:00Z">
              <w:rPr>
                <w:lang w:val="en-GB"/>
              </w:rPr>
            </w:rPrChange>
          </w:rPr>
          <w:delText>”</w:delText>
        </w:r>
      </w:del>
      <w:r w:rsidR="00EF447A" w:rsidRPr="00385ECB">
        <w:rPr>
          <w:rFonts w:ascii="Arial" w:hAnsi="Arial" w:cs="Arial"/>
          <w:sz w:val="24"/>
          <w:szCs w:val="24"/>
          <w:lang w:val="en-GB"/>
          <w:rPrChange w:id="3180" w:author="Admin" w:date="2016-10-18T16:05:00Z">
            <w:rPr>
              <w:lang w:val="en-GB"/>
            </w:rPr>
          </w:rPrChange>
        </w:rPr>
        <w:t>Hole for screw”.</w:t>
      </w:r>
    </w:p>
    <w:p w14:paraId="74766845" w14:textId="77777777" w:rsidR="00E16EBA" w:rsidRPr="00385ECB" w:rsidRDefault="00E16EBA" w:rsidP="00754AB6">
      <w:pPr>
        <w:spacing w:after="0" w:line="360" w:lineRule="auto"/>
        <w:ind w:left="0" w:firstLine="0"/>
        <w:rPr>
          <w:rFonts w:ascii="Arial" w:hAnsi="Arial" w:cs="Arial"/>
          <w:sz w:val="24"/>
          <w:szCs w:val="24"/>
          <w:lang w:val="en-GB"/>
          <w:rPrChange w:id="3181" w:author="Admin" w:date="2016-10-18T16:05:00Z">
            <w:rPr>
              <w:lang w:val="en-GB"/>
            </w:rPr>
          </w:rPrChange>
        </w:rPr>
        <w:pPrChange w:id="3182" w:author="Admin" w:date="2016-10-18T16:11:00Z">
          <w:pPr>
            <w:ind w:left="1"/>
          </w:pPr>
        </w:pPrChange>
      </w:pPr>
    </w:p>
    <w:p w14:paraId="7D8B062A" w14:textId="77777777" w:rsidR="00C261B9" w:rsidRPr="00385ECB" w:rsidRDefault="007D0309" w:rsidP="00754AB6">
      <w:pPr>
        <w:spacing w:after="0" w:line="360" w:lineRule="auto"/>
        <w:ind w:left="0" w:firstLine="0"/>
        <w:rPr>
          <w:ins w:id="3183" w:author="Admin" w:date="2016-10-18T16:23:00Z"/>
          <w:rFonts w:ascii="Arial" w:hAnsi="Arial" w:cs="Arial"/>
          <w:sz w:val="24"/>
          <w:szCs w:val="24"/>
          <w:lang w:val="en-GB"/>
        </w:rPr>
        <w:pPrChange w:id="3184" w:author="Admin" w:date="2016-10-18T16:11:00Z">
          <w:pPr>
            <w:spacing w:after="634"/>
            <w:ind w:left="1"/>
          </w:pPr>
        </w:pPrChange>
      </w:pPr>
      <w:r w:rsidRPr="00385ECB">
        <w:rPr>
          <w:rFonts w:ascii="Arial" w:hAnsi="Arial" w:cs="Arial"/>
          <w:sz w:val="24"/>
          <w:szCs w:val="24"/>
          <w:lang w:val="en-GB"/>
          <w:rPrChange w:id="3185" w:author="Admin" w:date="2016-10-18T16:05:00Z">
            <w:rPr>
              <w:lang w:val="en-GB"/>
            </w:rPr>
          </w:rPrChange>
        </w:rPr>
        <w:t>This version was deemed unusable</w:t>
      </w:r>
      <w:r w:rsidR="0075579C">
        <w:rPr>
          <w:rFonts w:ascii="Arial" w:hAnsi="Arial" w:cs="Arial"/>
          <w:sz w:val="24"/>
          <w:szCs w:val="24"/>
          <w:lang w:val="en-GB"/>
        </w:rPr>
        <w:t>,</w:t>
      </w:r>
      <w:r w:rsidRPr="00385ECB">
        <w:rPr>
          <w:rFonts w:ascii="Arial" w:hAnsi="Arial" w:cs="Arial"/>
          <w:sz w:val="24"/>
          <w:szCs w:val="24"/>
          <w:lang w:val="en-GB"/>
          <w:rPrChange w:id="3186" w:author="Admin" w:date="2016-10-18T16:05:00Z">
            <w:rPr>
              <w:lang w:val="en-GB"/>
            </w:rPr>
          </w:rPrChange>
        </w:rPr>
        <w:t xml:space="preserve"> as tubes of </w:t>
      </w:r>
      <w:r w:rsidR="0075579C">
        <w:rPr>
          <w:rFonts w:ascii="Arial" w:hAnsi="Arial" w:cs="Arial"/>
          <w:sz w:val="24"/>
          <w:szCs w:val="24"/>
          <w:lang w:val="en-GB"/>
        </w:rPr>
        <w:t>varying</w:t>
      </w:r>
      <w:r w:rsidRPr="00385ECB">
        <w:rPr>
          <w:rFonts w:ascii="Arial" w:hAnsi="Arial" w:cs="Arial"/>
          <w:sz w:val="24"/>
          <w:szCs w:val="24"/>
          <w:lang w:val="en-GB"/>
          <w:rPrChange w:id="3187" w:author="Admin" w:date="2016-10-18T16:05:00Z">
            <w:rPr>
              <w:lang w:val="en-GB"/>
            </w:rPr>
          </w:rPrChange>
        </w:rPr>
        <w:t xml:space="preserve"> thickness were encountered</w:t>
      </w:r>
      <w:r w:rsidR="0075579C">
        <w:rPr>
          <w:rFonts w:ascii="Arial" w:hAnsi="Arial" w:cs="Arial"/>
          <w:sz w:val="24"/>
          <w:szCs w:val="24"/>
          <w:lang w:val="en-GB"/>
        </w:rPr>
        <w:t>,</w:t>
      </w:r>
      <w:r w:rsidRPr="00385ECB">
        <w:rPr>
          <w:rFonts w:ascii="Arial" w:hAnsi="Arial" w:cs="Arial"/>
          <w:sz w:val="24"/>
          <w:szCs w:val="24"/>
          <w:lang w:val="en-GB"/>
          <w:rPrChange w:id="3188" w:author="Admin" w:date="2016-10-18T16:05:00Z">
            <w:rPr>
              <w:lang w:val="en-GB"/>
            </w:rPr>
          </w:rPrChange>
        </w:rPr>
        <w:t xml:space="preserve"> making it impossible for the delivery mechanism to operate reliably. This was cause</w:t>
      </w:r>
      <w:r w:rsidR="0075579C">
        <w:rPr>
          <w:rFonts w:ascii="Arial" w:hAnsi="Arial" w:cs="Arial"/>
          <w:sz w:val="24"/>
          <w:szCs w:val="24"/>
          <w:lang w:val="en-GB"/>
        </w:rPr>
        <w:t>d</w:t>
      </w:r>
      <w:r w:rsidRPr="00385ECB">
        <w:rPr>
          <w:rFonts w:ascii="Arial" w:hAnsi="Arial" w:cs="Arial"/>
          <w:sz w:val="24"/>
          <w:szCs w:val="24"/>
          <w:lang w:val="en-GB"/>
          <w:rPrChange w:id="3189" w:author="Admin" w:date="2016-10-18T16:05:00Z">
            <w:rPr>
              <w:lang w:val="en-GB"/>
            </w:rPr>
          </w:rPrChange>
        </w:rPr>
        <w:t xml:space="preserve"> by the guide squeezing the tubes and causing a jam in the tube.</w:t>
      </w:r>
    </w:p>
    <w:p w14:paraId="59787710" w14:textId="77777777" w:rsidR="00E16EBA" w:rsidRPr="00385ECB" w:rsidRDefault="00E16EBA" w:rsidP="00754AB6">
      <w:pPr>
        <w:spacing w:after="0" w:line="360" w:lineRule="auto"/>
        <w:ind w:left="0" w:firstLine="0"/>
        <w:rPr>
          <w:rFonts w:ascii="Arial" w:hAnsi="Arial" w:cs="Arial"/>
          <w:sz w:val="24"/>
          <w:szCs w:val="24"/>
          <w:lang w:val="en-GB"/>
          <w:rPrChange w:id="3190" w:author="Admin" w:date="2016-10-18T16:05:00Z">
            <w:rPr>
              <w:lang w:val="en-GB"/>
            </w:rPr>
          </w:rPrChange>
        </w:rPr>
        <w:pPrChange w:id="3191" w:author="Admin" w:date="2016-10-18T16:11:00Z">
          <w:pPr>
            <w:spacing w:after="634"/>
            <w:ind w:left="1"/>
          </w:pPr>
        </w:pPrChange>
      </w:pPr>
    </w:p>
    <w:p w14:paraId="7D7C79C0" w14:textId="77777777" w:rsidR="00C261B9" w:rsidRPr="00385ECB" w:rsidRDefault="007D0309" w:rsidP="00D12910">
      <w:pPr>
        <w:pStyle w:val="Heading3"/>
        <w:tabs>
          <w:tab w:val="clear" w:pos="977"/>
          <w:tab w:val="left" w:pos="990"/>
        </w:tabs>
        <w:rPr>
          <w:ins w:id="3192" w:author="Admin" w:date="2016-10-18T16:38:00Z"/>
        </w:rPr>
        <w:pPrChange w:id="3193" w:author="Admin" w:date="2016-10-18T16:38:00Z">
          <w:pPr>
            <w:spacing w:after="634"/>
            <w:ind w:left="1"/>
          </w:pPr>
        </w:pPrChange>
      </w:pPr>
      <w:bookmarkStart w:id="3194" w:name="_Toc44056"/>
      <w:del w:id="3195" w:author="Admin" w:date="2016-10-18T16:23:00Z">
        <w:r w:rsidRPr="00385ECB" w:rsidDel="00E16EBA">
          <w:rPr>
            <w:rPrChange w:id="3196" w:author="Admin" w:date="2016-10-18T16:05:00Z">
              <w:rPr>
                <w:rFonts w:ascii="Calibri" w:eastAsia="Calibri" w:hAnsi="Calibri" w:cs="Calibri"/>
                <w:b/>
                <w:lang w:val="en-GB"/>
              </w:rPr>
            </w:rPrChange>
          </w:rPr>
          <w:tab/>
        </w:r>
      </w:del>
      <w:r w:rsidRPr="00385ECB">
        <w:t>6.1.2</w:t>
      </w:r>
      <w:r w:rsidRPr="00385ECB">
        <w:tab/>
        <w:t>IC Guide Version 2</w:t>
      </w:r>
      <w:bookmarkEnd w:id="3194"/>
    </w:p>
    <w:p w14:paraId="2B57ABE5" w14:textId="77777777" w:rsidR="00D12910" w:rsidRPr="00385ECB" w:rsidRDefault="00D12910" w:rsidP="001C1ABF">
      <w:pPr>
        <w:rPr>
          <w:lang w:val="en-GB"/>
        </w:rPr>
      </w:pPr>
    </w:p>
    <w:p w14:paraId="5D6A2E75" w14:textId="5B71D43B" w:rsidR="00C261B9" w:rsidRPr="00385ECB" w:rsidRDefault="009F5C60" w:rsidP="00E16EBA">
      <w:pPr>
        <w:spacing w:after="0" w:line="360" w:lineRule="auto"/>
        <w:ind w:left="0" w:firstLine="0"/>
        <w:jc w:val="center"/>
        <w:rPr>
          <w:rFonts w:ascii="Arial" w:hAnsi="Arial" w:cs="Arial"/>
          <w:sz w:val="24"/>
          <w:szCs w:val="24"/>
          <w:lang w:val="en-GB"/>
          <w:rPrChange w:id="3197" w:author="Admin" w:date="2016-10-18T16:05:00Z">
            <w:rPr>
              <w:lang w:val="en-GB"/>
            </w:rPr>
          </w:rPrChange>
        </w:rPr>
        <w:pPrChange w:id="3198" w:author="Admin" w:date="2016-10-18T16:23:00Z">
          <w:pPr>
            <w:spacing w:after="319" w:line="259" w:lineRule="auto"/>
            <w:ind w:left="2510" w:firstLine="0"/>
            <w:jc w:val="left"/>
          </w:pPr>
        </w:pPrChange>
      </w:pPr>
      <w:r w:rsidRPr="00385ECB">
        <w:rPr>
          <w:rFonts w:ascii="Arial" w:hAnsi="Arial" w:cs="Arial"/>
          <w:noProof/>
          <w:sz w:val="24"/>
          <w:szCs w:val="24"/>
          <w:rPrChange w:id="3199" w:author="Admin" w:date="2016-10-18T16:05:00Z">
            <w:rPr>
              <w:rFonts w:ascii="Arial" w:hAnsi="Arial" w:cs="Arial"/>
              <w:noProof/>
              <w:sz w:val="24"/>
              <w:szCs w:val="24"/>
            </w:rPr>
          </w:rPrChange>
        </w:rPr>
        <w:drawing>
          <wp:inline distT="0" distB="0" distL="0" distR="0" wp14:anchorId="07269E93" wp14:editId="6F1D8B31">
            <wp:extent cx="2933700" cy="1638300"/>
            <wp:effectExtent l="0" t="0" r="0" b="0"/>
            <wp:docPr id="21" name="Picture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33700" cy="1638300"/>
                    </a:xfrm>
                    <a:prstGeom prst="rect">
                      <a:avLst/>
                    </a:prstGeom>
                    <a:noFill/>
                    <a:ln>
                      <a:noFill/>
                    </a:ln>
                  </pic:spPr>
                </pic:pic>
              </a:graphicData>
            </a:graphic>
          </wp:inline>
        </w:drawing>
      </w:r>
    </w:p>
    <w:p w14:paraId="4D85162B" w14:textId="77777777" w:rsidR="00D12910" w:rsidRPr="00385ECB" w:rsidRDefault="00D12910" w:rsidP="00754AB6">
      <w:pPr>
        <w:spacing w:after="0" w:line="360" w:lineRule="auto"/>
        <w:ind w:left="0" w:firstLine="0"/>
        <w:rPr>
          <w:ins w:id="3200" w:author="Admin" w:date="2016-10-18T16:38:00Z"/>
          <w:rFonts w:ascii="Arial" w:hAnsi="Arial" w:cs="Arial"/>
          <w:sz w:val="24"/>
          <w:szCs w:val="24"/>
          <w:lang w:val="en-GB"/>
        </w:rPr>
        <w:pPrChange w:id="3201" w:author="Admin" w:date="2016-10-18T16:11:00Z">
          <w:pPr>
            <w:spacing w:after="160" w:line="262" w:lineRule="auto"/>
            <w:ind w:right="97"/>
            <w:jc w:val="center"/>
          </w:pPr>
        </w:pPrChange>
      </w:pPr>
    </w:p>
    <w:p w14:paraId="05B05D65" w14:textId="77777777" w:rsidR="006D059D" w:rsidRPr="00385ECB" w:rsidRDefault="007D0309" w:rsidP="006D059D">
      <w:pPr>
        <w:pStyle w:val="Caption"/>
        <w:rPr>
          <w:sz w:val="24"/>
          <w:szCs w:val="24"/>
          <w:lang w:val="en-GB"/>
          <w:rPrChange w:id="3202" w:author="Admin" w:date="2016-10-18T16:05:00Z">
            <w:rPr>
              <w:lang w:val="en-GB"/>
            </w:rPr>
          </w:rPrChange>
        </w:rPr>
        <w:pPrChange w:id="3203" w:author="Admin" w:date="2016-11-01T19:42:00Z">
          <w:pPr>
            <w:spacing w:after="160" w:line="262" w:lineRule="auto"/>
            <w:ind w:right="97"/>
            <w:jc w:val="center"/>
          </w:pPr>
        </w:pPrChange>
      </w:pPr>
      <w:del w:id="3204" w:author="Admin" w:date="2016-11-01T19:42:00Z">
        <w:r w:rsidRPr="00385ECB" w:rsidDel="006D059D">
          <w:rPr>
            <w:sz w:val="24"/>
            <w:szCs w:val="24"/>
            <w:lang w:val="en-GB"/>
            <w:rPrChange w:id="3205" w:author="Admin" w:date="2016-10-18T16:05:00Z">
              <w:rPr>
                <w:lang w:val="en-GB"/>
              </w:rPr>
            </w:rPrChange>
          </w:rPr>
          <w:delText>Figure 6.2: Comparison between Version 1 and Version 2 of the IC Guide.</w:delText>
        </w:r>
      </w:del>
      <w:ins w:id="3206" w:author="Admin" w:date="2016-11-01T19:42:00Z">
        <w:r w:rsidR="006D059D" w:rsidRPr="00385ECB">
          <w:rPr>
            <w:lang w:val="en-GB"/>
          </w:rPr>
          <w:t>Figure 6.2: Comparison between Version 1 and Version 2 of the IC Guide.</w:t>
        </w:r>
      </w:ins>
    </w:p>
    <w:p w14:paraId="59FBA323" w14:textId="77777777" w:rsidR="00E16EBA" w:rsidRPr="00385ECB" w:rsidRDefault="00E16EBA" w:rsidP="00754AB6">
      <w:pPr>
        <w:spacing w:after="0" w:line="360" w:lineRule="auto"/>
        <w:ind w:left="0" w:firstLine="0"/>
        <w:rPr>
          <w:ins w:id="3207" w:author="Admin" w:date="2016-10-18T16:23:00Z"/>
          <w:rFonts w:ascii="Arial" w:hAnsi="Arial" w:cs="Arial"/>
          <w:sz w:val="24"/>
          <w:szCs w:val="24"/>
          <w:lang w:val="en-GB"/>
        </w:rPr>
        <w:pPrChange w:id="3208" w:author="Admin" w:date="2016-10-18T16:11:00Z">
          <w:pPr>
            <w:spacing w:after="634"/>
            <w:ind w:left="1"/>
          </w:pPr>
        </w:pPrChange>
      </w:pPr>
    </w:p>
    <w:p w14:paraId="25AE5F71" w14:textId="77777777" w:rsidR="00C261B9" w:rsidRPr="00385ECB" w:rsidRDefault="007D0309" w:rsidP="00754AB6">
      <w:pPr>
        <w:spacing w:after="0" w:line="360" w:lineRule="auto"/>
        <w:ind w:left="0" w:firstLine="0"/>
        <w:rPr>
          <w:ins w:id="3209" w:author="Admin" w:date="2016-10-18T16:38:00Z"/>
          <w:rFonts w:ascii="Arial" w:hAnsi="Arial" w:cs="Arial"/>
          <w:sz w:val="24"/>
          <w:szCs w:val="24"/>
          <w:lang w:val="en-GB"/>
        </w:rPr>
        <w:pPrChange w:id="3210" w:author="Admin" w:date="2016-10-18T16:11:00Z">
          <w:pPr>
            <w:spacing w:after="634"/>
            <w:ind w:left="1"/>
          </w:pPr>
        </w:pPrChange>
      </w:pPr>
      <w:r w:rsidRPr="00385ECB">
        <w:rPr>
          <w:rFonts w:ascii="Arial" w:hAnsi="Arial" w:cs="Arial"/>
          <w:sz w:val="24"/>
          <w:szCs w:val="24"/>
          <w:lang w:val="en-GB"/>
          <w:rPrChange w:id="3211" w:author="Admin" w:date="2016-10-18T16:05:00Z">
            <w:rPr>
              <w:lang w:val="en-GB"/>
            </w:rPr>
          </w:rPrChange>
        </w:rPr>
        <w:t xml:space="preserve">Version two of the IC guide improved on the design of the first and </w:t>
      </w:r>
      <w:r w:rsidR="0075579C">
        <w:rPr>
          <w:rFonts w:ascii="Arial" w:hAnsi="Arial" w:cs="Arial"/>
          <w:sz w:val="24"/>
          <w:szCs w:val="24"/>
          <w:lang w:val="en-GB"/>
        </w:rPr>
        <w:t>addressed</w:t>
      </w:r>
      <w:r w:rsidRPr="00385ECB">
        <w:rPr>
          <w:rFonts w:ascii="Arial" w:hAnsi="Arial" w:cs="Arial"/>
          <w:sz w:val="24"/>
          <w:szCs w:val="24"/>
          <w:lang w:val="en-GB"/>
          <w:rPrChange w:id="3212" w:author="Admin" w:date="2016-10-18T16:05:00Z">
            <w:rPr>
              <w:lang w:val="en-GB"/>
            </w:rPr>
          </w:rPrChange>
        </w:rPr>
        <w:t xml:space="preserve"> the problem of thicker tubes by expanding the guide hole slightly. Other changes included making the walls of the guide thinner to reduce material costs for 3D printing and adjusting the feet from the sides to the front and back. The changes can be seen in Figure 6.2. This helped to reduce the footprint o</w:t>
      </w:r>
      <w:r w:rsidR="002B2D81">
        <w:rPr>
          <w:rFonts w:ascii="Arial" w:hAnsi="Arial" w:cs="Arial"/>
          <w:sz w:val="24"/>
          <w:szCs w:val="24"/>
          <w:lang w:val="en-GB"/>
        </w:rPr>
        <w:t>f the overall structure of the d</w:t>
      </w:r>
      <w:r w:rsidRPr="00385ECB">
        <w:rPr>
          <w:rFonts w:ascii="Arial" w:hAnsi="Arial" w:cs="Arial"/>
          <w:sz w:val="24"/>
          <w:szCs w:val="24"/>
          <w:lang w:val="en-GB"/>
          <w:rPrChange w:id="3213" w:author="Admin" w:date="2016-10-18T16:05:00Z">
            <w:rPr>
              <w:lang w:val="en-GB"/>
            </w:rPr>
          </w:rPrChange>
        </w:rPr>
        <w:t>elivery mechanism. Addition</w:t>
      </w:r>
      <w:r w:rsidR="002B2D81">
        <w:rPr>
          <w:rFonts w:ascii="Arial" w:hAnsi="Arial" w:cs="Arial"/>
          <w:sz w:val="24"/>
          <w:szCs w:val="24"/>
          <w:lang w:val="en-GB"/>
        </w:rPr>
        <w:t>al</w:t>
      </w:r>
      <w:r w:rsidRPr="00385ECB">
        <w:rPr>
          <w:rFonts w:ascii="Arial" w:hAnsi="Arial" w:cs="Arial"/>
          <w:sz w:val="24"/>
          <w:szCs w:val="24"/>
          <w:lang w:val="en-GB"/>
          <w:rPrChange w:id="3214" w:author="Admin" w:date="2016-10-18T16:05:00Z">
            <w:rPr>
              <w:lang w:val="en-GB"/>
            </w:rPr>
          </w:rPrChange>
        </w:rPr>
        <w:t xml:space="preserve"> holes where made so </w:t>
      </w:r>
      <w:r w:rsidR="00946EF4">
        <w:rPr>
          <w:rFonts w:ascii="Arial" w:hAnsi="Arial" w:cs="Arial"/>
          <w:sz w:val="24"/>
          <w:szCs w:val="24"/>
          <w:lang w:val="en-GB"/>
        </w:rPr>
        <w:t xml:space="preserve">that </w:t>
      </w:r>
      <w:r w:rsidRPr="00385ECB">
        <w:rPr>
          <w:rFonts w:ascii="Arial" w:hAnsi="Arial" w:cs="Arial"/>
          <w:sz w:val="24"/>
          <w:szCs w:val="24"/>
          <w:lang w:val="en-GB"/>
          <w:rPrChange w:id="3215" w:author="Admin" w:date="2016-10-18T16:05:00Z">
            <w:rPr>
              <w:lang w:val="en-GB"/>
            </w:rPr>
          </w:rPrChange>
        </w:rPr>
        <w:t>screws could fit to press up against the tube and further fix it in place.</w:t>
      </w:r>
    </w:p>
    <w:p w14:paraId="2D9030D8" w14:textId="77777777" w:rsidR="00D12910" w:rsidRPr="00385ECB" w:rsidRDefault="00D12910" w:rsidP="00754AB6">
      <w:pPr>
        <w:spacing w:after="0" w:line="360" w:lineRule="auto"/>
        <w:ind w:left="0" w:firstLine="0"/>
        <w:rPr>
          <w:rFonts w:ascii="Arial" w:hAnsi="Arial" w:cs="Arial"/>
          <w:sz w:val="24"/>
          <w:szCs w:val="24"/>
          <w:lang w:val="en-GB"/>
          <w:rPrChange w:id="3216" w:author="Admin" w:date="2016-10-18T16:05:00Z">
            <w:rPr>
              <w:lang w:val="en-GB"/>
            </w:rPr>
          </w:rPrChange>
        </w:rPr>
        <w:pPrChange w:id="3217" w:author="Admin" w:date="2016-10-18T16:11:00Z">
          <w:pPr>
            <w:spacing w:after="634"/>
            <w:ind w:left="1"/>
          </w:pPr>
        </w:pPrChange>
      </w:pPr>
    </w:p>
    <w:p w14:paraId="0FAE8A31" w14:textId="77777777" w:rsidR="00C261B9" w:rsidRPr="00385ECB" w:rsidRDefault="007D0309" w:rsidP="001C1ABF">
      <w:pPr>
        <w:pStyle w:val="Heading3"/>
        <w:tabs>
          <w:tab w:val="clear" w:pos="977"/>
          <w:tab w:val="left" w:pos="990"/>
        </w:tabs>
      </w:pPr>
      <w:bookmarkStart w:id="3218" w:name="_Toc44057"/>
      <w:del w:id="3219" w:author="Admin" w:date="2016-10-18T16:24:00Z">
        <w:r w:rsidRPr="00385ECB" w:rsidDel="00E16EBA">
          <w:rPr>
            <w:rPrChange w:id="3220" w:author="Admin" w:date="2016-10-18T16:05:00Z">
              <w:rPr>
                <w:rFonts w:ascii="Calibri" w:hAnsi="Calibri" w:cs="Calibri"/>
              </w:rPr>
            </w:rPrChange>
          </w:rPr>
          <w:tab/>
        </w:r>
      </w:del>
      <w:r w:rsidRPr="00385ECB">
        <w:t>6.1.3</w:t>
      </w:r>
      <w:r w:rsidRPr="00385ECB">
        <w:tab/>
        <w:t>IC Guide final</w:t>
      </w:r>
      <w:bookmarkEnd w:id="3218"/>
    </w:p>
    <w:p w14:paraId="35F8245C" w14:textId="2F70B8C7" w:rsidR="00C261B9" w:rsidRPr="00385ECB" w:rsidRDefault="009F5C60" w:rsidP="00E16EBA">
      <w:pPr>
        <w:spacing w:after="0" w:line="360" w:lineRule="auto"/>
        <w:ind w:left="0" w:firstLine="0"/>
        <w:jc w:val="center"/>
        <w:rPr>
          <w:rFonts w:ascii="Arial" w:hAnsi="Arial" w:cs="Arial"/>
          <w:sz w:val="24"/>
          <w:szCs w:val="24"/>
          <w:lang w:val="en-GB"/>
          <w:rPrChange w:id="3221" w:author="Admin" w:date="2016-10-18T16:05:00Z">
            <w:rPr>
              <w:lang w:val="en-GB"/>
            </w:rPr>
          </w:rPrChange>
        </w:rPr>
        <w:pPrChange w:id="3222" w:author="Admin" w:date="2016-10-18T16:24:00Z">
          <w:pPr>
            <w:spacing w:after="319" w:line="259" w:lineRule="auto"/>
            <w:ind w:left="1265" w:firstLine="0"/>
            <w:jc w:val="left"/>
          </w:pPr>
        </w:pPrChange>
      </w:pPr>
      <w:r w:rsidRPr="00385ECB">
        <w:rPr>
          <w:rFonts w:ascii="Arial" w:hAnsi="Arial" w:cs="Arial"/>
          <w:noProof/>
          <w:sz w:val="24"/>
          <w:szCs w:val="24"/>
          <w:rPrChange w:id="3223" w:author="Admin" w:date="2016-10-18T16:05:00Z">
            <w:rPr>
              <w:rFonts w:ascii="Arial" w:hAnsi="Arial" w:cs="Arial"/>
              <w:noProof/>
              <w:sz w:val="24"/>
              <w:szCs w:val="24"/>
            </w:rPr>
          </w:rPrChange>
        </w:rPr>
        <w:drawing>
          <wp:inline distT="0" distB="0" distL="0" distR="0" wp14:anchorId="6F9E1616" wp14:editId="05BC9A1B">
            <wp:extent cx="4514850" cy="2209800"/>
            <wp:effectExtent l="0" t="0" r="0" b="0"/>
            <wp:docPr id="22" name="Picture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14850" cy="2209800"/>
                    </a:xfrm>
                    <a:prstGeom prst="rect">
                      <a:avLst/>
                    </a:prstGeom>
                    <a:noFill/>
                    <a:ln>
                      <a:noFill/>
                    </a:ln>
                  </pic:spPr>
                </pic:pic>
              </a:graphicData>
            </a:graphic>
          </wp:inline>
        </w:drawing>
      </w:r>
    </w:p>
    <w:p w14:paraId="0B97BDDC" w14:textId="77777777" w:rsidR="00D12910" w:rsidRPr="00385ECB" w:rsidRDefault="00D12910" w:rsidP="00754AB6">
      <w:pPr>
        <w:spacing w:after="0" w:line="360" w:lineRule="auto"/>
        <w:ind w:left="0" w:firstLine="0"/>
        <w:rPr>
          <w:ins w:id="3224" w:author="Admin" w:date="2016-10-18T16:39:00Z"/>
          <w:rFonts w:ascii="Arial" w:hAnsi="Arial" w:cs="Arial"/>
          <w:sz w:val="24"/>
          <w:szCs w:val="24"/>
          <w:lang w:val="en-GB"/>
        </w:rPr>
        <w:pPrChange w:id="3225" w:author="Admin" w:date="2016-10-18T16:11:00Z">
          <w:pPr>
            <w:spacing w:after="160" w:line="262" w:lineRule="auto"/>
            <w:ind w:right="97"/>
            <w:jc w:val="center"/>
          </w:pPr>
        </w:pPrChange>
      </w:pPr>
    </w:p>
    <w:p w14:paraId="575B4BA1" w14:textId="77777777" w:rsidR="006D059D" w:rsidRPr="00385ECB" w:rsidRDefault="007D0309" w:rsidP="006D059D">
      <w:pPr>
        <w:pStyle w:val="Caption"/>
        <w:rPr>
          <w:sz w:val="24"/>
          <w:szCs w:val="24"/>
          <w:lang w:val="en-GB"/>
          <w:rPrChange w:id="3226" w:author="Admin" w:date="2016-10-18T16:05:00Z">
            <w:rPr>
              <w:lang w:val="en-GB"/>
            </w:rPr>
          </w:rPrChange>
        </w:rPr>
        <w:pPrChange w:id="3227" w:author="Admin" w:date="2016-11-01T19:42:00Z">
          <w:pPr>
            <w:spacing w:after="160" w:line="262" w:lineRule="auto"/>
            <w:ind w:right="97"/>
            <w:jc w:val="center"/>
          </w:pPr>
        </w:pPrChange>
      </w:pPr>
      <w:del w:id="3228" w:author="Admin" w:date="2016-11-01T19:42:00Z">
        <w:r w:rsidRPr="00385ECB" w:rsidDel="006D059D">
          <w:rPr>
            <w:sz w:val="24"/>
            <w:szCs w:val="24"/>
            <w:lang w:val="en-GB"/>
            <w:rPrChange w:id="3229" w:author="Admin" w:date="2016-10-18T16:05:00Z">
              <w:rPr>
                <w:lang w:val="en-GB"/>
              </w:rPr>
            </w:rPrChange>
          </w:rPr>
          <w:delText>Figure 6.3: Comparison between Version 1 and Version 2 of the IC Guide.</w:delText>
        </w:r>
      </w:del>
      <w:ins w:id="3230" w:author="Admin" w:date="2016-11-01T19:42:00Z">
        <w:r w:rsidR="006D059D" w:rsidRPr="00385ECB">
          <w:rPr>
            <w:lang w:val="en-GB"/>
          </w:rPr>
          <w:t>Figure 6.3: Comparison between Version 1 and Version 2 of the IC Guide.</w:t>
        </w:r>
      </w:ins>
    </w:p>
    <w:p w14:paraId="64714DDB" w14:textId="77777777" w:rsidR="00E16EBA" w:rsidRPr="00385ECB" w:rsidRDefault="00E16EBA" w:rsidP="00754AB6">
      <w:pPr>
        <w:spacing w:after="0" w:line="360" w:lineRule="auto"/>
        <w:ind w:left="0" w:firstLine="0"/>
        <w:rPr>
          <w:ins w:id="3231" w:author="Admin" w:date="2016-10-18T16:24:00Z"/>
          <w:rFonts w:ascii="Arial" w:hAnsi="Arial" w:cs="Arial"/>
          <w:sz w:val="24"/>
          <w:szCs w:val="24"/>
          <w:lang w:val="en-GB"/>
        </w:rPr>
        <w:pPrChange w:id="3232" w:author="Admin" w:date="2016-10-18T16:11:00Z">
          <w:pPr>
            <w:spacing w:after="3"/>
            <w:ind w:left="1"/>
          </w:pPr>
        </w:pPrChange>
      </w:pPr>
    </w:p>
    <w:p w14:paraId="69C4B9C0" w14:textId="77777777" w:rsidR="00C261B9" w:rsidRPr="00385ECB" w:rsidRDefault="007D0309" w:rsidP="00754AB6">
      <w:pPr>
        <w:spacing w:after="0" w:line="360" w:lineRule="auto"/>
        <w:ind w:left="0" w:firstLine="0"/>
        <w:rPr>
          <w:ins w:id="3233" w:author="Admin" w:date="2016-10-18T16:24:00Z"/>
          <w:rFonts w:ascii="Arial" w:hAnsi="Arial" w:cs="Arial"/>
          <w:sz w:val="24"/>
          <w:szCs w:val="24"/>
          <w:lang w:val="en-GB"/>
        </w:rPr>
        <w:pPrChange w:id="3234" w:author="Admin" w:date="2016-10-18T16:11:00Z">
          <w:pPr>
            <w:spacing w:after="3"/>
            <w:ind w:left="1"/>
          </w:pPr>
        </w:pPrChange>
      </w:pPr>
      <w:r w:rsidRPr="00385ECB">
        <w:rPr>
          <w:rFonts w:ascii="Arial" w:hAnsi="Arial" w:cs="Arial"/>
          <w:sz w:val="24"/>
          <w:szCs w:val="24"/>
          <w:lang w:val="en-GB"/>
          <w:rPrChange w:id="3235" w:author="Admin" w:date="2016-10-18T16:05:00Z">
            <w:rPr>
              <w:lang w:val="en-GB"/>
            </w:rPr>
          </w:rPrChange>
        </w:rPr>
        <w:t>The final version of the IC Guide changed three details of the design. First, the gap for the sens</w:t>
      </w:r>
      <w:r w:rsidR="00946EF4">
        <w:rPr>
          <w:rFonts w:ascii="Arial" w:hAnsi="Arial" w:cs="Arial"/>
          <w:sz w:val="24"/>
          <w:szCs w:val="24"/>
          <w:lang w:val="en-GB"/>
        </w:rPr>
        <w:t>or was moved to the bottom and two</w:t>
      </w:r>
      <w:r w:rsidRPr="00385ECB">
        <w:rPr>
          <w:rFonts w:ascii="Arial" w:hAnsi="Arial" w:cs="Arial"/>
          <w:sz w:val="24"/>
          <w:szCs w:val="24"/>
          <w:lang w:val="en-GB"/>
          <w:rPrChange w:id="3236" w:author="Admin" w:date="2016-10-18T16:05:00Z">
            <w:rPr>
              <w:lang w:val="en-GB"/>
            </w:rPr>
          </w:rPrChange>
        </w:rPr>
        <w:t xml:space="preserve"> additional gaps were added to allow for alignment of the gap and IC to be dispensed. The alignment lip was removed to allow for a more adjustable design per IC and compensate for possible misalignment caused by manufacturing and assembly. Lastly, all 90</w:t>
      </w:r>
      <w:r w:rsidR="002B2D81">
        <w:rPr>
          <w:rFonts w:ascii="Arial" w:hAnsi="Arial" w:cs="Arial"/>
          <w:sz w:val="24"/>
          <w:szCs w:val="24"/>
          <w:lang w:val="en-GB"/>
        </w:rPr>
        <w:t>˚</w:t>
      </w:r>
      <w:r w:rsidRPr="00385ECB">
        <w:rPr>
          <w:rFonts w:ascii="Arial" w:hAnsi="Arial" w:cs="Arial"/>
          <w:sz w:val="24"/>
          <w:szCs w:val="24"/>
          <w:lang w:val="en-GB"/>
          <w:rPrChange w:id="3237" w:author="Admin" w:date="2016-10-18T16:05:00Z">
            <w:rPr>
              <w:lang w:val="en-GB"/>
            </w:rPr>
          </w:rPrChange>
        </w:rPr>
        <w:t xml:space="preserve"> corners that were overhanging were changed to 45</w:t>
      </w:r>
      <w:r w:rsidR="002B2D81">
        <w:rPr>
          <w:rFonts w:ascii="Arial" w:hAnsi="Arial" w:cs="Arial"/>
          <w:sz w:val="24"/>
          <w:szCs w:val="24"/>
          <w:lang w:val="en-GB"/>
        </w:rPr>
        <w:t>˚</w:t>
      </w:r>
      <w:r w:rsidRPr="00385ECB">
        <w:rPr>
          <w:rFonts w:ascii="Arial" w:hAnsi="Arial" w:cs="Arial"/>
          <w:sz w:val="24"/>
          <w:szCs w:val="24"/>
          <w:lang w:val="en-GB"/>
          <w:rPrChange w:id="3238" w:author="Admin" w:date="2016-10-18T16:05:00Z">
            <w:rPr>
              <w:lang w:val="en-GB"/>
            </w:rPr>
          </w:rPrChange>
        </w:rPr>
        <w:t xml:space="preserve"> slants to reduce </w:t>
      </w:r>
      <w:r w:rsidR="002B2D81">
        <w:rPr>
          <w:rFonts w:ascii="Arial" w:hAnsi="Arial" w:cs="Arial"/>
          <w:sz w:val="24"/>
          <w:szCs w:val="24"/>
          <w:lang w:val="en-GB"/>
        </w:rPr>
        <w:t xml:space="preserve">the number of </w:t>
      </w:r>
      <w:r w:rsidRPr="00385ECB">
        <w:rPr>
          <w:rFonts w:ascii="Arial" w:hAnsi="Arial" w:cs="Arial"/>
          <w:sz w:val="24"/>
          <w:szCs w:val="24"/>
          <w:lang w:val="en-GB"/>
          <w:rPrChange w:id="3239" w:author="Admin" w:date="2016-10-18T16:05:00Z">
            <w:rPr>
              <w:lang w:val="en-GB"/>
            </w:rPr>
          </w:rPrChange>
        </w:rPr>
        <w:t xml:space="preserve">supports being produced </w:t>
      </w:r>
      <w:r w:rsidR="002B2D81">
        <w:rPr>
          <w:rFonts w:ascii="Arial" w:hAnsi="Arial" w:cs="Arial"/>
          <w:sz w:val="24"/>
          <w:szCs w:val="24"/>
          <w:lang w:val="en-GB"/>
        </w:rPr>
        <w:t>by</w:t>
      </w:r>
      <w:r w:rsidRPr="00385ECB">
        <w:rPr>
          <w:rFonts w:ascii="Arial" w:hAnsi="Arial" w:cs="Arial"/>
          <w:sz w:val="24"/>
          <w:szCs w:val="24"/>
          <w:lang w:val="en-GB"/>
          <w:rPrChange w:id="3240" w:author="Admin" w:date="2016-10-18T16:05:00Z">
            <w:rPr>
              <w:lang w:val="en-GB"/>
            </w:rPr>
          </w:rPrChange>
        </w:rPr>
        <w:t xml:space="preserve"> 3D printing, </w:t>
      </w:r>
      <w:r w:rsidR="00946EF4">
        <w:rPr>
          <w:rFonts w:ascii="Arial" w:hAnsi="Arial" w:cs="Arial"/>
          <w:sz w:val="24"/>
          <w:szCs w:val="24"/>
          <w:lang w:val="en-GB"/>
        </w:rPr>
        <w:t xml:space="preserve">thereby </w:t>
      </w:r>
      <w:r w:rsidRPr="00385ECB">
        <w:rPr>
          <w:rFonts w:ascii="Arial" w:hAnsi="Arial" w:cs="Arial"/>
          <w:sz w:val="24"/>
          <w:szCs w:val="24"/>
          <w:lang w:val="en-GB"/>
          <w:rPrChange w:id="3241" w:author="Admin" w:date="2016-10-18T16:05:00Z">
            <w:rPr>
              <w:lang w:val="en-GB"/>
            </w:rPr>
          </w:rPrChange>
        </w:rPr>
        <w:t>reducing material costs. These changes can be seen in Figure 6.3. Additionally</w:t>
      </w:r>
      <w:r w:rsidR="002B2D81">
        <w:rPr>
          <w:rFonts w:ascii="Arial" w:hAnsi="Arial" w:cs="Arial"/>
          <w:sz w:val="24"/>
          <w:szCs w:val="24"/>
          <w:lang w:val="en-GB"/>
        </w:rPr>
        <w:t>,</w:t>
      </w:r>
      <w:r w:rsidRPr="00385ECB">
        <w:rPr>
          <w:rFonts w:ascii="Arial" w:hAnsi="Arial" w:cs="Arial"/>
          <w:sz w:val="24"/>
          <w:szCs w:val="24"/>
          <w:lang w:val="en-GB"/>
          <w:rPrChange w:id="3242" w:author="Admin" w:date="2016-10-18T16:05:00Z">
            <w:rPr>
              <w:lang w:val="en-GB"/>
            </w:rPr>
          </w:rPrChange>
        </w:rPr>
        <w:t xml:space="preserve"> a guide for IC Holders</w:t>
      </w:r>
      <w:r w:rsidR="002B2D81">
        <w:rPr>
          <w:rFonts w:ascii="Arial" w:hAnsi="Arial" w:cs="Arial"/>
          <w:sz w:val="24"/>
          <w:szCs w:val="24"/>
          <w:lang w:val="en-GB"/>
        </w:rPr>
        <w:t xml:space="preserve">, </w:t>
      </w:r>
      <w:r w:rsidR="002B2D81" w:rsidRPr="00385ECB">
        <w:rPr>
          <w:rFonts w:ascii="Arial" w:hAnsi="Arial" w:cs="Arial"/>
          <w:sz w:val="24"/>
          <w:szCs w:val="24"/>
          <w:lang w:val="en-GB"/>
        </w:rPr>
        <w:t>which</w:t>
      </w:r>
      <w:ins w:id="3243" w:author="Admin" w:date="2016-10-18T16:51:00Z">
        <w:r w:rsidR="002B2D81" w:rsidRPr="00385ECB">
          <w:rPr>
            <w:rFonts w:ascii="Arial" w:hAnsi="Arial" w:cs="Arial"/>
            <w:sz w:val="24"/>
            <w:szCs w:val="24"/>
            <w:lang w:val="en-GB"/>
          </w:rPr>
          <w:t xml:space="preserve"> </w:t>
        </w:r>
      </w:ins>
      <w:r w:rsidR="002B2D81">
        <w:rPr>
          <w:rFonts w:ascii="Arial" w:hAnsi="Arial" w:cs="Arial"/>
          <w:sz w:val="24"/>
          <w:szCs w:val="24"/>
          <w:lang w:val="en-GB"/>
        </w:rPr>
        <w:t>are rectangular,</w:t>
      </w:r>
      <w:r w:rsidRPr="00385ECB">
        <w:rPr>
          <w:rFonts w:ascii="Arial" w:hAnsi="Arial" w:cs="Arial"/>
          <w:sz w:val="24"/>
          <w:szCs w:val="24"/>
          <w:lang w:val="en-GB"/>
          <w:rPrChange w:id="3244" w:author="Admin" w:date="2016-10-18T16:05:00Z">
            <w:rPr>
              <w:lang w:val="en-GB"/>
            </w:rPr>
          </w:rPrChange>
        </w:rPr>
        <w:t xml:space="preserve"> was designed </w:t>
      </w:r>
      <w:r w:rsidR="002B2D81">
        <w:rPr>
          <w:rFonts w:ascii="Arial" w:hAnsi="Arial" w:cs="Arial"/>
          <w:sz w:val="24"/>
          <w:szCs w:val="24"/>
          <w:lang w:val="en-GB"/>
        </w:rPr>
        <w:t>similar to</w:t>
      </w:r>
      <w:r w:rsidRPr="00385ECB">
        <w:rPr>
          <w:rFonts w:ascii="Arial" w:hAnsi="Arial" w:cs="Arial"/>
          <w:sz w:val="24"/>
          <w:szCs w:val="24"/>
          <w:lang w:val="en-GB"/>
          <w:rPrChange w:id="3245" w:author="Admin" w:date="2016-10-18T16:05:00Z">
            <w:rPr>
              <w:lang w:val="en-GB"/>
            </w:rPr>
          </w:rPrChange>
        </w:rPr>
        <w:t xml:space="preserve"> the tube for IC </w:t>
      </w:r>
      <w:del w:id="3246" w:author="Admin" w:date="2016-10-18T16:51:00Z">
        <w:r w:rsidRPr="00385ECB" w:rsidDel="00686EE4">
          <w:rPr>
            <w:rFonts w:ascii="Arial" w:hAnsi="Arial" w:cs="Arial"/>
            <w:sz w:val="24"/>
            <w:szCs w:val="24"/>
            <w:lang w:val="en-GB"/>
            <w:rPrChange w:id="3247" w:author="Admin" w:date="2016-10-18T16:05:00Z">
              <w:rPr>
                <w:lang w:val="en-GB"/>
              </w:rPr>
            </w:rPrChange>
          </w:rPr>
          <w:delText>holders which is</w:delText>
        </w:r>
      </w:del>
      <w:r w:rsidR="002B2D81">
        <w:rPr>
          <w:rFonts w:ascii="Arial" w:hAnsi="Arial" w:cs="Arial"/>
          <w:sz w:val="24"/>
          <w:szCs w:val="24"/>
          <w:lang w:val="en-GB"/>
        </w:rPr>
        <w:t>holders.</w:t>
      </w:r>
      <w:r w:rsidR="00385ECB" w:rsidRPr="00385ECB">
        <w:rPr>
          <w:rFonts w:ascii="Arial" w:hAnsi="Arial" w:cs="Arial"/>
          <w:sz w:val="24"/>
          <w:szCs w:val="24"/>
          <w:lang w:val="en-GB"/>
        </w:rPr>
        <w:t xml:space="preserve"> </w:t>
      </w:r>
      <w:r w:rsidR="002B2D81">
        <w:rPr>
          <w:rFonts w:ascii="Arial" w:hAnsi="Arial" w:cs="Arial"/>
          <w:sz w:val="24"/>
          <w:szCs w:val="24"/>
          <w:lang w:val="en-GB"/>
        </w:rPr>
        <w:t>The g</w:t>
      </w:r>
      <w:r w:rsidRPr="00385ECB">
        <w:rPr>
          <w:rFonts w:ascii="Arial" w:hAnsi="Arial" w:cs="Arial"/>
          <w:sz w:val="24"/>
          <w:szCs w:val="24"/>
          <w:lang w:val="en-GB"/>
          <w:rPrChange w:id="3248" w:author="Admin" w:date="2016-10-18T16:05:00Z">
            <w:rPr>
              <w:lang w:val="en-GB"/>
            </w:rPr>
          </w:rPrChange>
        </w:rPr>
        <w:t>uide hole was simply changed to fit this shape. This is illustrated in Figure 6.4.</w:t>
      </w:r>
    </w:p>
    <w:p w14:paraId="3B16E9DF" w14:textId="77777777" w:rsidR="00E16EBA" w:rsidRPr="00385ECB" w:rsidDel="00D12910" w:rsidRDefault="00E16EBA" w:rsidP="00754AB6">
      <w:pPr>
        <w:spacing w:after="0" w:line="360" w:lineRule="auto"/>
        <w:ind w:left="0" w:firstLine="0"/>
        <w:rPr>
          <w:del w:id="3249" w:author="Admin" w:date="2016-10-18T16:39:00Z"/>
          <w:rFonts w:ascii="Arial" w:hAnsi="Arial" w:cs="Arial"/>
          <w:sz w:val="24"/>
          <w:szCs w:val="24"/>
          <w:lang w:val="en-GB"/>
          <w:rPrChange w:id="3250" w:author="Admin" w:date="2016-10-18T16:05:00Z">
            <w:rPr>
              <w:del w:id="3251" w:author="Admin" w:date="2016-10-18T16:39:00Z"/>
              <w:lang w:val="en-GB"/>
            </w:rPr>
          </w:rPrChange>
        </w:rPr>
        <w:pPrChange w:id="3252" w:author="Admin" w:date="2016-10-18T16:11:00Z">
          <w:pPr>
            <w:spacing w:after="3"/>
            <w:ind w:left="1"/>
          </w:pPr>
        </w:pPrChange>
      </w:pPr>
    </w:p>
    <w:p w14:paraId="7916D1CC" w14:textId="24165B18" w:rsidR="00C261B9" w:rsidRPr="00385ECB" w:rsidRDefault="009F5C60" w:rsidP="00E16EBA">
      <w:pPr>
        <w:spacing w:after="0" w:line="360" w:lineRule="auto"/>
        <w:ind w:left="0" w:firstLine="0"/>
        <w:jc w:val="center"/>
        <w:rPr>
          <w:rFonts w:ascii="Arial" w:hAnsi="Arial" w:cs="Arial"/>
          <w:sz w:val="24"/>
          <w:szCs w:val="24"/>
          <w:lang w:val="en-GB"/>
          <w:rPrChange w:id="3253" w:author="Admin" w:date="2016-10-18T16:05:00Z">
            <w:rPr>
              <w:lang w:val="en-GB"/>
            </w:rPr>
          </w:rPrChange>
        </w:rPr>
        <w:pPrChange w:id="3254" w:author="Admin" w:date="2016-10-18T16:24:00Z">
          <w:pPr>
            <w:spacing w:after="319" w:line="259" w:lineRule="auto"/>
            <w:ind w:left="2674" w:firstLine="0"/>
            <w:jc w:val="left"/>
          </w:pPr>
        </w:pPrChange>
      </w:pPr>
      <w:r w:rsidRPr="00385ECB">
        <w:rPr>
          <w:rFonts w:ascii="Arial" w:hAnsi="Arial" w:cs="Arial"/>
          <w:noProof/>
          <w:sz w:val="24"/>
          <w:szCs w:val="24"/>
          <w:rPrChange w:id="3255" w:author="Admin" w:date="2016-10-18T16:05:00Z">
            <w:rPr>
              <w:rFonts w:ascii="Arial" w:hAnsi="Arial" w:cs="Arial"/>
              <w:noProof/>
              <w:sz w:val="24"/>
              <w:szCs w:val="24"/>
            </w:rPr>
          </w:rPrChange>
        </w:rPr>
        <w:drawing>
          <wp:inline distT="0" distB="0" distL="0" distR="0" wp14:anchorId="1EC23C09" wp14:editId="45E9595F">
            <wp:extent cx="2724150" cy="2362200"/>
            <wp:effectExtent l="0" t="0" r="0" b="0"/>
            <wp:docPr id="23" name="Picture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24150" cy="2362200"/>
                    </a:xfrm>
                    <a:prstGeom prst="rect">
                      <a:avLst/>
                    </a:prstGeom>
                    <a:noFill/>
                    <a:ln>
                      <a:noFill/>
                    </a:ln>
                  </pic:spPr>
                </pic:pic>
              </a:graphicData>
            </a:graphic>
          </wp:inline>
        </w:drawing>
      </w:r>
    </w:p>
    <w:p w14:paraId="7B7B6B61" w14:textId="77777777" w:rsidR="006D059D" w:rsidRPr="00385ECB" w:rsidRDefault="007D0309" w:rsidP="006D059D">
      <w:pPr>
        <w:pStyle w:val="Caption"/>
        <w:rPr>
          <w:sz w:val="24"/>
          <w:szCs w:val="24"/>
          <w:lang w:val="en-GB"/>
          <w:rPrChange w:id="3256" w:author="Admin" w:date="2016-10-18T16:05:00Z">
            <w:rPr>
              <w:lang w:val="en-GB"/>
            </w:rPr>
          </w:rPrChange>
        </w:rPr>
        <w:pPrChange w:id="3257" w:author="Admin" w:date="2016-11-01T19:43:00Z">
          <w:pPr>
            <w:spacing w:after="228" w:line="262" w:lineRule="auto"/>
            <w:ind w:right="97"/>
            <w:jc w:val="center"/>
          </w:pPr>
        </w:pPrChange>
      </w:pPr>
      <w:del w:id="3258" w:author="Admin" w:date="2016-11-01T19:43:00Z">
        <w:r w:rsidRPr="00385ECB" w:rsidDel="006D059D">
          <w:rPr>
            <w:sz w:val="24"/>
            <w:szCs w:val="24"/>
            <w:lang w:val="en-GB"/>
            <w:rPrChange w:id="3259" w:author="Admin" w:date="2016-10-18T16:05:00Z">
              <w:rPr>
                <w:lang w:val="en-GB"/>
              </w:rPr>
            </w:rPrChange>
          </w:rPr>
          <w:delText>Figure 6.4: Rectangular IC guide for DIP IC holder tubes.</w:delText>
        </w:r>
      </w:del>
      <w:ins w:id="3260" w:author="Admin" w:date="2016-11-01T19:43:00Z">
        <w:r w:rsidR="006D059D" w:rsidRPr="00385ECB">
          <w:rPr>
            <w:lang w:val="en-GB"/>
          </w:rPr>
          <w:t>Figure 6.4: Rectangular IC guide for DIP IC holder tubes.</w:t>
        </w:r>
      </w:ins>
    </w:p>
    <w:p w14:paraId="48D35436" w14:textId="77777777" w:rsidR="00C261B9" w:rsidRPr="00385ECB" w:rsidRDefault="007D0309" w:rsidP="00754AB6">
      <w:pPr>
        <w:spacing w:after="0" w:line="360" w:lineRule="auto"/>
        <w:ind w:left="0" w:firstLine="0"/>
        <w:rPr>
          <w:ins w:id="3261" w:author="Admin" w:date="2016-10-18T16:24:00Z"/>
          <w:rFonts w:ascii="Arial" w:hAnsi="Arial" w:cs="Arial"/>
          <w:sz w:val="24"/>
          <w:szCs w:val="24"/>
          <w:lang w:val="en-GB"/>
        </w:rPr>
        <w:pPrChange w:id="3262" w:author="Admin" w:date="2016-10-18T16:11:00Z">
          <w:pPr>
            <w:spacing w:after="723"/>
            <w:ind w:left="1"/>
          </w:pPr>
        </w:pPrChange>
      </w:pPr>
      <w:r w:rsidRPr="00385ECB">
        <w:rPr>
          <w:rFonts w:ascii="Arial" w:hAnsi="Arial" w:cs="Arial"/>
          <w:sz w:val="24"/>
          <w:szCs w:val="24"/>
          <w:lang w:val="en-GB"/>
          <w:rPrChange w:id="3263" w:author="Admin" w:date="2016-10-18T16:05:00Z">
            <w:rPr>
              <w:lang w:val="en-GB"/>
            </w:rPr>
          </w:rPrChange>
        </w:rPr>
        <w:t>A detailed drawing of the final design of the IC Guides,</w:t>
      </w:r>
      <w:r w:rsidR="002B2D81">
        <w:rPr>
          <w:rFonts w:ascii="Arial" w:hAnsi="Arial" w:cs="Arial"/>
          <w:sz w:val="24"/>
          <w:szCs w:val="24"/>
          <w:lang w:val="en-GB"/>
        </w:rPr>
        <w:t xml:space="preserve"> DIP Components and DIP Holders</w:t>
      </w:r>
      <w:r w:rsidRPr="00385ECB">
        <w:rPr>
          <w:rFonts w:ascii="Arial" w:hAnsi="Arial" w:cs="Arial"/>
          <w:sz w:val="24"/>
          <w:szCs w:val="24"/>
          <w:lang w:val="en-GB"/>
          <w:rPrChange w:id="3264" w:author="Admin" w:date="2016-10-18T16:05:00Z">
            <w:rPr>
              <w:lang w:val="en-GB"/>
            </w:rPr>
          </w:rPrChange>
        </w:rPr>
        <w:t xml:space="preserve"> can be seen in Appendix B.1</w:t>
      </w:r>
      <w:r w:rsidR="002B2D81">
        <w:rPr>
          <w:rFonts w:ascii="Arial" w:hAnsi="Arial" w:cs="Arial"/>
          <w:sz w:val="24"/>
          <w:szCs w:val="24"/>
          <w:lang w:val="en-GB"/>
        </w:rPr>
        <w:t>:</w:t>
      </w:r>
      <w:r w:rsidRPr="00385ECB">
        <w:rPr>
          <w:rFonts w:ascii="Arial" w:hAnsi="Arial" w:cs="Arial"/>
          <w:sz w:val="24"/>
          <w:szCs w:val="24"/>
          <w:lang w:val="en-GB"/>
          <w:rPrChange w:id="3265" w:author="Admin" w:date="2016-10-18T16:05:00Z">
            <w:rPr>
              <w:lang w:val="en-GB"/>
            </w:rPr>
          </w:rPrChange>
        </w:rPr>
        <w:t xml:space="preserve"> IC Guide DIP Components and Appendix B.2</w:t>
      </w:r>
      <w:r w:rsidR="002B2D81">
        <w:rPr>
          <w:rFonts w:ascii="Arial" w:hAnsi="Arial" w:cs="Arial"/>
          <w:sz w:val="24"/>
          <w:szCs w:val="24"/>
          <w:lang w:val="en-GB"/>
        </w:rPr>
        <w:t>:</w:t>
      </w:r>
      <w:r w:rsidRPr="00385ECB">
        <w:rPr>
          <w:rFonts w:ascii="Arial" w:hAnsi="Arial" w:cs="Arial"/>
          <w:sz w:val="24"/>
          <w:szCs w:val="24"/>
          <w:lang w:val="en-GB"/>
          <w:rPrChange w:id="3266" w:author="Admin" w:date="2016-10-18T16:05:00Z">
            <w:rPr>
              <w:lang w:val="en-GB"/>
            </w:rPr>
          </w:rPrChange>
        </w:rPr>
        <w:t xml:space="preserve"> IC Guide DIP Holder.</w:t>
      </w:r>
    </w:p>
    <w:p w14:paraId="6E526BB7" w14:textId="77777777" w:rsidR="00E16EBA" w:rsidRPr="00385ECB" w:rsidRDefault="00E16EBA" w:rsidP="00754AB6">
      <w:pPr>
        <w:spacing w:after="0" w:line="360" w:lineRule="auto"/>
        <w:ind w:left="0" w:firstLine="0"/>
        <w:rPr>
          <w:rFonts w:ascii="Arial" w:hAnsi="Arial" w:cs="Arial"/>
          <w:sz w:val="24"/>
          <w:szCs w:val="24"/>
          <w:lang w:val="en-GB"/>
          <w:rPrChange w:id="3267" w:author="Admin" w:date="2016-10-18T16:05:00Z">
            <w:rPr>
              <w:lang w:val="en-GB"/>
            </w:rPr>
          </w:rPrChange>
        </w:rPr>
        <w:pPrChange w:id="3268" w:author="Admin" w:date="2016-10-18T16:11:00Z">
          <w:pPr>
            <w:spacing w:after="723"/>
            <w:ind w:left="1"/>
          </w:pPr>
        </w:pPrChange>
      </w:pPr>
    </w:p>
    <w:p w14:paraId="6AFB2BFC" w14:textId="77777777" w:rsidR="00C261B9" w:rsidRPr="00385ECB" w:rsidRDefault="007D0309" w:rsidP="00754AB6">
      <w:pPr>
        <w:pStyle w:val="Heading2"/>
        <w:spacing w:after="0" w:line="360" w:lineRule="auto"/>
        <w:ind w:left="0" w:firstLine="0"/>
        <w:jc w:val="both"/>
        <w:rPr>
          <w:ins w:id="3269" w:author="Admin" w:date="2016-10-18T16:24:00Z"/>
          <w:lang w:val="en-GB"/>
        </w:rPr>
        <w:pPrChange w:id="3270" w:author="Admin" w:date="2016-10-18T16:11:00Z">
          <w:pPr>
            <w:spacing w:after="723"/>
            <w:ind w:left="1"/>
          </w:pPr>
        </w:pPrChange>
      </w:pPr>
      <w:bookmarkStart w:id="3271" w:name="_Toc44058"/>
      <w:del w:id="3272" w:author="Admin" w:date="2016-10-18T16:24:00Z">
        <w:r w:rsidRPr="00385ECB" w:rsidDel="00E16EBA">
          <w:rPr>
            <w:rFonts w:eastAsia="Calibri"/>
            <w:lang w:val="en-GB"/>
            <w:rPrChange w:id="3273" w:author="Admin" w:date="2016-10-18T16:05:00Z">
              <w:rPr>
                <w:rFonts w:ascii="Calibri" w:eastAsia="Calibri" w:hAnsi="Calibri" w:cs="Calibri"/>
                <w:b/>
                <w:lang w:val="en-GB"/>
              </w:rPr>
            </w:rPrChange>
          </w:rPr>
          <w:tab/>
        </w:r>
      </w:del>
      <w:r w:rsidR="00E16EBA" w:rsidRPr="00385ECB">
        <w:rPr>
          <w:lang w:val="en-GB"/>
        </w:rPr>
        <w:t>6.2</w:t>
      </w:r>
      <w:r w:rsidR="00E16EBA" w:rsidRPr="00385ECB">
        <w:rPr>
          <w:lang w:val="en-GB"/>
        </w:rPr>
        <w:tab/>
        <w:t>DELIVERY MECHANISM</w:t>
      </w:r>
      <w:bookmarkEnd w:id="3271"/>
    </w:p>
    <w:p w14:paraId="40D360F4" w14:textId="77777777" w:rsidR="00E16EBA" w:rsidRPr="00385ECB" w:rsidRDefault="00E16EBA" w:rsidP="001C1ABF">
      <w:pPr>
        <w:rPr>
          <w:lang w:val="en-GB"/>
        </w:rPr>
      </w:pPr>
    </w:p>
    <w:p w14:paraId="083B349B" w14:textId="77777777" w:rsidR="00C261B9" w:rsidRPr="00385ECB" w:rsidRDefault="00946EF4" w:rsidP="00754AB6">
      <w:pPr>
        <w:spacing w:after="0" w:line="360" w:lineRule="auto"/>
        <w:ind w:left="0" w:firstLine="0"/>
        <w:rPr>
          <w:ins w:id="3274" w:author="Admin" w:date="2016-10-18T16:24:00Z"/>
          <w:rFonts w:ascii="Arial" w:hAnsi="Arial" w:cs="Arial"/>
          <w:sz w:val="24"/>
          <w:szCs w:val="24"/>
          <w:lang w:val="en-GB"/>
        </w:rPr>
        <w:pPrChange w:id="3275" w:author="Admin" w:date="2016-10-18T16:11:00Z">
          <w:pPr>
            <w:spacing w:after="636"/>
            <w:ind w:left="1"/>
          </w:pPr>
        </w:pPrChange>
      </w:pPr>
      <w:r>
        <w:rPr>
          <w:rFonts w:ascii="Arial" w:hAnsi="Arial" w:cs="Arial"/>
          <w:sz w:val="24"/>
          <w:szCs w:val="24"/>
          <w:lang w:val="en-GB"/>
        </w:rPr>
        <w:t>The delivery m</w:t>
      </w:r>
      <w:r w:rsidR="007D0309" w:rsidRPr="00385ECB">
        <w:rPr>
          <w:rFonts w:ascii="Arial" w:hAnsi="Arial" w:cs="Arial"/>
          <w:sz w:val="24"/>
          <w:szCs w:val="24"/>
          <w:lang w:val="en-GB"/>
          <w:rPrChange w:id="3276" w:author="Admin" w:date="2016-10-18T16:05:00Z">
            <w:rPr>
              <w:lang w:val="en-GB"/>
            </w:rPr>
          </w:rPrChange>
        </w:rPr>
        <w:t>echanism design and prototyping will be presented in this section</w:t>
      </w:r>
      <w:r w:rsidR="002B2D81">
        <w:rPr>
          <w:rFonts w:ascii="Arial" w:hAnsi="Arial" w:cs="Arial"/>
          <w:sz w:val="24"/>
          <w:szCs w:val="24"/>
          <w:lang w:val="en-GB"/>
        </w:rPr>
        <w:t>,</w:t>
      </w:r>
      <w:r w:rsidR="007D0309" w:rsidRPr="00385ECB">
        <w:rPr>
          <w:rFonts w:ascii="Arial" w:hAnsi="Arial" w:cs="Arial"/>
          <w:sz w:val="24"/>
          <w:szCs w:val="24"/>
          <w:lang w:val="en-GB"/>
          <w:rPrChange w:id="3277" w:author="Admin" w:date="2016-10-18T16:05:00Z">
            <w:rPr>
              <w:lang w:val="en-GB"/>
            </w:rPr>
          </w:rPrChange>
        </w:rPr>
        <w:t xml:space="preserve"> with version</w:t>
      </w:r>
      <w:r w:rsidR="002B2D81">
        <w:rPr>
          <w:rFonts w:ascii="Arial" w:hAnsi="Arial" w:cs="Arial"/>
          <w:sz w:val="24"/>
          <w:szCs w:val="24"/>
          <w:lang w:val="en-GB"/>
        </w:rPr>
        <w:t>s</w:t>
      </w:r>
      <w:r w:rsidR="007D0309" w:rsidRPr="00385ECB">
        <w:rPr>
          <w:rFonts w:ascii="Arial" w:hAnsi="Arial" w:cs="Arial"/>
          <w:sz w:val="24"/>
          <w:szCs w:val="24"/>
          <w:lang w:val="en-GB"/>
          <w:rPrChange w:id="3278" w:author="Admin" w:date="2016-10-18T16:05:00Z">
            <w:rPr>
              <w:lang w:val="en-GB"/>
            </w:rPr>
          </w:rPrChange>
        </w:rPr>
        <w:t xml:space="preserve"> ranging from the preliminary design to the final design.</w:t>
      </w:r>
    </w:p>
    <w:p w14:paraId="625DC81E" w14:textId="77777777" w:rsidR="00E16EBA" w:rsidRPr="00385ECB" w:rsidRDefault="00E16EBA" w:rsidP="00754AB6">
      <w:pPr>
        <w:spacing w:after="0" w:line="360" w:lineRule="auto"/>
        <w:ind w:left="0" w:firstLine="0"/>
        <w:rPr>
          <w:rFonts w:ascii="Arial" w:hAnsi="Arial" w:cs="Arial"/>
          <w:sz w:val="24"/>
          <w:szCs w:val="24"/>
          <w:lang w:val="en-GB"/>
          <w:rPrChange w:id="3279" w:author="Admin" w:date="2016-10-18T16:05:00Z">
            <w:rPr>
              <w:lang w:val="en-GB"/>
            </w:rPr>
          </w:rPrChange>
        </w:rPr>
        <w:pPrChange w:id="3280" w:author="Admin" w:date="2016-10-18T16:11:00Z">
          <w:pPr>
            <w:spacing w:after="636"/>
            <w:ind w:left="1"/>
          </w:pPr>
        </w:pPrChange>
      </w:pPr>
    </w:p>
    <w:p w14:paraId="42D30E60" w14:textId="77777777" w:rsidR="00C261B9" w:rsidRPr="00385ECB" w:rsidRDefault="007D0309" w:rsidP="00D12910">
      <w:pPr>
        <w:pStyle w:val="Heading3"/>
        <w:tabs>
          <w:tab w:val="clear" w:pos="977"/>
          <w:tab w:val="left" w:pos="990"/>
        </w:tabs>
        <w:rPr>
          <w:ins w:id="3281" w:author="Admin" w:date="2016-10-18T16:24:00Z"/>
        </w:rPr>
        <w:pPrChange w:id="3282" w:author="Admin" w:date="2016-10-18T16:39:00Z">
          <w:pPr>
            <w:spacing w:after="636"/>
            <w:ind w:left="1"/>
          </w:pPr>
        </w:pPrChange>
      </w:pPr>
      <w:bookmarkStart w:id="3283" w:name="_Toc44059"/>
      <w:del w:id="3284" w:author="Admin" w:date="2016-10-18T16:24:00Z">
        <w:r w:rsidRPr="00385ECB" w:rsidDel="00E16EBA">
          <w:rPr>
            <w:rPrChange w:id="3285" w:author="Admin" w:date="2016-10-18T16:05:00Z">
              <w:rPr>
                <w:rFonts w:ascii="Calibri" w:eastAsia="Calibri" w:hAnsi="Calibri" w:cs="Calibri"/>
                <w:b/>
                <w:lang w:val="en-GB"/>
              </w:rPr>
            </w:rPrChange>
          </w:rPr>
          <w:tab/>
        </w:r>
      </w:del>
      <w:r w:rsidRPr="00385ECB">
        <w:t>6.2.1</w:t>
      </w:r>
      <w:r w:rsidRPr="00385ECB">
        <w:tab/>
        <w:t>Vertical Roller Version 1</w:t>
      </w:r>
      <w:bookmarkEnd w:id="3283"/>
    </w:p>
    <w:p w14:paraId="35DB4CCC" w14:textId="77777777" w:rsidR="00E16EBA" w:rsidRPr="00385ECB" w:rsidRDefault="00E16EBA" w:rsidP="001C1ABF">
      <w:pPr>
        <w:rPr>
          <w:lang w:val="en-GB"/>
        </w:rPr>
      </w:pPr>
    </w:p>
    <w:p w14:paraId="391DF25F" w14:textId="77777777" w:rsidR="00C261B9" w:rsidRPr="00385ECB" w:rsidRDefault="00946EF4" w:rsidP="00754AB6">
      <w:pPr>
        <w:spacing w:after="0" w:line="360" w:lineRule="auto"/>
        <w:ind w:left="0" w:firstLine="0"/>
        <w:rPr>
          <w:ins w:id="3286" w:author="Admin" w:date="2016-10-18T16:24:00Z"/>
          <w:rFonts w:ascii="Arial" w:hAnsi="Arial" w:cs="Arial"/>
          <w:sz w:val="24"/>
          <w:szCs w:val="24"/>
          <w:lang w:val="en-GB"/>
        </w:rPr>
        <w:pPrChange w:id="3287" w:author="Admin" w:date="2016-10-18T16:11:00Z">
          <w:pPr>
            <w:spacing w:after="0"/>
            <w:ind w:left="1"/>
          </w:pPr>
        </w:pPrChange>
      </w:pPr>
      <w:r>
        <w:rPr>
          <w:rFonts w:ascii="Arial" w:hAnsi="Arial" w:cs="Arial"/>
          <w:sz w:val="24"/>
          <w:szCs w:val="24"/>
          <w:lang w:val="en-GB"/>
        </w:rPr>
        <w:t>The vertical r</w:t>
      </w:r>
      <w:r w:rsidR="007D0309" w:rsidRPr="00385ECB">
        <w:rPr>
          <w:rFonts w:ascii="Arial" w:hAnsi="Arial" w:cs="Arial"/>
          <w:sz w:val="24"/>
          <w:szCs w:val="24"/>
          <w:lang w:val="en-GB"/>
          <w:rPrChange w:id="3288" w:author="Admin" w:date="2016-10-18T16:05:00Z">
            <w:rPr>
              <w:lang w:val="en-GB"/>
            </w:rPr>
          </w:rPrChange>
        </w:rPr>
        <w:t>oller was named aft</w:t>
      </w:r>
      <w:r w:rsidR="002B2D81">
        <w:rPr>
          <w:rFonts w:ascii="Arial" w:hAnsi="Arial" w:cs="Arial"/>
          <w:sz w:val="24"/>
          <w:szCs w:val="24"/>
          <w:lang w:val="en-GB"/>
        </w:rPr>
        <w:t>er the axis the part pivoted on. T</w:t>
      </w:r>
      <w:r w:rsidR="007D0309" w:rsidRPr="00385ECB">
        <w:rPr>
          <w:rFonts w:ascii="Arial" w:hAnsi="Arial" w:cs="Arial"/>
          <w:sz w:val="24"/>
          <w:szCs w:val="24"/>
          <w:lang w:val="en-GB"/>
          <w:rPrChange w:id="3289" w:author="Admin" w:date="2016-10-18T16:05:00Z">
            <w:rPr>
              <w:lang w:val="en-GB"/>
            </w:rPr>
          </w:rPrChange>
        </w:rPr>
        <w:t xml:space="preserve">his pivoting motion was </w:t>
      </w:r>
      <w:r w:rsidR="002B2D81">
        <w:rPr>
          <w:rFonts w:ascii="Arial" w:hAnsi="Arial" w:cs="Arial"/>
          <w:sz w:val="24"/>
          <w:szCs w:val="24"/>
          <w:lang w:val="en-GB"/>
        </w:rPr>
        <w:t>performed</w:t>
      </w:r>
      <w:r w:rsidR="007D0309" w:rsidRPr="00385ECB">
        <w:rPr>
          <w:rFonts w:ascii="Arial" w:hAnsi="Arial" w:cs="Arial"/>
          <w:sz w:val="24"/>
          <w:szCs w:val="24"/>
          <w:lang w:val="en-GB"/>
          <w:rPrChange w:id="3290" w:author="Admin" w:date="2016-10-18T16:05:00Z">
            <w:rPr>
              <w:lang w:val="en-GB"/>
            </w:rPr>
          </w:rPrChange>
        </w:rPr>
        <w:t xml:space="preserve"> by a</w:t>
      </w:r>
      <w:r>
        <w:rPr>
          <w:rFonts w:ascii="Arial" w:hAnsi="Arial" w:cs="Arial"/>
          <w:sz w:val="24"/>
          <w:szCs w:val="24"/>
          <w:lang w:val="en-GB"/>
        </w:rPr>
        <w:t xml:space="preserve"> servo motor. This r</w:t>
      </w:r>
      <w:r w:rsidR="007D0309" w:rsidRPr="00385ECB">
        <w:rPr>
          <w:rFonts w:ascii="Arial" w:hAnsi="Arial" w:cs="Arial"/>
          <w:sz w:val="24"/>
          <w:szCs w:val="24"/>
          <w:lang w:val="en-GB"/>
          <w:rPrChange w:id="3291" w:author="Admin" w:date="2016-10-18T16:05:00Z">
            <w:rPr>
              <w:lang w:val="en-GB"/>
            </w:rPr>
          </w:rPrChange>
        </w:rPr>
        <w:t>oller was designed to be 3D printed using PLA or ABS.</w:t>
      </w:r>
    </w:p>
    <w:p w14:paraId="4CE7EC32" w14:textId="77777777" w:rsidR="00E16EBA" w:rsidRPr="00385ECB" w:rsidRDefault="00E16EBA" w:rsidP="00754AB6">
      <w:pPr>
        <w:spacing w:after="0" w:line="360" w:lineRule="auto"/>
        <w:ind w:left="0" w:firstLine="0"/>
        <w:rPr>
          <w:rFonts w:ascii="Arial" w:hAnsi="Arial" w:cs="Arial"/>
          <w:sz w:val="24"/>
          <w:szCs w:val="24"/>
          <w:lang w:val="en-GB"/>
          <w:rPrChange w:id="3292" w:author="Admin" w:date="2016-10-18T16:05:00Z">
            <w:rPr>
              <w:lang w:val="en-GB"/>
            </w:rPr>
          </w:rPrChange>
        </w:rPr>
        <w:pPrChange w:id="3293" w:author="Admin" w:date="2016-10-18T16:11:00Z">
          <w:pPr>
            <w:spacing w:after="0"/>
            <w:ind w:left="1"/>
          </w:pPr>
        </w:pPrChange>
      </w:pPr>
    </w:p>
    <w:p w14:paraId="785D1127" w14:textId="72B150E9" w:rsidR="00C261B9" w:rsidRPr="00385ECB" w:rsidRDefault="009F5C60" w:rsidP="00E16EBA">
      <w:pPr>
        <w:spacing w:after="0" w:line="360" w:lineRule="auto"/>
        <w:ind w:left="0" w:firstLine="0"/>
        <w:jc w:val="center"/>
        <w:rPr>
          <w:rFonts w:ascii="Arial" w:hAnsi="Arial" w:cs="Arial"/>
          <w:sz w:val="24"/>
          <w:szCs w:val="24"/>
          <w:lang w:val="en-GB"/>
          <w:rPrChange w:id="3294" w:author="Admin" w:date="2016-10-18T16:05:00Z">
            <w:rPr>
              <w:lang w:val="en-GB"/>
            </w:rPr>
          </w:rPrChange>
        </w:rPr>
        <w:pPrChange w:id="3295" w:author="Admin" w:date="2016-10-18T16:24:00Z">
          <w:pPr>
            <w:spacing w:after="319" w:line="259" w:lineRule="auto"/>
            <w:ind w:left="2230" w:firstLine="0"/>
            <w:jc w:val="left"/>
          </w:pPr>
        </w:pPrChange>
      </w:pPr>
      <w:r w:rsidRPr="00385ECB">
        <w:rPr>
          <w:rFonts w:ascii="Arial" w:hAnsi="Arial" w:cs="Arial"/>
          <w:noProof/>
          <w:sz w:val="24"/>
          <w:szCs w:val="24"/>
          <w:rPrChange w:id="3296" w:author="Admin" w:date="2016-10-18T16:05:00Z">
            <w:rPr>
              <w:rFonts w:ascii="Arial" w:hAnsi="Arial" w:cs="Arial"/>
              <w:noProof/>
              <w:sz w:val="24"/>
              <w:szCs w:val="24"/>
            </w:rPr>
          </w:rPrChange>
        </w:rPr>
        <w:drawing>
          <wp:inline distT="0" distB="0" distL="0" distR="0" wp14:anchorId="1C85EA6E" wp14:editId="49739894">
            <wp:extent cx="3286125" cy="1866900"/>
            <wp:effectExtent l="0" t="0" r="9525" b="0"/>
            <wp:docPr id="24" name="Picture 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86125" cy="1866900"/>
                    </a:xfrm>
                    <a:prstGeom prst="rect">
                      <a:avLst/>
                    </a:prstGeom>
                    <a:noFill/>
                    <a:ln>
                      <a:noFill/>
                    </a:ln>
                  </pic:spPr>
                </pic:pic>
              </a:graphicData>
            </a:graphic>
          </wp:inline>
        </w:drawing>
      </w:r>
    </w:p>
    <w:p w14:paraId="256800F4" w14:textId="77777777" w:rsidR="006D059D" w:rsidRPr="00385ECB" w:rsidRDefault="007D0309" w:rsidP="006D059D">
      <w:pPr>
        <w:pStyle w:val="Caption"/>
        <w:rPr>
          <w:ins w:id="3297" w:author="Admin" w:date="2016-11-01T19:43:00Z"/>
          <w:sz w:val="24"/>
          <w:szCs w:val="24"/>
          <w:lang w:val="en-GB"/>
        </w:rPr>
        <w:pPrChange w:id="3298" w:author="Admin" w:date="2016-11-01T19:43:00Z">
          <w:pPr>
            <w:spacing w:after="228" w:line="262" w:lineRule="auto"/>
            <w:ind w:right="97"/>
            <w:jc w:val="center"/>
          </w:pPr>
        </w:pPrChange>
      </w:pPr>
      <w:del w:id="3299" w:author="Admin" w:date="2016-11-01T19:43:00Z">
        <w:r w:rsidRPr="00385ECB" w:rsidDel="006D059D">
          <w:rPr>
            <w:sz w:val="24"/>
            <w:szCs w:val="24"/>
            <w:lang w:val="en-GB"/>
            <w:rPrChange w:id="3300" w:author="Admin" w:date="2016-10-18T16:05:00Z">
              <w:rPr>
                <w:lang w:val="en-GB"/>
              </w:rPr>
            </w:rPrChange>
          </w:rPr>
          <w:delText>Figure 6.5: Vertical Roller and Housing Delivery mechanism.</w:delText>
        </w:r>
      </w:del>
    </w:p>
    <w:p w14:paraId="21F946D1" w14:textId="77777777" w:rsidR="006D059D" w:rsidRPr="00385ECB" w:rsidRDefault="006D059D" w:rsidP="006D059D">
      <w:pPr>
        <w:pStyle w:val="Caption"/>
        <w:rPr>
          <w:sz w:val="24"/>
          <w:szCs w:val="24"/>
          <w:lang w:val="en-GB"/>
          <w:rPrChange w:id="3301" w:author="Admin" w:date="2016-10-18T16:05:00Z">
            <w:rPr>
              <w:lang w:val="en-GB"/>
            </w:rPr>
          </w:rPrChange>
        </w:rPr>
        <w:pPrChange w:id="3302" w:author="Admin" w:date="2016-11-01T19:43:00Z">
          <w:pPr>
            <w:spacing w:after="228" w:line="262" w:lineRule="auto"/>
            <w:ind w:right="97"/>
            <w:jc w:val="center"/>
          </w:pPr>
        </w:pPrChange>
      </w:pPr>
      <w:ins w:id="3303" w:author="Admin" w:date="2016-11-01T19:43:00Z">
        <w:r w:rsidRPr="00385ECB">
          <w:rPr>
            <w:lang w:val="en-GB"/>
          </w:rPr>
          <w:t>Figure 6.5: Vertical Roller and Housing Delivery mechanism.</w:t>
        </w:r>
      </w:ins>
    </w:p>
    <w:p w14:paraId="731E7FE9" w14:textId="77777777" w:rsidR="00E16EBA" w:rsidRPr="00385ECB" w:rsidRDefault="00E16EBA" w:rsidP="00754AB6">
      <w:pPr>
        <w:spacing w:after="0" w:line="360" w:lineRule="auto"/>
        <w:ind w:left="0" w:firstLine="0"/>
        <w:rPr>
          <w:ins w:id="3304" w:author="Admin" w:date="2016-10-18T16:24:00Z"/>
          <w:rFonts w:ascii="Arial" w:hAnsi="Arial" w:cs="Arial"/>
          <w:sz w:val="24"/>
          <w:szCs w:val="24"/>
          <w:lang w:val="en-GB"/>
        </w:rPr>
        <w:pPrChange w:id="3305" w:author="Admin" w:date="2016-10-18T16:11:00Z">
          <w:pPr>
            <w:spacing w:after="0"/>
            <w:ind w:left="1"/>
          </w:pPr>
        </w:pPrChange>
      </w:pPr>
    </w:p>
    <w:p w14:paraId="741E127D" w14:textId="77777777" w:rsidR="00C261B9" w:rsidRPr="00385ECB" w:rsidRDefault="00C329A4" w:rsidP="00754AB6">
      <w:pPr>
        <w:spacing w:after="0" w:line="360" w:lineRule="auto"/>
        <w:ind w:left="0" w:firstLine="0"/>
        <w:rPr>
          <w:ins w:id="3306" w:author="Admin" w:date="2016-10-18T16:39:00Z"/>
          <w:rFonts w:ascii="Arial" w:hAnsi="Arial" w:cs="Arial"/>
          <w:sz w:val="24"/>
          <w:szCs w:val="24"/>
          <w:lang w:val="en-GB"/>
        </w:rPr>
        <w:pPrChange w:id="3307" w:author="Admin" w:date="2016-10-18T16:11:00Z">
          <w:pPr>
            <w:spacing w:after="0"/>
            <w:ind w:left="1"/>
          </w:pPr>
        </w:pPrChange>
      </w:pPr>
      <w:r>
        <w:rPr>
          <w:rFonts w:ascii="Arial" w:hAnsi="Arial" w:cs="Arial"/>
          <w:sz w:val="24"/>
          <w:szCs w:val="24"/>
          <w:lang w:val="en-GB"/>
        </w:rPr>
        <w:t xml:space="preserve">As </w:t>
      </w:r>
      <w:del w:id="3308" w:author="Admin" w:date="2016-10-18T16:48:00Z">
        <w:r w:rsidRPr="00385ECB" w:rsidDel="00686EE4">
          <w:rPr>
            <w:rFonts w:ascii="Arial" w:hAnsi="Arial" w:cs="Arial"/>
            <w:sz w:val="24"/>
            <w:szCs w:val="24"/>
            <w:lang w:val="en-GB"/>
            <w:rPrChange w:id="3309" w:author="Admin" w:date="2016-10-18T16:05:00Z">
              <w:rPr>
                <w:lang w:val="en-GB"/>
              </w:rPr>
            </w:rPrChange>
          </w:rPr>
          <w:delText>labeled</w:delText>
        </w:r>
      </w:del>
      <w:ins w:id="3310" w:author="Admin" w:date="2016-10-18T16:48:00Z">
        <w:r w:rsidRPr="00385ECB">
          <w:rPr>
            <w:rFonts w:ascii="Arial" w:hAnsi="Arial" w:cs="Arial"/>
            <w:sz w:val="24"/>
            <w:szCs w:val="24"/>
            <w:lang w:val="en-GB"/>
          </w:rPr>
          <w:t>labelled</w:t>
        </w:r>
      </w:ins>
      <w:r w:rsidRPr="00385ECB">
        <w:rPr>
          <w:rFonts w:ascii="Arial" w:hAnsi="Arial" w:cs="Arial"/>
          <w:sz w:val="24"/>
          <w:szCs w:val="24"/>
          <w:lang w:val="en-GB"/>
          <w:rPrChange w:id="3311" w:author="Admin" w:date="2016-10-18T16:05:00Z">
            <w:rPr>
              <w:lang w:val="en-GB"/>
            </w:rPr>
          </w:rPrChange>
        </w:rPr>
        <w:t xml:space="preserve"> in the Figure 6.5</w:t>
      </w:r>
      <w:r>
        <w:rPr>
          <w:rFonts w:ascii="Arial" w:hAnsi="Arial" w:cs="Arial"/>
          <w:sz w:val="24"/>
          <w:szCs w:val="24"/>
          <w:lang w:val="en-GB"/>
        </w:rPr>
        <w:t>,</w:t>
      </w:r>
      <w:r w:rsidRPr="00385ECB">
        <w:rPr>
          <w:rFonts w:ascii="Arial" w:hAnsi="Arial" w:cs="Arial"/>
          <w:sz w:val="24"/>
          <w:szCs w:val="24"/>
          <w:lang w:val="en-GB"/>
          <w:rPrChange w:id="3312" w:author="Admin" w:date="2016-10-18T16:05:00Z">
            <w:rPr>
              <w:lang w:val="en-GB"/>
            </w:rPr>
          </w:rPrChange>
        </w:rPr>
        <w:t xml:space="preserve"> </w:t>
      </w:r>
      <w:r w:rsidR="00946EF4">
        <w:rPr>
          <w:rFonts w:ascii="Arial" w:hAnsi="Arial" w:cs="Arial"/>
          <w:sz w:val="24"/>
          <w:szCs w:val="24"/>
          <w:lang w:val="en-GB"/>
        </w:rPr>
        <w:t>the vertical r</w:t>
      </w:r>
      <w:r>
        <w:rPr>
          <w:rFonts w:ascii="Arial" w:hAnsi="Arial" w:cs="Arial"/>
          <w:sz w:val="24"/>
          <w:szCs w:val="24"/>
          <w:lang w:val="en-GB"/>
        </w:rPr>
        <w:t>oller</w:t>
      </w:r>
      <w:r w:rsidR="007D0309" w:rsidRPr="00385ECB">
        <w:rPr>
          <w:rFonts w:ascii="Arial" w:hAnsi="Arial" w:cs="Arial"/>
          <w:sz w:val="24"/>
          <w:szCs w:val="24"/>
          <w:lang w:val="en-GB"/>
          <w:rPrChange w:id="3313" w:author="Admin" w:date="2016-10-18T16:05:00Z">
            <w:rPr>
              <w:lang w:val="en-GB"/>
            </w:rPr>
          </w:rPrChange>
        </w:rPr>
        <w:t xml:space="preserve"> </w:t>
      </w:r>
      <w:r>
        <w:rPr>
          <w:rFonts w:ascii="Arial" w:hAnsi="Arial" w:cs="Arial"/>
          <w:sz w:val="24"/>
          <w:szCs w:val="24"/>
          <w:lang w:val="en-GB"/>
        </w:rPr>
        <w:t>is situated in the “</w:t>
      </w:r>
      <w:r w:rsidR="007D0309" w:rsidRPr="00385ECB">
        <w:rPr>
          <w:rFonts w:ascii="Arial" w:hAnsi="Arial" w:cs="Arial"/>
          <w:sz w:val="24"/>
          <w:szCs w:val="24"/>
          <w:lang w:val="en-GB"/>
          <w:rPrChange w:id="3314" w:author="Admin" w:date="2016-10-18T16:05:00Z">
            <w:rPr>
              <w:lang w:val="en-GB"/>
            </w:rPr>
          </w:rPrChange>
        </w:rPr>
        <w:t xml:space="preserve">Housing Structure”, </w:t>
      </w:r>
      <w:r>
        <w:rPr>
          <w:rFonts w:ascii="Arial" w:hAnsi="Arial" w:cs="Arial"/>
          <w:sz w:val="24"/>
          <w:szCs w:val="24"/>
          <w:lang w:val="en-GB"/>
        </w:rPr>
        <w:t xml:space="preserve">which is </w:t>
      </w:r>
      <w:r w:rsidR="007D0309" w:rsidRPr="00385ECB">
        <w:rPr>
          <w:rFonts w:ascii="Arial" w:hAnsi="Arial" w:cs="Arial"/>
          <w:sz w:val="24"/>
          <w:szCs w:val="24"/>
          <w:lang w:val="en-GB"/>
          <w:rPrChange w:id="3315" w:author="Admin" w:date="2016-10-18T16:05:00Z">
            <w:rPr>
              <w:lang w:val="en-GB"/>
            </w:rPr>
          </w:rPrChange>
        </w:rPr>
        <w:t xml:space="preserve">made of 2mm </w:t>
      </w:r>
      <w:del w:id="3316" w:author="Admin" w:date="2016-10-18T16:51:00Z">
        <w:r w:rsidR="007D0309" w:rsidRPr="00385ECB" w:rsidDel="00686EE4">
          <w:rPr>
            <w:rFonts w:ascii="Arial" w:hAnsi="Arial" w:cs="Arial"/>
            <w:sz w:val="24"/>
            <w:szCs w:val="24"/>
            <w:lang w:val="en-GB"/>
            <w:rPrChange w:id="3317" w:author="Admin" w:date="2016-10-18T16:05:00Z">
              <w:rPr>
                <w:lang w:val="en-GB"/>
              </w:rPr>
            </w:rPrChange>
          </w:rPr>
          <w:delText>perspex</w:delText>
        </w:r>
      </w:del>
      <w:ins w:id="3318" w:author="Admin" w:date="2016-10-18T16:51:00Z">
        <w:r w:rsidR="00686EE4" w:rsidRPr="00385ECB">
          <w:rPr>
            <w:rFonts w:ascii="Arial" w:hAnsi="Arial" w:cs="Arial"/>
            <w:sz w:val="24"/>
            <w:szCs w:val="24"/>
            <w:lang w:val="en-GB"/>
          </w:rPr>
          <w:t>Perspex</w:t>
        </w:r>
      </w:ins>
      <w:r w:rsidR="007D0309" w:rsidRPr="00385ECB">
        <w:rPr>
          <w:rFonts w:ascii="Arial" w:hAnsi="Arial" w:cs="Arial"/>
          <w:sz w:val="24"/>
          <w:szCs w:val="24"/>
          <w:lang w:val="en-GB"/>
          <w:rPrChange w:id="3319" w:author="Admin" w:date="2016-10-18T16:05:00Z">
            <w:rPr>
              <w:lang w:val="en-GB"/>
            </w:rPr>
          </w:rPrChange>
        </w:rPr>
        <w:t xml:space="preserve">, </w:t>
      </w:r>
      <w:r w:rsidR="00946EF4">
        <w:rPr>
          <w:rFonts w:ascii="Arial" w:hAnsi="Arial" w:cs="Arial"/>
          <w:sz w:val="24"/>
          <w:szCs w:val="24"/>
          <w:lang w:val="en-GB"/>
        </w:rPr>
        <w:t>which</w:t>
      </w:r>
      <w:r w:rsidR="007D0309" w:rsidRPr="00385ECB">
        <w:rPr>
          <w:rFonts w:ascii="Arial" w:hAnsi="Arial" w:cs="Arial"/>
          <w:sz w:val="24"/>
          <w:szCs w:val="24"/>
          <w:lang w:val="en-GB"/>
          <w:rPrChange w:id="3320" w:author="Admin" w:date="2016-10-18T16:05:00Z">
            <w:rPr>
              <w:lang w:val="en-GB"/>
            </w:rPr>
          </w:rPrChange>
        </w:rPr>
        <w:t xml:space="preserve"> would enable it to pivot on the vertical axis with the assist</w:t>
      </w:r>
      <w:r w:rsidR="00946EF4">
        <w:rPr>
          <w:rFonts w:ascii="Arial" w:hAnsi="Arial" w:cs="Arial"/>
          <w:sz w:val="24"/>
          <w:szCs w:val="24"/>
          <w:lang w:val="en-GB"/>
        </w:rPr>
        <w:t>ance of a servo motor. The h</w:t>
      </w:r>
      <w:r w:rsidR="007D0309" w:rsidRPr="00385ECB">
        <w:rPr>
          <w:rFonts w:ascii="Arial" w:hAnsi="Arial" w:cs="Arial"/>
          <w:sz w:val="24"/>
          <w:szCs w:val="24"/>
          <w:lang w:val="en-GB"/>
          <w:rPrChange w:id="3321" w:author="Admin" w:date="2016-10-18T16:05:00Z">
            <w:rPr>
              <w:lang w:val="en-GB"/>
            </w:rPr>
          </w:rPrChange>
        </w:rPr>
        <w:t>ousi</w:t>
      </w:r>
      <w:r w:rsidR="00946EF4">
        <w:rPr>
          <w:rFonts w:ascii="Arial" w:hAnsi="Arial" w:cs="Arial"/>
          <w:sz w:val="24"/>
          <w:szCs w:val="24"/>
          <w:lang w:val="en-GB"/>
        </w:rPr>
        <w:t>ng s</w:t>
      </w:r>
      <w:r>
        <w:rPr>
          <w:rFonts w:ascii="Arial" w:hAnsi="Arial" w:cs="Arial"/>
          <w:sz w:val="24"/>
          <w:szCs w:val="24"/>
          <w:lang w:val="en-GB"/>
        </w:rPr>
        <w:t>tructure had a width of 103</w:t>
      </w:r>
      <w:r w:rsidR="007D0309" w:rsidRPr="00385ECB">
        <w:rPr>
          <w:rFonts w:ascii="Arial" w:hAnsi="Arial" w:cs="Arial"/>
          <w:sz w:val="24"/>
          <w:szCs w:val="24"/>
          <w:lang w:val="en-GB"/>
          <w:rPrChange w:id="3322" w:author="Admin" w:date="2016-10-18T16:05:00Z">
            <w:rPr>
              <w:lang w:val="en-GB"/>
            </w:rPr>
          </w:rPrChange>
        </w:rPr>
        <w:t>mm to keep it stable</w:t>
      </w:r>
      <w:r>
        <w:rPr>
          <w:rFonts w:ascii="Arial" w:hAnsi="Arial" w:cs="Arial"/>
          <w:sz w:val="24"/>
          <w:szCs w:val="24"/>
          <w:lang w:val="en-GB"/>
        </w:rPr>
        <w:t>,</w:t>
      </w:r>
      <w:r w:rsidR="007D0309" w:rsidRPr="00385ECB">
        <w:rPr>
          <w:rFonts w:ascii="Arial" w:hAnsi="Arial" w:cs="Arial"/>
          <w:sz w:val="24"/>
          <w:szCs w:val="24"/>
          <w:lang w:val="en-GB"/>
          <w:rPrChange w:id="3323" w:author="Admin" w:date="2016-10-18T16:05:00Z">
            <w:rPr>
              <w:lang w:val="en-GB"/>
            </w:rPr>
          </w:rPrChange>
        </w:rPr>
        <w:t xml:space="preserve"> allowing for 9 delivery</w:t>
      </w:r>
      <w:r>
        <w:rPr>
          <w:rFonts w:ascii="Arial" w:hAnsi="Arial" w:cs="Arial"/>
          <w:sz w:val="24"/>
          <w:szCs w:val="24"/>
          <w:lang w:val="en-GB"/>
        </w:rPr>
        <w:t xml:space="preserve"> mechanisms to be placed on a 1</w:t>
      </w:r>
      <w:r w:rsidR="00946EF4">
        <w:rPr>
          <w:rFonts w:ascii="Arial" w:hAnsi="Arial" w:cs="Arial"/>
          <w:sz w:val="24"/>
          <w:szCs w:val="24"/>
          <w:lang w:val="en-GB"/>
        </w:rPr>
        <w:t>m span. The design of the r</w:t>
      </w:r>
      <w:r w:rsidR="007D0309" w:rsidRPr="00385ECB">
        <w:rPr>
          <w:rFonts w:ascii="Arial" w:hAnsi="Arial" w:cs="Arial"/>
          <w:sz w:val="24"/>
          <w:szCs w:val="24"/>
          <w:lang w:val="en-GB"/>
          <w:rPrChange w:id="3324" w:author="Admin" w:date="2016-10-18T16:05:00Z">
            <w:rPr>
              <w:lang w:val="en-GB"/>
            </w:rPr>
          </w:rPrChange>
        </w:rPr>
        <w:t>oller consisted of a bucket for</w:t>
      </w:r>
      <w:r>
        <w:rPr>
          <w:rFonts w:ascii="Arial" w:hAnsi="Arial" w:cs="Arial"/>
          <w:sz w:val="24"/>
          <w:szCs w:val="24"/>
          <w:lang w:val="en-GB"/>
        </w:rPr>
        <w:t xml:space="preserve"> the DIP component to drop into. T</w:t>
      </w:r>
      <w:r w:rsidR="007D0309" w:rsidRPr="00385ECB">
        <w:rPr>
          <w:rFonts w:ascii="Arial" w:hAnsi="Arial" w:cs="Arial"/>
          <w:sz w:val="24"/>
          <w:szCs w:val="24"/>
          <w:lang w:val="en-GB"/>
          <w:rPrChange w:id="3325" w:author="Admin" w:date="2016-10-18T16:05:00Z">
            <w:rPr>
              <w:lang w:val="en-GB"/>
            </w:rPr>
          </w:rPrChange>
        </w:rPr>
        <w:t>his bucket would be situated on a wheel that would pivot the bucket from a position where a component would drop into the bucket. The bucket was designed to accommodate a component with splayed legs</w:t>
      </w:r>
      <w:r>
        <w:rPr>
          <w:rFonts w:ascii="Arial" w:hAnsi="Arial" w:cs="Arial"/>
          <w:sz w:val="24"/>
          <w:szCs w:val="24"/>
          <w:lang w:val="en-GB"/>
        </w:rPr>
        <w:t>,</w:t>
      </w:r>
      <w:r w:rsidR="007D0309" w:rsidRPr="00385ECB">
        <w:rPr>
          <w:rFonts w:ascii="Arial" w:hAnsi="Arial" w:cs="Arial"/>
          <w:sz w:val="24"/>
          <w:szCs w:val="24"/>
          <w:lang w:val="en-GB"/>
          <w:rPrChange w:id="3326" w:author="Admin" w:date="2016-10-18T16:05:00Z">
            <w:rPr>
              <w:lang w:val="en-GB"/>
            </w:rPr>
          </w:rPrChange>
        </w:rPr>
        <w:t xml:space="preserve"> </w:t>
      </w:r>
      <w:r w:rsidR="00946EF4">
        <w:rPr>
          <w:rFonts w:ascii="Arial" w:hAnsi="Arial" w:cs="Arial"/>
          <w:sz w:val="24"/>
          <w:szCs w:val="24"/>
          <w:lang w:val="en-GB"/>
        </w:rPr>
        <w:t>therefore</w:t>
      </w:r>
      <w:r w:rsidR="007D0309" w:rsidRPr="00385ECB">
        <w:rPr>
          <w:rFonts w:ascii="Arial" w:hAnsi="Arial" w:cs="Arial"/>
          <w:sz w:val="24"/>
          <w:szCs w:val="24"/>
          <w:lang w:val="en-GB"/>
          <w:rPrChange w:id="3327" w:author="Admin" w:date="2016-10-18T16:05:00Z">
            <w:rPr>
              <w:lang w:val="en-GB"/>
            </w:rPr>
          </w:rPrChange>
        </w:rPr>
        <w:t xml:space="preserve"> took on a trapezoidal shape. The dimensions of the bucket where determined by measuring </w:t>
      </w:r>
      <w:r>
        <w:rPr>
          <w:rFonts w:ascii="Arial" w:hAnsi="Arial" w:cs="Arial"/>
          <w:sz w:val="24"/>
          <w:szCs w:val="24"/>
          <w:lang w:val="en-GB"/>
        </w:rPr>
        <w:t xml:space="preserve">the </w:t>
      </w:r>
      <w:r w:rsidR="007D0309" w:rsidRPr="00385ECB">
        <w:rPr>
          <w:rFonts w:ascii="Arial" w:hAnsi="Arial" w:cs="Arial"/>
          <w:sz w:val="24"/>
          <w:szCs w:val="24"/>
          <w:lang w:val="en-GB"/>
          <w:rPrChange w:id="3328" w:author="Admin" w:date="2016-10-18T16:05:00Z">
            <w:rPr>
              <w:lang w:val="en-GB"/>
            </w:rPr>
          </w:rPrChange>
        </w:rPr>
        <w:t>dimensions on a DIP component. The wheel would then pivot to a position whe</w:t>
      </w:r>
      <w:r>
        <w:rPr>
          <w:rFonts w:ascii="Arial" w:hAnsi="Arial" w:cs="Arial"/>
          <w:sz w:val="24"/>
          <w:szCs w:val="24"/>
          <w:lang w:val="en-GB"/>
        </w:rPr>
        <w:t xml:space="preserve">re the component would fall out. This position is depicted in </w:t>
      </w:r>
      <w:r w:rsidR="007D0309" w:rsidRPr="00385ECB">
        <w:rPr>
          <w:rFonts w:ascii="Arial" w:hAnsi="Arial" w:cs="Arial"/>
          <w:sz w:val="24"/>
          <w:szCs w:val="24"/>
          <w:lang w:val="en-GB"/>
          <w:rPrChange w:id="3329" w:author="Admin" w:date="2016-10-18T16:05:00Z">
            <w:rPr>
              <w:lang w:val="en-GB"/>
            </w:rPr>
          </w:rPrChange>
        </w:rPr>
        <w:t xml:space="preserve">Figure 6.5. </w:t>
      </w:r>
      <w:r w:rsidR="00EF447A" w:rsidRPr="00385ECB">
        <w:rPr>
          <w:rFonts w:ascii="Arial" w:hAnsi="Arial" w:cs="Arial"/>
          <w:sz w:val="24"/>
          <w:szCs w:val="24"/>
          <w:lang w:val="en-GB"/>
          <w:rPrChange w:id="3330" w:author="Admin" w:date="2016-10-18T16:05:00Z">
            <w:rPr>
              <w:lang w:val="en-GB"/>
            </w:rPr>
          </w:rPrChange>
        </w:rPr>
        <w:t xml:space="preserve">A plate </w:t>
      </w:r>
      <w:del w:id="3331" w:author="Admin" w:date="2016-10-18T16:48:00Z">
        <w:r w:rsidR="00EF447A" w:rsidRPr="00385ECB" w:rsidDel="00686EE4">
          <w:rPr>
            <w:rFonts w:ascii="Arial" w:hAnsi="Arial" w:cs="Arial"/>
            <w:sz w:val="24"/>
            <w:szCs w:val="24"/>
            <w:lang w:val="en-GB"/>
            <w:rPrChange w:id="3332" w:author="Admin" w:date="2016-10-18T16:05:00Z">
              <w:rPr>
                <w:lang w:val="en-GB"/>
              </w:rPr>
            </w:rPrChange>
          </w:rPr>
          <w:delText>labeled</w:delText>
        </w:r>
      </w:del>
      <w:ins w:id="3333" w:author="Admin" w:date="2016-10-18T16:48:00Z">
        <w:r w:rsidR="00EF447A" w:rsidRPr="00385ECB">
          <w:rPr>
            <w:rFonts w:ascii="Arial" w:hAnsi="Arial" w:cs="Arial"/>
            <w:sz w:val="24"/>
            <w:szCs w:val="24"/>
            <w:lang w:val="en-GB"/>
          </w:rPr>
          <w:t>labelled</w:t>
        </w:r>
      </w:ins>
      <w:r w:rsidR="00EF447A" w:rsidRPr="00385ECB">
        <w:rPr>
          <w:rFonts w:ascii="Arial" w:hAnsi="Arial" w:cs="Arial"/>
          <w:sz w:val="24"/>
          <w:szCs w:val="24"/>
          <w:lang w:val="en-GB"/>
          <w:rPrChange w:id="3334" w:author="Admin" w:date="2016-10-18T16:05:00Z">
            <w:rPr>
              <w:lang w:val="en-GB"/>
            </w:rPr>
          </w:rPrChange>
        </w:rPr>
        <w:t xml:space="preserve"> </w:t>
      </w:r>
      <w:ins w:id="3335" w:author="Admin" w:date="2016-11-01T20:01:00Z">
        <w:r w:rsidR="00EF447A" w:rsidRPr="00385ECB">
          <w:rPr>
            <w:rFonts w:ascii="Arial" w:hAnsi="Arial" w:cs="Arial"/>
            <w:sz w:val="24"/>
            <w:szCs w:val="24"/>
            <w:lang w:val="en-GB"/>
          </w:rPr>
          <w:t>"</w:t>
        </w:r>
      </w:ins>
      <w:del w:id="3336" w:author="Admin" w:date="2016-11-01T20:01:00Z">
        <w:r w:rsidR="00EF447A" w:rsidRPr="00385ECB" w:rsidDel="00822CC6">
          <w:rPr>
            <w:rFonts w:ascii="Arial" w:hAnsi="Arial" w:cs="Arial"/>
            <w:sz w:val="24"/>
            <w:szCs w:val="24"/>
            <w:lang w:val="en-GB"/>
            <w:rPrChange w:id="3337" w:author="Admin" w:date="2016-10-18T16:05:00Z">
              <w:rPr>
                <w:lang w:val="en-GB"/>
              </w:rPr>
            </w:rPrChange>
          </w:rPr>
          <w:delText>”</w:delText>
        </w:r>
      </w:del>
      <w:r w:rsidR="00EF447A" w:rsidRPr="00385ECB">
        <w:rPr>
          <w:rFonts w:ascii="Arial" w:hAnsi="Arial" w:cs="Arial"/>
          <w:sz w:val="24"/>
          <w:szCs w:val="24"/>
          <w:lang w:val="en-GB"/>
          <w:rPrChange w:id="3338" w:author="Admin" w:date="2016-10-18T16:05:00Z">
            <w:rPr>
              <w:lang w:val="en-GB"/>
            </w:rPr>
          </w:rPrChange>
        </w:rPr>
        <w:t xml:space="preserve">Guide plate” was designed to force components to fall away from the housing if they fell straight down. The </w:t>
      </w:r>
      <w:r>
        <w:rPr>
          <w:rFonts w:ascii="Arial" w:hAnsi="Arial" w:cs="Arial"/>
          <w:sz w:val="24"/>
          <w:szCs w:val="24"/>
          <w:lang w:val="en-GB"/>
        </w:rPr>
        <w:t>“IC Guide” guides the components into the bucket. T</w:t>
      </w:r>
      <w:r w:rsidR="00EF447A" w:rsidRPr="00385ECB">
        <w:rPr>
          <w:rFonts w:ascii="Arial" w:hAnsi="Arial" w:cs="Arial"/>
          <w:sz w:val="24"/>
          <w:szCs w:val="24"/>
          <w:lang w:val="en-GB"/>
          <w:rPrChange w:id="3339" w:author="Admin" w:date="2016-10-18T16:05:00Z">
            <w:rPr>
              <w:lang w:val="en-GB"/>
            </w:rPr>
          </w:rPrChange>
        </w:rPr>
        <w:t xml:space="preserve">he design of the IC guide </w:t>
      </w:r>
      <w:del w:id="3340" w:author="Admin" w:date="2016-11-01T20:01:00Z">
        <w:r w:rsidR="00EF447A" w:rsidRPr="00385ECB" w:rsidDel="00EF447A">
          <w:rPr>
            <w:rFonts w:ascii="Arial" w:hAnsi="Arial" w:cs="Arial"/>
            <w:sz w:val="24"/>
            <w:szCs w:val="24"/>
            <w:lang w:val="en-GB"/>
            <w:rPrChange w:id="3341" w:author="Admin" w:date="2016-10-18T16:05:00Z">
              <w:rPr>
                <w:lang w:val="en-GB"/>
              </w:rPr>
            </w:rPrChange>
          </w:rPr>
          <w:delText>are</w:delText>
        </w:r>
      </w:del>
      <w:ins w:id="3342" w:author="Admin" w:date="2016-11-01T20:01:00Z">
        <w:r w:rsidR="00EF447A" w:rsidRPr="00385ECB">
          <w:rPr>
            <w:rFonts w:ascii="Arial" w:hAnsi="Arial" w:cs="Arial"/>
            <w:sz w:val="24"/>
            <w:szCs w:val="24"/>
            <w:lang w:val="en-GB"/>
          </w:rPr>
          <w:t>is</w:t>
        </w:r>
      </w:ins>
      <w:r w:rsidR="00EF447A" w:rsidRPr="00385ECB">
        <w:rPr>
          <w:rFonts w:ascii="Arial" w:hAnsi="Arial" w:cs="Arial"/>
          <w:sz w:val="24"/>
          <w:szCs w:val="24"/>
          <w:lang w:val="en-GB"/>
          <w:rPrChange w:id="3343" w:author="Admin" w:date="2016-10-18T16:05:00Z">
            <w:rPr>
              <w:lang w:val="en-GB"/>
            </w:rPr>
          </w:rPrChange>
        </w:rPr>
        <w:t xml:space="preserve"> detailed in subsection 6.1. </w:t>
      </w:r>
      <w:r w:rsidR="007D0309" w:rsidRPr="00385ECB">
        <w:rPr>
          <w:rFonts w:ascii="Arial" w:hAnsi="Arial" w:cs="Arial"/>
          <w:sz w:val="24"/>
          <w:szCs w:val="24"/>
          <w:lang w:val="en-GB"/>
          <w:rPrChange w:id="3344" w:author="Admin" w:date="2016-10-18T16:05:00Z">
            <w:rPr>
              <w:lang w:val="en-GB"/>
            </w:rPr>
          </w:rPrChange>
        </w:rPr>
        <w:t>A more detailed drawing of the delivery mechanism in its housing can be seen in Appendix B.3</w:t>
      </w:r>
      <w:r>
        <w:rPr>
          <w:rFonts w:ascii="Arial" w:hAnsi="Arial" w:cs="Arial"/>
          <w:sz w:val="24"/>
          <w:szCs w:val="24"/>
          <w:lang w:val="en-GB"/>
        </w:rPr>
        <w:t>:</w:t>
      </w:r>
      <w:r w:rsidR="007D0309" w:rsidRPr="00385ECB">
        <w:rPr>
          <w:rFonts w:ascii="Arial" w:hAnsi="Arial" w:cs="Arial"/>
          <w:sz w:val="24"/>
          <w:szCs w:val="24"/>
          <w:lang w:val="en-GB"/>
          <w:rPrChange w:id="3345" w:author="Admin" w:date="2016-10-18T16:05:00Z">
            <w:rPr>
              <w:lang w:val="en-GB"/>
            </w:rPr>
          </w:rPrChange>
        </w:rPr>
        <w:t xml:space="preserve"> Vertical Roller &amp; Housing Version 1 &amp; 2.</w:t>
      </w:r>
    </w:p>
    <w:p w14:paraId="40B84790" w14:textId="77777777" w:rsidR="00D12910" w:rsidRPr="00385ECB" w:rsidRDefault="00D12910" w:rsidP="00754AB6">
      <w:pPr>
        <w:spacing w:after="0" w:line="360" w:lineRule="auto"/>
        <w:ind w:left="0" w:firstLine="0"/>
        <w:rPr>
          <w:ins w:id="3346" w:author="Admin" w:date="2016-10-18T16:24:00Z"/>
          <w:rFonts w:ascii="Arial" w:hAnsi="Arial" w:cs="Arial"/>
          <w:sz w:val="24"/>
          <w:szCs w:val="24"/>
          <w:lang w:val="en-GB"/>
        </w:rPr>
        <w:pPrChange w:id="3347" w:author="Admin" w:date="2016-10-18T16:11:00Z">
          <w:pPr>
            <w:spacing w:after="0"/>
            <w:ind w:left="1"/>
          </w:pPr>
        </w:pPrChange>
      </w:pPr>
    </w:p>
    <w:p w14:paraId="789E266B" w14:textId="77777777" w:rsidR="00E16EBA" w:rsidRPr="00385ECB" w:rsidRDefault="00E16EBA" w:rsidP="00754AB6">
      <w:pPr>
        <w:spacing w:after="0" w:line="360" w:lineRule="auto"/>
        <w:ind w:left="0" w:firstLine="0"/>
        <w:rPr>
          <w:rFonts w:ascii="Arial" w:hAnsi="Arial" w:cs="Arial"/>
          <w:sz w:val="24"/>
          <w:szCs w:val="24"/>
          <w:lang w:val="en-GB"/>
          <w:rPrChange w:id="3348" w:author="Admin" w:date="2016-10-18T16:05:00Z">
            <w:rPr>
              <w:lang w:val="en-GB"/>
            </w:rPr>
          </w:rPrChange>
        </w:rPr>
        <w:pPrChange w:id="3349" w:author="Admin" w:date="2016-10-18T16:11:00Z">
          <w:pPr>
            <w:spacing w:after="0"/>
            <w:ind w:left="1"/>
          </w:pPr>
        </w:pPrChange>
      </w:pPr>
    </w:p>
    <w:p w14:paraId="6634BF2B" w14:textId="54D30708" w:rsidR="00C261B9" w:rsidRPr="00385ECB" w:rsidRDefault="009F5C60" w:rsidP="00E16EBA">
      <w:pPr>
        <w:spacing w:after="0" w:line="360" w:lineRule="auto"/>
        <w:ind w:left="0" w:firstLine="0"/>
        <w:jc w:val="center"/>
        <w:rPr>
          <w:rFonts w:ascii="Arial" w:hAnsi="Arial" w:cs="Arial"/>
          <w:sz w:val="24"/>
          <w:szCs w:val="24"/>
          <w:lang w:val="en-GB"/>
          <w:rPrChange w:id="3350" w:author="Admin" w:date="2016-10-18T16:05:00Z">
            <w:rPr>
              <w:lang w:val="en-GB"/>
            </w:rPr>
          </w:rPrChange>
        </w:rPr>
        <w:pPrChange w:id="3351" w:author="Admin" w:date="2016-10-18T16:24:00Z">
          <w:pPr>
            <w:spacing w:after="319" w:line="259" w:lineRule="auto"/>
            <w:ind w:left="120" w:firstLine="0"/>
            <w:jc w:val="left"/>
          </w:pPr>
        </w:pPrChange>
      </w:pPr>
      <w:r w:rsidRPr="00385ECB">
        <w:rPr>
          <w:rFonts w:ascii="Arial" w:hAnsi="Arial" w:cs="Arial"/>
          <w:noProof/>
          <w:sz w:val="24"/>
          <w:szCs w:val="24"/>
          <w:rPrChange w:id="3352" w:author="Admin" w:date="2016-10-18T16:05:00Z">
            <w:rPr>
              <w:rFonts w:ascii="Arial" w:hAnsi="Arial" w:cs="Arial"/>
              <w:noProof/>
              <w:sz w:val="24"/>
              <w:szCs w:val="24"/>
            </w:rPr>
          </w:rPrChange>
        </w:rPr>
        <w:drawing>
          <wp:inline distT="0" distB="0" distL="0" distR="0" wp14:anchorId="587F4A89" wp14:editId="1EE5113D">
            <wp:extent cx="5972175" cy="1514475"/>
            <wp:effectExtent l="0" t="0" r="9525" b="9525"/>
            <wp:docPr id="25"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2175" cy="1514475"/>
                    </a:xfrm>
                    <a:prstGeom prst="rect">
                      <a:avLst/>
                    </a:prstGeom>
                    <a:noFill/>
                    <a:ln>
                      <a:noFill/>
                    </a:ln>
                  </pic:spPr>
                </pic:pic>
              </a:graphicData>
            </a:graphic>
          </wp:inline>
        </w:drawing>
      </w:r>
    </w:p>
    <w:p w14:paraId="1096CED5" w14:textId="77777777" w:rsidR="00D12910" w:rsidRPr="00385ECB" w:rsidRDefault="00D12910" w:rsidP="00754AB6">
      <w:pPr>
        <w:spacing w:after="0" w:line="360" w:lineRule="auto"/>
        <w:ind w:left="0" w:firstLine="0"/>
        <w:rPr>
          <w:ins w:id="3353" w:author="Admin" w:date="2016-10-18T16:39:00Z"/>
          <w:rFonts w:ascii="Arial" w:hAnsi="Arial" w:cs="Arial"/>
          <w:sz w:val="24"/>
          <w:szCs w:val="24"/>
          <w:lang w:val="en-GB"/>
        </w:rPr>
        <w:pPrChange w:id="3354" w:author="Admin" w:date="2016-10-18T16:11:00Z">
          <w:pPr>
            <w:spacing w:after="228" w:line="262" w:lineRule="auto"/>
            <w:jc w:val="center"/>
          </w:pPr>
        </w:pPrChange>
      </w:pPr>
    </w:p>
    <w:p w14:paraId="04897EAD" w14:textId="77777777" w:rsidR="006D059D" w:rsidRPr="00385ECB" w:rsidRDefault="007D0309" w:rsidP="006D059D">
      <w:pPr>
        <w:pStyle w:val="Caption"/>
        <w:rPr>
          <w:ins w:id="3355" w:author="Admin" w:date="2016-10-18T16:24:00Z"/>
          <w:sz w:val="24"/>
          <w:szCs w:val="24"/>
          <w:lang w:val="en-GB"/>
        </w:rPr>
        <w:pPrChange w:id="3356" w:author="Admin" w:date="2016-11-01T19:43:00Z">
          <w:pPr>
            <w:spacing w:after="228" w:line="262" w:lineRule="auto"/>
            <w:jc w:val="center"/>
          </w:pPr>
        </w:pPrChange>
      </w:pPr>
      <w:del w:id="3357" w:author="Admin" w:date="2016-11-01T19:43:00Z">
        <w:r w:rsidRPr="00385ECB" w:rsidDel="006D059D">
          <w:rPr>
            <w:sz w:val="24"/>
            <w:szCs w:val="24"/>
            <w:lang w:val="en-GB"/>
            <w:rPrChange w:id="3358" w:author="Admin" w:date="2016-10-18T16:05:00Z">
              <w:rPr>
                <w:lang w:val="en-GB"/>
              </w:rPr>
            </w:rPrChange>
          </w:rPr>
          <w:delText>Figure 6.6: Vertical Roller (a) cross section (b) isometric view (c) view to help explain loading.</w:delText>
        </w:r>
      </w:del>
      <w:ins w:id="3359" w:author="Admin" w:date="2016-11-01T19:43:00Z">
        <w:r w:rsidR="006D059D" w:rsidRPr="00385ECB">
          <w:rPr>
            <w:lang w:val="en-GB"/>
          </w:rPr>
          <w:t>Figure 6.6: Vertical Roller (a) cross section (b) isometric view (c) view to help explain loading.</w:t>
        </w:r>
      </w:ins>
    </w:p>
    <w:p w14:paraId="29CD564A" w14:textId="77777777" w:rsidR="00E16EBA" w:rsidRPr="00385ECB" w:rsidRDefault="00E16EBA" w:rsidP="00754AB6">
      <w:pPr>
        <w:spacing w:after="0" w:line="360" w:lineRule="auto"/>
        <w:ind w:left="0" w:firstLine="0"/>
        <w:rPr>
          <w:rFonts w:ascii="Arial" w:hAnsi="Arial" w:cs="Arial"/>
          <w:sz w:val="24"/>
          <w:szCs w:val="24"/>
          <w:lang w:val="en-GB"/>
          <w:rPrChange w:id="3360" w:author="Admin" w:date="2016-10-18T16:05:00Z">
            <w:rPr>
              <w:lang w:val="en-GB"/>
            </w:rPr>
          </w:rPrChange>
        </w:rPr>
        <w:pPrChange w:id="3361" w:author="Admin" w:date="2016-10-18T16:11:00Z">
          <w:pPr>
            <w:spacing w:after="228" w:line="262" w:lineRule="auto"/>
            <w:jc w:val="center"/>
          </w:pPr>
        </w:pPrChange>
      </w:pPr>
    </w:p>
    <w:p w14:paraId="45742B80" w14:textId="77777777" w:rsidR="00C261B9" w:rsidRPr="00385ECB" w:rsidRDefault="007D0309" w:rsidP="00754AB6">
      <w:pPr>
        <w:spacing w:after="0" w:line="360" w:lineRule="auto"/>
        <w:ind w:left="0" w:firstLine="0"/>
        <w:rPr>
          <w:ins w:id="3362" w:author="Admin" w:date="2016-10-18T16:24:00Z"/>
          <w:rFonts w:ascii="Arial" w:hAnsi="Arial" w:cs="Arial"/>
          <w:sz w:val="24"/>
          <w:szCs w:val="24"/>
          <w:lang w:val="en-GB"/>
        </w:rPr>
        <w:pPrChange w:id="3363" w:author="Admin" w:date="2016-10-18T16:11:00Z">
          <w:pPr>
            <w:ind w:left="1"/>
          </w:pPr>
        </w:pPrChange>
      </w:pPr>
      <w:r w:rsidRPr="00385ECB">
        <w:rPr>
          <w:rFonts w:ascii="Arial" w:hAnsi="Arial" w:cs="Arial"/>
          <w:sz w:val="24"/>
          <w:szCs w:val="24"/>
          <w:lang w:val="en-GB"/>
          <w:rPrChange w:id="3364" w:author="Admin" w:date="2016-10-18T16:05:00Z">
            <w:rPr>
              <w:lang w:val="en-GB"/>
            </w:rPr>
          </w:rPrChange>
        </w:rPr>
        <w:t xml:space="preserve">Figure </w:t>
      </w:r>
      <w:del w:id="3365" w:author="Admin" w:date="2016-11-01T20:01:00Z">
        <w:r w:rsidRPr="00385ECB" w:rsidDel="00EF447A">
          <w:rPr>
            <w:rFonts w:ascii="Arial" w:hAnsi="Arial" w:cs="Arial"/>
            <w:sz w:val="24"/>
            <w:szCs w:val="24"/>
            <w:lang w:val="en-GB"/>
            <w:rPrChange w:id="3366" w:author="Admin" w:date="2016-10-18T16:05:00Z">
              <w:rPr>
                <w:lang w:val="en-GB"/>
              </w:rPr>
            </w:rPrChange>
          </w:rPr>
          <w:delText>6.6,</w:delText>
        </w:r>
      </w:del>
      <w:ins w:id="3367" w:author="Admin" w:date="2016-11-01T20:01:00Z">
        <w:r w:rsidR="00EF447A" w:rsidRPr="00385ECB">
          <w:rPr>
            <w:rFonts w:ascii="Arial" w:hAnsi="Arial" w:cs="Arial"/>
            <w:sz w:val="24"/>
            <w:szCs w:val="24"/>
            <w:lang w:val="en-GB"/>
          </w:rPr>
          <w:t>6.6</w:t>
        </w:r>
      </w:ins>
      <w:r w:rsidRPr="00385ECB">
        <w:rPr>
          <w:rFonts w:ascii="Arial" w:hAnsi="Arial" w:cs="Arial"/>
          <w:sz w:val="24"/>
          <w:szCs w:val="24"/>
          <w:lang w:val="en-GB"/>
          <w:rPrChange w:id="3368" w:author="Admin" w:date="2016-10-18T16:05:00Z">
            <w:rPr>
              <w:lang w:val="en-GB"/>
            </w:rPr>
          </w:rPrChange>
        </w:rPr>
        <w:t xml:space="preserve"> shows a cross sectional (a) and isometric view (b)</w:t>
      </w:r>
      <w:r w:rsidR="00946EF4">
        <w:rPr>
          <w:rFonts w:ascii="Arial" w:hAnsi="Arial" w:cs="Arial"/>
          <w:sz w:val="24"/>
          <w:szCs w:val="24"/>
          <w:lang w:val="en-GB"/>
        </w:rPr>
        <w:t xml:space="preserve"> of the vertical r</w:t>
      </w:r>
      <w:r w:rsidR="00F75B95">
        <w:rPr>
          <w:rFonts w:ascii="Arial" w:hAnsi="Arial" w:cs="Arial"/>
          <w:sz w:val="24"/>
          <w:szCs w:val="24"/>
          <w:lang w:val="en-GB"/>
        </w:rPr>
        <w:t>oller</w:t>
      </w:r>
      <w:r w:rsidRPr="00385ECB">
        <w:rPr>
          <w:rFonts w:ascii="Arial" w:hAnsi="Arial" w:cs="Arial"/>
          <w:sz w:val="24"/>
          <w:szCs w:val="24"/>
          <w:lang w:val="en-GB"/>
          <w:rPrChange w:id="3369" w:author="Admin" w:date="2016-10-18T16:05:00Z">
            <w:rPr>
              <w:lang w:val="en-GB"/>
            </w:rPr>
          </w:rPrChange>
        </w:rPr>
        <w:t xml:space="preserve">. The cross sectional view shows </w:t>
      </w:r>
      <w:r w:rsidR="00F75B95">
        <w:rPr>
          <w:rFonts w:ascii="Arial" w:hAnsi="Arial" w:cs="Arial"/>
          <w:sz w:val="24"/>
          <w:szCs w:val="24"/>
          <w:lang w:val="en-GB"/>
        </w:rPr>
        <w:t xml:space="preserve">the </w:t>
      </w:r>
      <w:r w:rsidRPr="00385ECB">
        <w:rPr>
          <w:rFonts w:ascii="Arial" w:hAnsi="Arial" w:cs="Arial"/>
          <w:sz w:val="24"/>
          <w:szCs w:val="24"/>
          <w:lang w:val="en-GB"/>
          <w:rPrChange w:id="3370" w:author="Admin" w:date="2016-10-18T16:05:00Z">
            <w:rPr>
              <w:lang w:val="en-GB"/>
            </w:rPr>
          </w:rPrChange>
        </w:rPr>
        <w:t xml:space="preserve">features of the part. </w:t>
      </w:r>
      <w:r w:rsidR="00EF447A" w:rsidRPr="00385ECB">
        <w:rPr>
          <w:rFonts w:ascii="Arial" w:hAnsi="Arial" w:cs="Arial"/>
          <w:sz w:val="24"/>
          <w:szCs w:val="24"/>
          <w:lang w:val="en-GB"/>
          <w:rPrChange w:id="3371" w:author="Admin" w:date="2016-10-18T16:05:00Z">
            <w:rPr>
              <w:lang w:val="en-GB"/>
            </w:rPr>
          </w:rPrChange>
        </w:rPr>
        <w:t xml:space="preserve">The cavity </w:t>
      </w:r>
      <w:del w:id="3372" w:author="Admin" w:date="2016-10-18T16:48:00Z">
        <w:r w:rsidR="00EF447A" w:rsidRPr="00385ECB" w:rsidDel="00686EE4">
          <w:rPr>
            <w:rFonts w:ascii="Arial" w:hAnsi="Arial" w:cs="Arial"/>
            <w:sz w:val="24"/>
            <w:szCs w:val="24"/>
            <w:lang w:val="en-GB"/>
            <w:rPrChange w:id="3373" w:author="Admin" w:date="2016-10-18T16:05:00Z">
              <w:rPr>
                <w:lang w:val="en-GB"/>
              </w:rPr>
            </w:rPrChange>
          </w:rPr>
          <w:delText>labeled</w:delText>
        </w:r>
      </w:del>
      <w:ins w:id="3374" w:author="Admin" w:date="2016-10-18T16:48:00Z">
        <w:r w:rsidR="00EF447A" w:rsidRPr="00385ECB">
          <w:rPr>
            <w:rFonts w:ascii="Arial" w:hAnsi="Arial" w:cs="Arial"/>
            <w:sz w:val="24"/>
            <w:szCs w:val="24"/>
            <w:lang w:val="en-GB"/>
          </w:rPr>
          <w:t>labelled</w:t>
        </w:r>
      </w:ins>
      <w:r w:rsidR="00EF447A" w:rsidRPr="00385ECB">
        <w:rPr>
          <w:rFonts w:ascii="Arial" w:hAnsi="Arial" w:cs="Arial"/>
          <w:sz w:val="24"/>
          <w:szCs w:val="24"/>
          <w:lang w:val="en-GB"/>
          <w:rPrChange w:id="3375" w:author="Admin" w:date="2016-10-18T16:05:00Z">
            <w:rPr>
              <w:lang w:val="en-GB"/>
            </w:rPr>
          </w:rPrChange>
        </w:rPr>
        <w:t xml:space="preserve"> </w:t>
      </w:r>
      <w:ins w:id="3376" w:author="Admin" w:date="2016-11-01T20:01:00Z">
        <w:r w:rsidR="00EF447A" w:rsidRPr="00385ECB">
          <w:rPr>
            <w:rFonts w:ascii="Arial" w:hAnsi="Arial" w:cs="Arial"/>
            <w:sz w:val="24"/>
            <w:szCs w:val="24"/>
            <w:lang w:val="en-GB"/>
          </w:rPr>
          <w:t>"</w:t>
        </w:r>
      </w:ins>
      <w:del w:id="3377" w:author="Admin" w:date="2016-11-01T20:01:00Z">
        <w:r w:rsidR="00EF447A" w:rsidRPr="00385ECB" w:rsidDel="00822CC6">
          <w:rPr>
            <w:rFonts w:ascii="Arial" w:hAnsi="Arial" w:cs="Arial"/>
            <w:sz w:val="24"/>
            <w:szCs w:val="24"/>
            <w:lang w:val="en-GB"/>
            <w:rPrChange w:id="3378" w:author="Admin" w:date="2016-10-18T16:05:00Z">
              <w:rPr>
                <w:lang w:val="en-GB"/>
              </w:rPr>
            </w:rPrChange>
          </w:rPr>
          <w:delText>”</w:delText>
        </w:r>
      </w:del>
      <w:r w:rsidR="00EF447A" w:rsidRPr="00385ECB">
        <w:rPr>
          <w:rFonts w:ascii="Arial" w:hAnsi="Arial" w:cs="Arial"/>
          <w:sz w:val="24"/>
          <w:szCs w:val="24"/>
          <w:lang w:val="en-GB"/>
          <w:rPrChange w:id="3379" w:author="Admin" w:date="2016-10-18T16:05:00Z">
            <w:rPr>
              <w:lang w:val="en-GB"/>
            </w:rPr>
          </w:rPrChange>
        </w:rPr>
        <w:t>Component bucket” is where the DIP package wou</w:t>
      </w:r>
      <w:r w:rsidR="00946EF4">
        <w:rPr>
          <w:rFonts w:ascii="Arial" w:hAnsi="Arial" w:cs="Arial"/>
          <w:sz w:val="24"/>
          <w:szCs w:val="24"/>
          <w:lang w:val="en-GB"/>
        </w:rPr>
        <w:t xml:space="preserve">ld fall into when being loaded - </w:t>
      </w:r>
      <w:r w:rsidR="00EF447A" w:rsidRPr="00385ECB">
        <w:rPr>
          <w:rFonts w:ascii="Arial" w:hAnsi="Arial" w:cs="Arial"/>
          <w:sz w:val="24"/>
          <w:szCs w:val="24"/>
          <w:lang w:val="en-GB"/>
          <w:rPrChange w:id="3380" w:author="Admin" w:date="2016-10-18T16:05:00Z">
            <w:rPr>
              <w:lang w:val="en-GB"/>
            </w:rPr>
          </w:rPrChange>
        </w:rPr>
        <w:t xml:space="preserve">for this design it would be DIP 8 components. A </w:t>
      </w:r>
      <w:ins w:id="3381" w:author="Admin" w:date="2016-11-01T20:01:00Z">
        <w:r w:rsidR="00EF447A" w:rsidRPr="00385ECB">
          <w:rPr>
            <w:rFonts w:ascii="Arial" w:hAnsi="Arial" w:cs="Arial"/>
            <w:sz w:val="24"/>
            <w:szCs w:val="24"/>
            <w:lang w:val="en-GB"/>
          </w:rPr>
          <w:t>"</w:t>
        </w:r>
      </w:ins>
      <w:del w:id="3382" w:author="Admin" w:date="2016-11-01T20:01:00Z">
        <w:r w:rsidR="00EF447A" w:rsidRPr="00385ECB" w:rsidDel="00822CC6">
          <w:rPr>
            <w:rFonts w:ascii="Arial" w:hAnsi="Arial" w:cs="Arial"/>
            <w:sz w:val="24"/>
            <w:szCs w:val="24"/>
            <w:lang w:val="en-GB"/>
            <w:rPrChange w:id="3383" w:author="Admin" w:date="2016-10-18T16:05:00Z">
              <w:rPr>
                <w:lang w:val="en-GB"/>
              </w:rPr>
            </w:rPrChange>
          </w:rPr>
          <w:delText>”</w:delText>
        </w:r>
      </w:del>
      <w:r w:rsidR="00EF447A" w:rsidRPr="00385ECB">
        <w:rPr>
          <w:rFonts w:ascii="Arial" w:hAnsi="Arial" w:cs="Arial"/>
          <w:sz w:val="24"/>
          <w:szCs w:val="24"/>
          <w:lang w:val="en-GB"/>
          <w:rPrChange w:id="3384" w:author="Admin" w:date="2016-10-18T16:05:00Z">
            <w:rPr>
              <w:lang w:val="en-GB"/>
            </w:rPr>
          </w:rPrChange>
        </w:rPr>
        <w:t xml:space="preserve">Fillet” was added to prevent the next IC to be loaded </w:t>
      </w:r>
      <w:r w:rsidR="00F75B95">
        <w:rPr>
          <w:rFonts w:ascii="Arial" w:hAnsi="Arial" w:cs="Arial"/>
          <w:sz w:val="24"/>
          <w:szCs w:val="24"/>
          <w:lang w:val="en-GB"/>
        </w:rPr>
        <w:t xml:space="preserve">from </w:t>
      </w:r>
      <w:r w:rsidR="00EF447A" w:rsidRPr="00385ECB">
        <w:rPr>
          <w:rFonts w:ascii="Arial" w:hAnsi="Arial" w:cs="Arial"/>
          <w:sz w:val="24"/>
          <w:szCs w:val="24"/>
          <w:lang w:val="en-GB"/>
          <w:rPrChange w:id="3385" w:author="Admin" w:date="2016-10-18T16:05:00Z">
            <w:rPr>
              <w:lang w:val="en-GB"/>
            </w:rPr>
          </w:rPrChange>
        </w:rPr>
        <w:t>catch</w:t>
      </w:r>
      <w:r w:rsidR="00F75B95">
        <w:rPr>
          <w:rFonts w:ascii="Arial" w:hAnsi="Arial" w:cs="Arial"/>
          <w:sz w:val="24"/>
          <w:szCs w:val="24"/>
          <w:lang w:val="en-GB"/>
        </w:rPr>
        <w:t>ing</w:t>
      </w:r>
      <w:r w:rsidR="00EF447A" w:rsidRPr="00385ECB">
        <w:rPr>
          <w:rFonts w:ascii="Arial" w:hAnsi="Arial" w:cs="Arial"/>
          <w:sz w:val="24"/>
          <w:szCs w:val="24"/>
          <w:lang w:val="en-GB"/>
          <w:rPrChange w:id="3386" w:author="Admin" w:date="2016-10-18T16:05:00Z">
            <w:rPr>
              <w:lang w:val="en-GB"/>
            </w:rPr>
          </w:rPrChange>
        </w:rPr>
        <w:t xml:space="preserve"> on the wall of the bucket. The slot </w:t>
      </w:r>
      <w:del w:id="3387" w:author="Admin" w:date="2016-10-18T16:48:00Z">
        <w:r w:rsidR="00EF447A" w:rsidRPr="00385ECB" w:rsidDel="00686EE4">
          <w:rPr>
            <w:rFonts w:ascii="Arial" w:hAnsi="Arial" w:cs="Arial"/>
            <w:sz w:val="24"/>
            <w:szCs w:val="24"/>
            <w:lang w:val="en-GB"/>
            <w:rPrChange w:id="3388" w:author="Admin" w:date="2016-10-18T16:05:00Z">
              <w:rPr>
                <w:lang w:val="en-GB"/>
              </w:rPr>
            </w:rPrChange>
          </w:rPr>
          <w:delText>labeled</w:delText>
        </w:r>
      </w:del>
      <w:ins w:id="3389" w:author="Admin" w:date="2016-10-18T16:48:00Z">
        <w:r w:rsidR="00EF447A" w:rsidRPr="00385ECB">
          <w:rPr>
            <w:rFonts w:ascii="Arial" w:hAnsi="Arial" w:cs="Arial"/>
            <w:sz w:val="24"/>
            <w:szCs w:val="24"/>
            <w:lang w:val="en-GB"/>
          </w:rPr>
          <w:t>labelled</w:t>
        </w:r>
      </w:ins>
      <w:r w:rsidR="00EF447A" w:rsidRPr="00385ECB">
        <w:rPr>
          <w:rFonts w:ascii="Arial" w:hAnsi="Arial" w:cs="Arial"/>
          <w:sz w:val="24"/>
          <w:szCs w:val="24"/>
          <w:lang w:val="en-GB"/>
          <w:rPrChange w:id="3390" w:author="Admin" w:date="2016-10-18T16:05:00Z">
            <w:rPr>
              <w:lang w:val="en-GB"/>
            </w:rPr>
          </w:rPrChange>
        </w:rPr>
        <w:t xml:space="preserve"> </w:t>
      </w:r>
      <w:ins w:id="3391" w:author="Admin" w:date="2016-11-01T20:02:00Z">
        <w:r w:rsidR="00EF447A" w:rsidRPr="00385ECB">
          <w:rPr>
            <w:rFonts w:ascii="Arial" w:hAnsi="Arial" w:cs="Arial"/>
            <w:sz w:val="24"/>
            <w:szCs w:val="24"/>
            <w:lang w:val="en-GB"/>
          </w:rPr>
          <w:t>"</w:t>
        </w:r>
      </w:ins>
      <w:del w:id="3392" w:author="Admin" w:date="2016-11-01T20:02:00Z">
        <w:r w:rsidR="00EF447A" w:rsidRPr="00385ECB" w:rsidDel="00822CC6">
          <w:rPr>
            <w:rFonts w:ascii="Arial" w:hAnsi="Arial" w:cs="Arial"/>
            <w:sz w:val="24"/>
            <w:szCs w:val="24"/>
            <w:lang w:val="en-GB"/>
            <w:rPrChange w:id="3393" w:author="Admin" w:date="2016-10-18T16:05:00Z">
              <w:rPr>
                <w:lang w:val="en-GB"/>
              </w:rPr>
            </w:rPrChange>
          </w:rPr>
          <w:delText>”</w:delText>
        </w:r>
      </w:del>
      <w:r w:rsidR="00EF447A" w:rsidRPr="00385ECB">
        <w:rPr>
          <w:rFonts w:ascii="Arial" w:hAnsi="Arial" w:cs="Arial"/>
          <w:sz w:val="24"/>
          <w:szCs w:val="24"/>
          <w:lang w:val="en-GB"/>
          <w:rPrChange w:id="3394" w:author="Admin" w:date="2016-10-18T16:05:00Z">
            <w:rPr>
              <w:lang w:val="en-GB"/>
            </w:rPr>
          </w:rPrChange>
        </w:rPr>
        <w:t xml:space="preserve">Gap for sensor” would house </w:t>
      </w:r>
      <w:del w:id="3395" w:author="Admin" w:date="2016-10-18T16:51:00Z">
        <w:r w:rsidR="00EF447A" w:rsidRPr="00385ECB" w:rsidDel="00686EE4">
          <w:rPr>
            <w:rFonts w:ascii="Arial" w:hAnsi="Arial" w:cs="Arial"/>
            <w:sz w:val="24"/>
            <w:szCs w:val="24"/>
            <w:lang w:val="en-GB"/>
            <w:rPrChange w:id="3396" w:author="Admin" w:date="2016-10-18T16:05:00Z">
              <w:rPr>
                <w:lang w:val="en-GB"/>
              </w:rPr>
            </w:rPrChange>
          </w:rPr>
          <w:delText>a</w:delText>
        </w:r>
      </w:del>
      <w:ins w:id="3397" w:author="Admin" w:date="2016-10-18T16:51:00Z">
        <w:r w:rsidR="00EF447A" w:rsidRPr="00385ECB">
          <w:rPr>
            <w:rFonts w:ascii="Arial" w:hAnsi="Arial" w:cs="Arial"/>
            <w:sz w:val="24"/>
            <w:szCs w:val="24"/>
            <w:lang w:val="en-GB"/>
          </w:rPr>
          <w:t>an</w:t>
        </w:r>
      </w:ins>
      <w:r w:rsidR="00EF447A" w:rsidRPr="00385ECB">
        <w:rPr>
          <w:rFonts w:ascii="Arial" w:hAnsi="Arial" w:cs="Arial"/>
          <w:sz w:val="24"/>
          <w:szCs w:val="24"/>
          <w:lang w:val="en-GB"/>
          <w:rPrChange w:id="3398" w:author="Admin" w:date="2016-10-18T16:05:00Z">
            <w:rPr>
              <w:lang w:val="en-GB"/>
            </w:rPr>
          </w:rPrChange>
        </w:rPr>
        <w:t xml:space="preserve"> IR LED and an IR phototransistor, one on either side. </w:t>
      </w:r>
      <w:r w:rsidRPr="00385ECB">
        <w:rPr>
          <w:rFonts w:ascii="Arial" w:hAnsi="Arial" w:cs="Arial"/>
          <w:sz w:val="24"/>
          <w:szCs w:val="24"/>
          <w:lang w:val="en-GB"/>
          <w:rPrChange w:id="3399" w:author="Admin" w:date="2016-10-18T16:05:00Z">
            <w:rPr>
              <w:lang w:val="en-GB"/>
            </w:rPr>
          </w:rPrChange>
        </w:rPr>
        <w:t xml:space="preserve">The cavity at the bottom of the bucket was for a vibration </w:t>
      </w:r>
      <w:r w:rsidR="00385ECB" w:rsidRPr="00385ECB">
        <w:rPr>
          <w:rFonts w:ascii="Arial" w:hAnsi="Arial" w:cs="Arial"/>
          <w:sz w:val="24"/>
          <w:szCs w:val="24"/>
          <w:lang w:val="en-GB"/>
        </w:rPr>
        <w:t>motor, which</w:t>
      </w:r>
      <w:r w:rsidRPr="00385ECB">
        <w:rPr>
          <w:rFonts w:ascii="Arial" w:hAnsi="Arial" w:cs="Arial"/>
          <w:sz w:val="24"/>
          <w:szCs w:val="24"/>
          <w:lang w:val="en-GB"/>
          <w:rPrChange w:id="3400" w:author="Admin" w:date="2016-10-18T16:05:00Z">
            <w:rPr>
              <w:lang w:val="en-GB"/>
            </w:rPr>
          </w:rPrChange>
        </w:rPr>
        <w:t xml:space="preserve"> would assist in loading and dispensing components. The idea behind the vibration motor was to assist the component if it </w:t>
      </w:r>
      <w:r w:rsidR="00946EF4">
        <w:rPr>
          <w:rFonts w:ascii="Arial" w:hAnsi="Arial" w:cs="Arial"/>
          <w:sz w:val="24"/>
          <w:szCs w:val="24"/>
          <w:lang w:val="en-GB"/>
        </w:rPr>
        <w:t>became</w:t>
      </w:r>
      <w:r w:rsidRPr="00385ECB">
        <w:rPr>
          <w:rFonts w:ascii="Arial" w:hAnsi="Arial" w:cs="Arial"/>
          <w:sz w:val="24"/>
          <w:szCs w:val="24"/>
          <w:lang w:val="en-GB"/>
          <w:rPrChange w:id="3401" w:author="Admin" w:date="2016-10-18T16:05:00Z">
            <w:rPr>
              <w:lang w:val="en-GB"/>
            </w:rPr>
          </w:rPrChange>
        </w:rPr>
        <w:t xml:space="preserve"> jammed. </w:t>
      </w:r>
      <w:r w:rsidR="00EF447A" w:rsidRPr="00385ECB">
        <w:rPr>
          <w:rFonts w:ascii="Arial" w:hAnsi="Arial" w:cs="Arial"/>
          <w:sz w:val="24"/>
          <w:szCs w:val="24"/>
          <w:lang w:val="en-GB"/>
          <w:rPrChange w:id="3402" w:author="Admin" w:date="2016-10-18T16:05:00Z">
            <w:rPr>
              <w:lang w:val="en-GB"/>
            </w:rPr>
          </w:rPrChange>
        </w:rPr>
        <w:t xml:space="preserve">A </w:t>
      </w:r>
      <w:ins w:id="3403" w:author="Admin" w:date="2016-11-01T20:02:00Z">
        <w:r w:rsidR="00EF447A" w:rsidRPr="00385ECB">
          <w:rPr>
            <w:rFonts w:ascii="Arial" w:hAnsi="Arial" w:cs="Arial"/>
            <w:sz w:val="24"/>
            <w:szCs w:val="24"/>
            <w:lang w:val="en-GB"/>
          </w:rPr>
          <w:t>"</w:t>
        </w:r>
      </w:ins>
      <w:del w:id="3404" w:author="Admin" w:date="2016-11-01T20:02:00Z">
        <w:r w:rsidR="00EF447A" w:rsidRPr="00385ECB" w:rsidDel="00822CC6">
          <w:rPr>
            <w:rFonts w:ascii="Arial" w:hAnsi="Arial" w:cs="Arial"/>
            <w:sz w:val="24"/>
            <w:szCs w:val="24"/>
            <w:lang w:val="en-GB"/>
            <w:rPrChange w:id="3405" w:author="Admin" w:date="2016-10-18T16:05:00Z">
              <w:rPr>
                <w:lang w:val="en-GB"/>
              </w:rPr>
            </w:rPrChange>
          </w:rPr>
          <w:delText>”</w:delText>
        </w:r>
      </w:del>
      <w:r w:rsidR="00EF447A" w:rsidRPr="00385ECB">
        <w:rPr>
          <w:rFonts w:ascii="Arial" w:hAnsi="Arial" w:cs="Arial"/>
          <w:sz w:val="24"/>
          <w:szCs w:val="24"/>
          <w:lang w:val="en-GB"/>
          <w:rPrChange w:id="3406" w:author="Admin" w:date="2016-10-18T16:05:00Z">
            <w:rPr>
              <w:lang w:val="en-GB"/>
            </w:rPr>
          </w:rPrChange>
        </w:rPr>
        <w:t xml:space="preserve">Frame” was to </w:t>
      </w:r>
      <w:r w:rsidR="00F75B95">
        <w:rPr>
          <w:rFonts w:ascii="Arial" w:hAnsi="Arial" w:cs="Arial"/>
          <w:sz w:val="24"/>
          <w:szCs w:val="24"/>
          <w:lang w:val="en-GB"/>
        </w:rPr>
        <w:t>maintain</w:t>
      </w:r>
      <w:r w:rsidR="00EF447A" w:rsidRPr="00385ECB">
        <w:rPr>
          <w:rFonts w:ascii="Arial" w:hAnsi="Arial" w:cs="Arial"/>
          <w:sz w:val="24"/>
          <w:szCs w:val="24"/>
          <w:lang w:val="en-GB"/>
          <w:rPrChange w:id="3407" w:author="Admin" w:date="2016-10-18T16:05:00Z">
            <w:rPr>
              <w:lang w:val="en-GB"/>
            </w:rPr>
          </w:rPrChange>
        </w:rPr>
        <w:t xml:space="preserve"> structural rigidity. </w:t>
      </w:r>
      <w:r w:rsidRPr="00385ECB">
        <w:rPr>
          <w:rFonts w:ascii="Arial" w:hAnsi="Arial" w:cs="Arial"/>
          <w:sz w:val="24"/>
          <w:szCs w:val="24"/>
          <w:lang w:val="en-GB"/>
          <w:rPrChange w:id="3408" w:author="Admin" w:date="2016-10-18T16:05:00Z">
            <w:rPr>
              <w:lang w:val="en-GB"/>
            </w:rPr>
          </w:rPrChange>
        </w:rPr>
        <w:t xml:space="preserve">The isometric view shows detail </w:t>
      </w:r>
      <w:r w:rsidR="00F75B95">
        <w:rPr>
          <w:rFonts w:ascii="Arial" w:hAnsi="Arial" w:cs="Arial"/>
          <w:sz w:val="24"/>
          <w:szCs w:val="24"/>
          <w:lang w:val="en-GB"/>
        </w:rPr>
        <w:t>of</w:t>
      </w:r>
      <w:r w:rsidRPr="00385ECB">
        <w:rPr>
          <w:rFonts w:ascii="Arial" w:hAnsi="Arial" w:cs="Arial"/>
          <w:sz w:val="24"/>
          <w:szCs w:val="24"/>
          <w:lang w:val="en-GB"/>
          <w:rPrChange w:id="3409" w:author="Admin" w:date="2016-10-18T16:05:00Z">
            <w:rPr>
              <w:lang w:val="en-GB"/>
            </w:rPr>
          </w:rPrChange>
        </w:rPr>
        <w:t xml:space="preserve"> how the design would look</w:t>
      </w:r>
      <w:r w:rsidR="00F75B95">
        <w:rPr>
          <w:rFonts w:ascii="Arial" w:hAnsi="Arial" w:cs="Arial"/>
          <w:sz w:val="24"/>
          <w:szCs w:val="24"/>
          <w:lang w:val="en-GB"/>
        </w:rPr>
        <w:t xml:space="preserve"> like</w:t>
      </w:r>
      <w:r w:rsidRPr="00385ECB">
        <w:rPr>
          <w:rFonts w:ascii="Arial" w:hAnsi="Arial" w:cs="Arial"/>
          <w:sz w:val="24"/>
          <w:szCs w:val="24"/>
          <w:lang w:val="en-GB"/>
          <w:rPrChange w:id="3410" w:author="Admin" w:date="2016-10-18T16:05:00Z">
            <w:rPr>
              <w:lang w:val="en-GB"/>
            </w:rPr>
          </w:rPrChange>
        </w:rPr>
        <w:t xml:space="preserve"> in real life. </w:t>
      </w:r>
      <w:r w:rsidR="00EF447A" w:rsidRPr="00385ECB">
        <w:rPr>
          <w:rFonts w:ascii="Arial" w:hAnsi="Arial" w:cs="Arial"/>
          <w:sz w:val="24"/>
          <w:szCs w:val="24"/>
          <w:lang w:val="en-GB"/>
          <w:rPrChange w:id="3411" w:author="Admin" w:date="2016-10-18T16:05:00Z">
            <w:rPr>
              <w:lang w:val="en-GB"/>
            </w:rPr>
          </w:rPrChange>
        </w:rPr>
        <w:t xml:space="preserve">A </w:t>
      </w:r>
      <w:ins w:id="3412" w:author="Admin" w:date="2016-11-01T20:02:00Z">
        <w:r w:rsidR="00EF447A" w:rsidRPr="00385ECB">
          <w:rPr>
            <w:rFonts w:ascii="Arial" w:hAnsi="Arial" w:cs="Arial"/>
            <w:sz w:val="24"/>
            <w:szCs w:val="24"/>
            <w:lang w:val="en-GB"/>
          </w:rPr>
          <w:t>"</w:t>
        </w:r>
      </w:ins>
      <w:del w:id="3413" w:author="Admin" w:date="2016-11-01T20:02:00Z">
        <w:r w:rsidR="00EF447A" w:rsidRPr="00385ECB" w:rsidDel="00822CC6">
          <w:rPr>
            <w:rFonts w:ascii="Arial" w:hAnsi="Arial" w:cs="Arial"/>
            <w:sz w:val="24"/>
            <w:szCs w:val="24"/>
            <w:lang w:val="en-GB"/>
            <w:rPrChange w:id="3414" w:author="Admin" w:date="2016-10-18T16:05:00Z">
              <w:rPr>
                <w:lang w:val="en-GB"/>
              </w:rPr>
            </w:rPrChange>
          </w:rPr>
          <w:delText>”</w:delText>
        </w:r>
      </w:del>
      <w:r w:rsidR="00EF447A" w:rsidRPr="00385ECB">
        <w:rPr>
          <w:rFonts w:ascii="Arial" w:hAnsi="Arial" w:cs="Arial"/>
          <w:sz w:val="24"/>
          <w:szCs w:val="24"/>
          <w:lang w:val="en-GB"/>
          <w:rPrChange w:id="3415" w:author="Admin" w:date="2016-10-18T16:05:00Z">
            <w:rPr>
              <w:lang w:val="en-GB"/>
            </w:rPr>
          </w:rPrChange>
        </w:rPr>
        <w:t xml:space="preserve">Foothold for servo horn” is </w:t>
      </w:r>
      <w:del w:id="3416" w:author="Admin" w:date="2016-10-18T16:48:00Z">
        <w:r w:rsidR="00EF447A" w:rsidRPr="00385ECB" w:rsidDel="00686EE4">
          <w:rPr>
            <w:rFonts w:ascii="Arial" w:hAnsi="Arial" w:cs="Arial"/>
            <w:sz w:val="24"/>
            <w:szCs w:val="24"/>
            <w:lang w:val="en-GB"/>
            <w:rPrChange w:id="3417" w:author="Admin" w:date="2016-10-18T16:05:00Z">
              <w:rPr>
                <w:lang w:val="en-GB"/>
              </w:rPr>
            </w:rPrChange>
          </w:rPr>
          <w:delText>labeled</w:delText>
        </w:r>
      </w:del>
      <w:ins w:id="3418" w:author="Admin" w:date="2016-10-18T16:48:00Z">
        <w:r w:rsidR="00EF447A" w:rsidRPr="00385ECB">
          <w:rPr>
            <w:rFonts w:ascii="Arial" w:hAnsi="Arial" w:cs="Arial"/>
            <w:sz w:val="24"/>
            <w:szCs w:val="24"/>
            <w:lang w:val="en-GB"/>
          </w:rPr>
          <w:t>labelled</w:t>
        </w:r>
      </w:ins>
      <w:r w:rsidR="00F75B95">
        <w:rPr>
          <w:rFonts w:ascii="Arial" w:hAnsi="Arial" w:cs="Arial"/>
          <w:sz w:val="24"/>
          <w:szCs w:val="24"/>
          <w:lang w:val="en-GB"/>
        </w:rPr>
        <w:t>,</w:t>
      </w:r>
      <w:r w:rsidR="00EF447A" w:rsidRPr="00385ECB">
        <w:rPr>
          <w:rFonts w:ascii="Arial" w:hAnsi="Arial" w:cs="Arial"/>
          <w:sz w:val="24"/>
          <w:szCs w:val="24"/>
          <w:lang w:val="en-GB"/>
          <w:rPrChange w:id="3419" w:author="Admin" w:date="2016-10-18T16:05:00Z">
            <w:rPr>
              <w:lang w:val="en-GB"/>
            </w:rPr>
          </w:rPrChange>
        </w:rPr>
        <w:t xml:space="preserve"> which is to assist the servo motor </w:t>
      </w:r>
      <w:r w:rsidR="00F75B95">
        <w:rPr>
          <w:rFonts w:ascii="Arial" w:hAnsi="Arial" w:cs="Arial"/>
          <w:sz w:val="24"/>
          <w:szCs w:val="24"/>
          <w:lang w:val="en-GB"/>
        </w:rPr>
        <w:t xml:space="preserve">to </w:t>
      </w:r>
      <w:r w:rsidR="00EF447A" w:rsidRPr="00385ECB">
        <w:rPr>
          <w:rFonts w:ascii="Arial" w:hAnsi="Arial" w:cs="Arial"/>
          <w:sz w:val="24"/>
          <w:szCs w:val="24"/>
          <w:lang w:val="en-GB"/>
          <w:rPrChange w:id="3420" w:author="Admin" w:date="2016-10-18T16:05:00Z">
            <w:rPr>
              <w:lang w:val="en-GB"/>
            </w:rPr>
          </w:rPrChange>
        </w:rPr>
        <w:t xml:space="preserve">attach to the roller to pivot it along the vertical axis. </w:t>
      </w:r>
      <w:r w:rsidRPr="00385ECB">
        <w:rPr>
          <w:rFonts w:ascii="Arial" w:hAnsi="Arial" w:cs="Arial"/>
          <w:sz w:val="24"/>
          <w:szCs w:val="24"/>
          <w:lang w:val="en-GB"/>
          <w:rPrChange w:id="3421" w:author="Admin" w:date="2016-10-18T16:05:00Z">
            <w:rPr>
              <w:lang w:val="en-GB"/>
            </w:rPr>
          </w:rPrChange>
        </w:rPr>
        <w:t>The part was hollowed out to reduce material costs for 3D printing and the wheel form was used so the wall of the disk could be used to block IC2 as the roller pivot</w:t>
      </w:r>
      <w:r w:rsidR="00F75B95">
        <w:rPr>
          <w:rFonts w:ascii="Arial" w:hAnsi="Arial" w:cs="Arial"/>
          <w:sz w:val="24"/>
          <w:szCs w:val="24"/>
          <w:lang w:val="en-GB"/>
        </w:rPr>
        <w:t>s</w:t>
      </w:r>
      <w:r w:rsidRPr="00385ECB">
        <w:rPr>
          <w:rFonts w:ascii="Arial" w:hAnsi="Arial" w:cs="Arial"/>
          <w:sz w:val="24"/>
          <w:szCs w:val="24"/>
          <w:lang w:val="en-GB"/>
          <w:rPrChange w:id="3422" w:author="Admin" w:date="2016-10-18T16:05:00Z">
            <w:rPr>
              <w:lang w:val="en-GB"/>
            </w:rPr>
          </w:rPrChange>
        </w:rPr>
        <w:t>.</w:t>
      </w:r>
    </w:p>
    <w:p w14:paraId="14B5A671" w14:textId="77777777" w:rsidR="00E16EBA" w:rsidRPr="00385ECB" w:rsidRDefault="00E16EBA" w:rsidP="00754AB6">
      <w:pPr>
        <w:spacing w:after="0" w:line="360" w:lineRule="auto"/>
        <w:ind w:left="0" w:firstLine="0"/>
        <w:rPr>
          <w:rFonts w:ascii="Arial" w:hAnsi="Arial" w:cs="Arial"/>
          <w:sz w:val="24"/>
          <w:szCs w:val="24"/>
          <w:lang w:val="en-GB"/>
          <w:rPrChange w:id="3423" w:author="Admin" w:date="2016-10-18T16:05:00Z">
            <w:rPr>
              <w:lang w:val="en-GB"/>
            </w:rPr>
          </w:rPrChange>
        </w:rPr>
        <w:pPrChange w:id="3424" w:author="Admin" w:date="2016-10-18T16:11:00Z">
          <w:pPr>
            <w:ind w:left="1"/>
          </w:pPr>
        </w:pPrChange>
      </w:pPr>
    </w:p>
    <w:p w14:paraId="17BF07D5" w14:textId="77777777" w:rsidR="00C261B9" w:rsidRPr="00385ECB" w:rsidRDefault="007D0309" w:rsidP="00754AB6">
      <w:pPr>
        <w:spacing w:after="0" w:line="360" w:lineRule="auto"/>
        <w:ind w:left="0" w:firstLine="0"/>
        <w:rPr>
          <w:ins w:id="3425" w:author="Admin" w:date="2016-10-18T16:39:00Z"/>
          <w:rFonts w:ascii="Arial" w:hAnsi="Arial" w:cs="Arial"/>
          <w:sz w:val="24"/>
          <w:szCs w:val="24"/>
          <w:lang w:val="en-GB"/>
        </w:rPr>
        <w:pPrChange w:id="3426" w:author="Admin" w:date="2016-10-18T16:11:00Z">
          <w:pPr>
            <w:spacing w:after="636"/>
            <w:ind w:left="1"/>
          </w:pPr>
        </w:pPrChange>
      </w:pPr>
      <w:r w:rsidRPr="00385ECB">
        <w:rPr>
          <w:rFonts w:ascii="Arial" w:hAnsi="Arial" w:cs="Arial"/>
          <w:sz w:val="24"/>
          <w:szCs w:val="24"/>
          <w:lang w:val="en-GB"/>
          <w:rPrChange w:id="3427" w:author="Admin" w:date="2016-10-18T16:05:00Z">
            <w:rPr>
              <w:lang w:val="en-GB"/>
            </w:rPr>
          </w:rPrChange>
        </w:rPr>
        <w:t xml:space="preserve">In Figure 6.6, </w:t>
      </w:r>
      <w:del w:id="3428" w:author="Admin" w:date="2016-10-18T16:48:00Z">
        <w:r w:rsidRPr="00385ECB" w:rsidDel="00686EE4">
          <w:rPr>
            <w:rFonts w:ascii="Arial" w:hAnsi="Arial" w:cs="Arial"/>
            <w:sz w:val="24"/>
            <w:szCs w:val="24"/>
            <w:lang w:val="en-GB"/>
            <w:rPrChange w:id="3429" w:author="Admin" w:date="2016-10-18T16:05:00Z">
              <w:rPr>
                <w:lang w:val="en-GB"/>
              </w:rPr>
            </w:rPrChange>
          </w:rPr>
          <w:delText>labeled</w:delText>
        </w:r>
      </w:del>
      <w:ins w:id="3430" w:author="Admin" w:date="2016-10-18T16:48:00Z">
        <w:r w:rsidR="00686EE4" w:rsidRPr="00385ECB">
          <w:rPr>
            <w:rFonts w:ascii="Arial" w:hAnsi="Arial" w:cs="Arial"/>
            <w:sz w:val="24"/>
            <w:szCs w:val="24"/>
            <w:lang w:val="en-GB"/>
          </w:rPr>
          <w:t>labelled</w:t>
        </w:r>
      </w:ins>
      <w:r w:rsidRPr="00385ECB">
        <w:rPr>
          <w:rFonts w:ascii="Arial" w:hAnsi="Arial" w:cs="Arial"/>
          <w:sz w:val="24"/>
          <w:szCs w:val="24"/>
          <w:lang w:val="en-GB"/>
          <w:rPrChange w:id="3431" w:author="Admin" w:date="2016-10-18T16:05:00Z">
            <w:rPr>
              <w:lang w:val="en-GB"/>
            </w:rPr>
          </w:rPrChange>
        </w:rPr>
        <w:t xml:space="preserve"> (c), IC1 will be the name given </w:t>
      </w:r>
      <w:r w:rsidR="00F75B95">
        <w:rPr>
          <w:rFonts w:ascii="Arial" w:hAnsi="Arial" w:cs="Arial"/>
          <w:sz w:val="24"/>
          <w:szCs w:val="24"/>
          <w:lang w:val="en-GB"/>
        </w:rPr>
        <w:t xml:space="preserve">to </w:t>
      </w:r>
      <w:r w:rsidRPr="00385ECB">
        <w:rPr>
          <w:rFonts w:ascii="Arial" w:hAnsi="Arial" w:cs="Arial"/>
          <w:sz w:val="24"/>
          <w:szCs w:val="24"/>
          <w:lang w:val="en-GB"/>
          <w:rPrChange w:id="3432" w:author="Admin" w:date="2016-10-18T16:05:00Z">
            <w:rPr>
              <w:lang w:val="en-GB"/>
            </w:rPr>
          </w:rPrChange>
        </w:rPr>
        <w:t>the component in the bucket. IC2, as shown in the figure above, will be the name given to</w:t>
      </w:r>
      <w:r w:rsidR="00F75B95">
        <w:rPr>
          <w:rFonts w:ascii="Arial" w:hAnsi="Arial" w:cs="Arial"/>
          <w:sz w:val="24"/>
          <w:szCs w:val="24"/>
          <w:lang w:val="en-GB"/>
        </w:rPr>
        <w:t xml:space="preserve"> component that will be loaded i</w:t>
      </w:r>
      <w:r w:rsidRPr="00385ECB">
        <w:rPr>
          <w:rFonts w:ascii="Arial" w:hAnsi="Arial" w:cs="Arial"/>
          <w:sz w:val="24"/>
          <w:szCs w:val="24"/>
          <w:lang w:val="en-GB"/>
          <w:rPrChange w:id="3433" w:author="Admin" w:date="2016-10-18T16:05:00Z">
            <w:rPr>
              <w:lang w:val="en-GB"/>
            </w:rPr>
          </w:rPrChange>
        </w:rPr>
        <w:t xml:space="preserve">n the next loading cycle of the mechanism. This naming convention of IC1 and IC2 will be used in this report from now on. This diagram explains how IC’s are guided into the bucket, one on top of another from a tube situated in the </w:t>
      </w:r>
      <w:r w:rsidR="00385ECB" w:rsidRPr="00385ECB">
        <w:rPr>
          <w:rFonts w:ascii="Arial" w:hAnsi="Arial" w:cs="Arial"/>
          <w:sz w:val="24"/>
          <w:szCs w:val="24"/>
          <w:lang w:val="en-GB"/>
        </w:rPr>
        <w:t>guide, which</w:t>
      </w:r>
      <w:r w:rsidRPr="00385ECB">
        <w:rPr>
          <w:rFonts w:ascii="Arial" w:hAnsi="Arial" w:cs="Arial"/>
          <w:sz w:val="24"/>
          <w:szCs w:val="24"/>
          <w:lang w:val="en-GB"/>
          <w:rPrChange w:id="3434" w:author="Admin" w:date="2016-10-18T16:05:00Z">
            <w:rPr>
              <w:lang w:val="en-GB"/>
            </w:rPr>
          </w:rPrChange>
        </w:rPr>
        <w:t xml:space="preserve"> is positioned above the delivery mechanism.</w:t>
      </w:r>
    </w:p>
    <w:p w14:paraId="169C347F" w14:textId="77777777" w:rsidR="00D12910" w:rsidRPr="00385ECB" w:rsidRDefault="00D12910" w:rsidP="00754AB6">
      <w:pPr>
        <w:spacing w:after="0" w:line="360" w:lineRule="auto"/>
        <w:ind w:left="0" w:firstLine="0"/>
        <w:rPr>
          <w:rFonts w:ascii="Arial" w:hAnsi="Arial" w:cs="Arial"/>
          <w:sz w:val="24"/>
          <w:szCs w:val="24"/>
          <w:lang w:val="en-GB"/>
          <w:rPrChange w:id="3435" w:author="Admin" w:date="2016-10-18T16:05:00Z">
            <w:rPr>
              <w:lang w:val="en-GB"/>
            </w:rPr>
          </w:rPrChange>
        </w:rPr>
        <w:pPrChange w:id="3436" w:author="Admin" w:date="2016-10-18T16:11:00Z">
          <w:pPr>
            <w:spacing w:after="636"/>
            <w:ind w:left="1"/>
          </w:pPr>
        </w:pPrChange>
      </w:pPr>
    </w:p>
    <w:p w14:paraId="0196B5DF" w14:textId="77777777" w:rsidR="00C261B9" w:rsidRPr="00385ECB" w:rsidRDefault="007D0309" w:rsidP="00D12910">
      <w:pPr>
        <w:pStyle w:val="Heading3"/>
        <w:tabs>
          <w:tab w:val="clear" w:pos="977"/>
          <w:tab w:val="left" w:pos="990"/>
        </w:tabs>
        <w:rPr>
          <w:ins w:id="3437" w:author="Admin" w:date="2016-10-18T16:24:00Z"/>
        </w:rPr>
        <w:pPrChange w:id="3438" w:author="Admin" w:date="2016-10-18T16:39:00Z">
          <w:pPr>
            <w:spacing w:after="636"/>
            <w:ind w:left="1"/>
          </w:pPr>
        </w:pPrChange>
      </w:pPr>
      <w:bookmarkStart w:id="3439" w:name="_Toc44060"/>
      <w:del w:id="3440" w:author="Admin" w:date="2016-10-18T16:24:00Z">
        <w:r w:rsidRPr="00385ECB" w:rsidDel="00E16EBA">
          <w:rPr>
            <w:rPrChange w:id="3441" w:author="Admin" w:date="2016-10-18T16:05:00Z">
              <w:rPr>
                <w:rFonts w:ascii="Calibri" w:eastAsia="Calibri" w:hAnsi="Calibri" w:cs="Calibri"/>
                <w:b/>
                <w:lang w:val="en-GB"/>
              </w:rPr>
            </w:rPrChange>
          </w:rPr>
          <w:tab/>
        </w:r>
      </w:del>
      <w:r w:rsidRPr="00385ECB">
        <w:t>6.2.2</w:t>
      </w:r>
      <w:r w:rsidRPr="00385ECB">
        <w:tab/>
        <w:t>Prototyping Vertical Roller Version 1</w:t>
      </w:r>
      <w:bookmarkEnd w:id="3439"/>
    </w:p>
    <w:p w14:paraId="0DCBD54D" w14:textId="77777777" w:rsidR="00E16EBA" w:rsidRPr="00385ECB" w:rsidRDefault="00E16EBA" w:rsidP="001C1ABF">
      <w:pPr>
        <w:rPr>
          <w:lang w:val="en-GB"/>
        </w:rPr>
      </w:pPr>
    </w:p>
    <w:p w14:paraId="5FC2A1AB" w14:textId="77777777" w:rsidR="00C261B9" w:rsidRPr="00385ECB" w:rsidRDefault="00812B52" w:rsidP="00754AB6">
      <w:pPr>
        <w:spacing w:after="0" w:line="360" w:lineRule="auto"/>
        <w:ind w:left="0" w:firstLine="0"/>
        <w:rPr>
          <w:ins w:id="3442" w:author="Admin" w:date="2016-10-18T16:24:00Z"/>
          <w:rFonts w:ascii="Arial" w:hAnsi="Arial" w:cs="Arial"/>
          <w:sz w:val="24"/>
          <w:szCs w:val="24"/>
          <w:lang w:val="en-GB"/>
        </w:rPr>
        <w:pPrChange w:id="3443" w:author="Admin" w:date="2016-10-18T16:11:00Z">
          <w:pPr>
            <w:ind w:left="1"/>
          </w:pPr>
        </w:pPrChange>
      </w:pPr>
      <w:r>
        <w:rPr>
          <w:rFonts w:ascii="Arial" w:hAnsi="Arial" w:cs="Arial"/>
          <w:sz w:val="24"/>
          <w:szCs w:val="24"/>
          <w:lang w:val="en-GB"/>
        </w:rPr>
        <w:t>A prototype of the delivery m</w:t>
      </w:r>
      <w:r w:rsidR="007D0309" w:rsidRPr="00385ECB">
        <w:rPr>
          <w:rFonts w:ascii="Arial" w:hAnsi="Arial" w:cs="Arial"/>
          <w:sz w:val="24"/>
          <w:szCs w:val="24"/>
          <w:lang w:val="en-GB"/>
          <w:rPrChange w:id="3444" w:author="Admin" w:date="2016-10-18T16:05:00Z">
            <w:rPr>
              <w:lang w:val="en-GB"/>
            </w:rPr>
          </w:rPrChange>
        </w:rPr>
        <w:t xml:space="preserve">echanism was built to test its functionality and reliability. A portion of the testing </w:t>
      </w:r>
      <w:r>
        <w:rPr>
          <w:rFonts w:ascii="Arial" w:hAnsi="Arial" w:cs="Arial"/>
          <w:sz w:val="24"/>
          <w:szCs w:val="24"/>
          <w:lang w:val="en-GB"/>
        </w:rPr>
        <w:t>can be</w:t>
      </w:r>
      <w:r w:rsidR="007D0309" w:rsidRPr="00385ECB">
        <w:rPr>
          <w:rFonts w:ascii="Arial" w:hAnsi="Arial" w:cs="Arial"/>
          <w:sz w:val="24"/>
          <w:szCs w:val="24"/>
          <w:lang w:val="en-GB"/>
          <w:rPrChange w:id="3445" w:author="Admin" w:date="2016-10-18T16:05:00Z">
            <w:rPr>
              <w:lang w:val="en-GB"/>
            </w:rPr>
          </w:rPrChange>
        </w:rPr>
        <w:t xml:space="preserve"> seen in the video</w:t>
      </w:r>
      <w:r w:rsidR="00F75B95">
        <w:rPr>
          <w:rFonts w:ascii="Arial" w:hAnsi="Arial" w:cs="Arial"/>
          <w:sz w:val="24"/>
          <w:szCs w:val="24"/>
          <w:lang w:val="en-GB"/>
        </w:rPr>
        <w:t>.</w:t>
      </w:r>
      <w:r w:rsidR="00F75B95">
        <w:rPr>
          <w:rFonts w:ascii="Arial" w:hAnsi="Arial" w:cs="Arial"/>
          <w:sz w:val="24"/>
          <w:szCs w:val="24"/>
          <w:vertAlign w:val="superscript"/>
          <w:lang w:val="en-GB"/>
        </w:rPr>
        <w:t>[28, 29]</w:t>
      </w:r>
      <w:r w:rsidR="007D0309" w:rsidRPr="00F75B95">
        <w:rPr>
          <w:rFonts w:ascii="Arial" w:hAnsi="Arial" w:cs="Arial"/>
          <w:sz w:val="24"/>
          <w:szCs w:val="24"/>
          <w:vertAlign w:val="superscript"/>
          <w:lang w:val="en-GB"/>
          <w:rPrChange w:id="3446" w:author="Admin" w:date="2016-10-18T16:05:00Z">
            <w:rPr>
              <w:lang w:val="en-GB"/>
            </w:rPr>
          </w:rPrChange>
        </w:rPr>
        <w:t xml:space="preserve"> </w:t>
      </w:r>
      <w:r w:rsidR="007D0309" w:rsidRPr="00385ECB">
        <w:rPr>
          <w:rFonts w:ascii="Arial" w:hAnsi="Arial" w:cs="Arial"/>
          <w:sz w:val="24"/>
          <w:szCs w:val="24"/>
          <w:lang w:val="en-GB"/>
          <w:rPrChange w:id="3447" w:author="Admin" w:date="2016-10-18T16:05:00Z">
            <w:rPr>
              <w:lang w:val="en-GB"/>
            </w:rPr>
          </w:rPrChange>
        </w:rPr>
        <w:t>The parts</w:t>
      </w:r>
      <w:r w:rsidR="00F75B95">
        <w:rPr>
          <w:rFonts w:ascii="Arial" w:hAnsi="Arial" w:cs="Arial"/>
          <w:sz w:val="24"/>
          <w:szCs w:val="24"/>
          <w:lang w:val="en-GB"/>
        </w:rPr>
        <w:t xml:space="preserve"> for the housing were laser cut from</w:t>
      </w:r>
      <w:r w:rsidR="007D0309" w:rsidRPr="00385ECB">
        <w:rPr>
          <w:rFonts w:ascii="Arial" w:hAnsi="Arial" w:cs="Arial"/>
          <w:sz w:val="24"/>
          <w:szCs w:val="24"/>
          <w:lang w:val="en-GB"/>
          <w:rPrChange w:id="3448" w:author="Admin" w:date="2016-10-18T16:05:00Z">
            <w:rPr>
              <w:lang w:val="en-GB"/>
            </w:rPr>
          </w:rPrChange>
        </w:rPr>
        <w:t xml:space="preserve"> scrap </w:t>
      </w:r>
      <w:del w:id="3449" w:author="Admin" w:date="2016-10-18T16:51:00Z">
        <w:r w:rsidR="007D0309" w:rsidRPr="00385ECB" w:rsidDel="00686EE4">
          <w:rPr>
            <w:rFonts w:ascii="Arial" w:hAnsi="Arial" w:cs="Arial"/>
            <w:sz w:val="24"/>
            <w:szCs w:val="24"/>
            <w:lang w:val="en-GB"/>
            <w:rPrChange w:id="3450" w:author="Admin" w:date="2016-10-18T16:05:00Z">
              <w:rPr>
                <w:lang w:val="en-GB"/>
              </w:rPr>
            </w:rPrChange>
          </w:rPr>
          <w:delText>perspex</w:delText>
        </w:r>
      </w:del>
      <w:ins w:id="3451" w:author="Admin" w:date="2016-10-18T16:51:00Z">
        <w:r w:rsidR="00686EE4" w:rsidRPr="00385ECB">
          <w:rPr>
            <w:rFonts w:ascii="Arial" w:hAnsi="Arial" w:cs="Arial"/>
            <w:sz w:val="24"/>
            <w:szCs w:val="24"/>
            <w:lang w:val="en-GB"/>
          </w:rPr>
          <w:t>Perspex</w:t>
        </w:r>
      </w:ins>
      <w:r w:rsidR="00F75B95">
        <w:rPr>
          <w:rFonts w:ascii="Arial" w:hAnsi="Arial" w:cs="Arial"/>
          <w:sz w:val="24"/>
          <w:szCs w:val="24"/>
          <w:lang w:val="en-GB"/>
        </w:rPr>
        <w:t xml:space="preserve">, </w:t>
      </w:r>
      <w:r w:rsidR="007D0309" w:rsidRPr="00385ECB">
        <w:rPr>
          <w:rFonts w:ascii="Arial" w:hAnsi="Arial" w:cs="Arial"/>
          <w:sz w:val="24"/>
          <w:szCs w:val="24"/>
          <w:lang w:val="en-GB"/>
          <w:rPrChange w:id="3452" w:author="Admin" w:date="2016-10-18T16:05:00Z">
            <w:rPr>
              <w:lang w:val="en-GB"/>
            </w:rPr>
          </w:rPrChange>
        </w:rPr>
        <w:t>used to reduce prototyping costs</w:t>
      </w:r>
      <w:r>
        <w:rPr>
          <w:rFonts w:ascii="Arial" w:hAnsi="Arial" w:cs="Arial"/>
          <w:sz w:val="24"/>
          <w:szCs w:val="24"/>
          <w:lang w:val="en-GB"/>
        </w:rPr>
        <w:t>. The vertical r</w:t>
      </w:r>
      <w:r w:rsidR="007D0309" w:rsidRPr="00385ECB">
        <w:rPr>
          <w:rFonts w:ascii="Arial" w:hAnsi="Arial" w:cs="Arial"/>
          <w:sz w:val="24"/>
          <w:szCs w:val="24"/>
          <w:lang w:val="en-GB"/>
          <w:rPrChange w:id="3453" w:author="Admin" w:date="2016-10-18T16:05:00Z">
            <w:rPr>
              <w:lang w:val="en-GB"/>
            </w:rPr>
          </w:rPrChange>
        </w:rPr>
        <w:t>oller and IC guide were 3D printed using PLA.</w:t>
      </w:r>
    </w:p>
    <w:p w14:paraId="48C11964" w14:textId="77777777" w:rsidR="00E16EBA" w:rsidRPr="00385ECB" w:rsidRDefault="00E16EBA" w:rsidP="00754AB6">
      <w:pPr>
        <w:spacing w:after="0" w:line="360" w:lineRule="auto"/>
        <w:ind w:left="0" w:firstLine="0"/>
        <w:rPr>
          <w:rFonts w:ascii="Arial" w:hAnsi="Arial" w:cs="Arial"/>
          <w:sz w:val="24"/>
          <w:szCs w:val="24"/>
          <w:lang w:val="en-GB"/>
          <w:rPrChange w:id="3454" w:author="Admin" w:date="2016-10-18T16:05:00Z">
            <w:rPr>
              <w:lang w:val="en-GB"/>
            </w:rPr>
          </w:rPrChange>
        </w:rPr>
        <w:pPrChange w:id="3455" w:author="Admin" w:date="2016-10-18T16:11:00Z">
          <w:pPr>
            <w:ind w:left="1"/>
          </w:pPr>
        </w:pPrChange>
      </w:pPr>
    </w:p>
    <w:p w14:paraId="32F7E1A7" w14:textId="644AFB79" w:rsidR="00C261B9" w:rsidRPr="00385ECB" w:rsidRDefault="009F5C60" w:rsidP="00E16EBA">
      <w:pPr>
        <w:spacing w:after="0" w:line="360" w:lineRule="auto"/>
        <w:ind w:left="0" w:firstLine="0"/>
        <w:jc w:val="center"/>
        <w:rPr>
          <w:rFonts w:ascii="Arial" w:hAnsi="Arial" w:cs="Arial"/>
          <w:sz w:val="24"/>
          <w:szCs w:val="24"/>
          <w:lang w:val="en-GB"/>
          <w:rPrChange w:id="3456" w:author="Admin" w:date="2016-10-18T16:05:00Z">
            <w:rPr>
              <w:lang w:val="en-GB"/>
            </w:rPr>
          </w:rPrChange>
        </w:rPr>
        <w:pPrChange w:id="3457" w:author="Admin" w:date="2016-10-18T16:24:00Z">
          <w:pPr>
            <w:spacing w:after="319" w:line="259" w:lineRule="auto"/>
            <w:ind w:left="3235" w:firstLine="0"/>
            <w:jc w:val="left"/>
          </w:pPr>
        </w:pPrChange>
      </w:pPr>
      <w:r w:rsidRPr="00385ECB">
        <w:rPr>
          <w:rFonts w:ascii="Arial" w:hAnsi="Arial" w:cs="Arial"/>
          <w:noProof/>
          <w:sz w:val="24"/>
          <w:szCs w:val="24"/>
          <w:rPrChange w:id="3458" w:author="Admin" w:date="2016-10-18T16:05:00Z">
            <w:rPr>
              <w:rFonts w:ascii="Arial" w:hAnsi="Arial" w:cs="Arial"/>
              <w:noProof/>
              <w:sz w:val="24"/>
              <w:szCs w:val="24"/>
            </w:rPr>
          </w:rPrChange>
        </w:rPr>
        <w:drawing>
          <wp:inline distT="0" distB="0" distL="0" distR="0" wp14:anchorId="265B5C09" wp14:editId="113CCB2B">
            <wp:extent cx="2009775" cy="2428875"/>
            <wp:effectExtent l="0" t="0" r="9525" b="9525"/>
            <wp:docPr id="26" name="Picture 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09775" cy="2428875"/>
                    </a:xfrm>
                    <a:prstGeom prst="rect">
                      <a:avLst/>
                    </a:prstGeom>
                    <a:noFill/>
                    <a:ln>
                      <a:noFill/>
                    </a:ln>
                  </pic:spPr>
                </pic:pic>
              </a:graphicData>
            </a:graphic>
          </wp:inline>
        </w:drawing>
      </w:r>
    </w:p>
    <w:p w14:paraId="6A9892B7" w14:textId="77777777" w:rsidR="00D12910" w:rsidRPr="00385ECB" w:rsidRDefault="00D12910" w:rsidP="00754AB6">
      <w:pPr>
        <w:spacing w:after="0" w:line="360" w:lineRule="auto"/>
        <w:ind w:left="0" w:firstLine="0"/>
        <w:rPr>
          <w:ins w:id="3459" w:author="Admin" w:date="2016-10-18T16:39:00Z"/>
          <w:rFonts w:ascii="Arial" w:hAnsi="Arial" w:cs="Arial"/>
          <w:sz w:val="24"/>
          <w:szCs w:val="24"/>
          <w:lang w:val="en-GB"/>
        </w:rPr>
        <w:pPrChange w:id="3460" w:author="Admin" w:date="2016-10-18T16:11:00Z">
          <w:pPr>
            <w:spacing w:after="228" w:line="262" w:lineRule="auto"/>
            <w:jc w:val="center"/>
          </w:pPr>
        </w:pPrChange>
      </w:pPr>
    </w:p>
    <w:p w14:paraId="7A416885" w14:textId="77777777" w:rsidR="00E16EBA" w:rsidRPr="00385ECB" w:rsidRDefault="007D0309" w:rsidP="006D059D">
      <w:pPr>
        <w:pStyle w:val="Caption"/>
        <w:rPr>
          <w:ins w:id="3461" w:author="Admin" w:date="2016-11-01T19:44:00Z"/>
          <w:lang w:val="en-GB"/>
        </w:rPr>
        <w:pPrChange w:id="3462" w:author="Admin" w:date="2016-11-01T19:44:00Z">
          <w:pPr>
            <w:spacing w:after="228" w:line="262" w:lineRule="auto"/>
            <w:jc w:val="center"/>
          </w:pPr>
        </w:pPrChange>
      </w:pPr>
      <w:del w:id="3463" w:author="Admin" w:date="2016-11-01T19:44:00Z">
        <w:r w:rsidRPr="00385ECB" w:rsidDel="006D059D">
          <w:rPr>
            <w:sz w:val="24"/>
            <w:szCs w:val="24"/>
            <w:lang w:val="en-GB"/>
            <w:rPrChange w:id="3464" w:author="Admin" w:date="2016-10-18T16:05:00Z">
              <w:rPr>
                <w:lang w:val="en-GB"/>
              </w:rPr>
            </w:rPrChange>
          </w:rPr>
          <w:delText>Figure 6.7: Prototype of Delivery mechanism using the Vertical roller.</w:delText>
        </w:r>
      </w:del>
      <w:ins w:id="3465" w:author="Admin" w:date="2016-11-01T19:44:00Z">
        <w:r w:rsidR="006D059D" w:rsidRPr="00385ECB">
          <w:rPr>
            <w:lang w:val="en-GB"/>
          </w:rPr>
          <w:t xml:space="preserve">Figure 6.7: Prototype of Delivery </w:t>
        </w:r>
      </w:ins>
      <w:r w:rsidR="00F75B95">
        <w:rPr>
          <w:lang w:val="en-GB"/>
        </w:rPr>
        <w:t>M</w:t>
      </w:r>
      <w:ins w:id="3466" w:author="Admin" w:date="2016-11-01T19:44:00Z">
        <w:r w:rsidR="006D059D" w:rsidRPr="00385ECB">
          <w:rPr>
            <w:lang w:val="en-GB"/>
          </w:rPr>
          <w:t>echanism using the Vertical roller.</w:t>
        </w:r>
      </w:ins>
    </w:p>
    <w:p w14:paraId="3A53A1B0" w14:textId="77777777" w:rsidR="006D059D" w:rsidRPr="00385ECB" w:rsidRDefault="006D059D" w:rsidP="006D059D">
      <w:pPr>
        <w:rPr>
          <w:lang w:val="en-GB"/>
        </w:rPr>
        <w:pPrChange w:id="3467" w:author="Admin" w:date="2016-11-01T19:44:00Z">
          <w:pPr>
            <w:spacing w:after="228" w:line="262" w:lineRule="auto"/>
            <w:jc w:val="center"/>
          </w:pPr>
        </w:pPrChange>
      </w:pPr>
    </w:p>
    <w:p w14:paraId="356EC204" w14:textId="77777777" w:rsidR="00C261B9" w:rsidRPr="00385ECB" w:rsidRDefault="007D0309" w:rsidP="00754AB6">
      <w:pPr>
        <w:spacing w:after="0" w:line="360" w:lineRule="auto"/>
        <w:ind w:left="0" w:firstLine="0"/>
        <w:rPr>
          <w:ins w:id="3468" w:author="Admin" w:date="2016-10-18T16:39:00Z"/>
          <w:rFonts w:ascii="Arial" w:hAnsi="Arial" w:cs="Arial"/>
          <w:sz w:val="24"/>
          <w:szCs w:val="24"/>
          <w:lang w:val="en-GB"/>
        </w:rPr>
        <w:pPrChange w:id="3469" w:author="Admin" w:date="2016-10-18T16:11:00Z">
          <w:pPr>
            <w:spacing w:after="0"/>
            <w:ind w:left="1"/>
          </w:pPr>
        </w:pPrChange>
      </w:pPr>
      <w:r w:rsidRPr="00385ECB">
        <w:rPr>
          <w:rFonts w:ascii="Arial" w:hAnsi="Arial" w:cs="Arial"/>
          <w:sz w:val="24"/>
          <w:szCs w:val="24"/>
          <w:lang w:val="en-GB"/>
          <w:rPrChange w:id="3470" w:author="Admin" w:date="2016-10-18T16:05:00Z">
            <w:rPr>
              <w:lang w:val="en-GB"/>
            </w:rPr>
          </w:rPrChange>
        </w:rPr>
        <w:t xml:space="preserve">In </w:t>
      </w:r>
      <w:r w:rsidR="00F75B95" w:rsidRPr="00F75B95">
        <w:rPr>
          <w:rFonts w:ascii="Arial" w:hAnsi="Arial" w:cs="Arial"/>
          <w:sz w:val="24"/>
          <w:szCs w:val="24"/>
          <w:lang w:val="en-GB"/>
        </w:rPr>
        <w:t>testing,</w:t>
      </w:r>
      <w:r w:rsidRPr="00385ECB">
        <w:rPr>
          <w:rFonts w:ascii="Arial" w:hAnsi="Arial" w:cs="Arial"/>
          <w:sz w:val="24"/>
          <w:szCs w:val="24"/>
          <w:lang w:val="en-GB"/>
          <w:rPrChange w:id="3471" w:author="Admin" w:date="2016-10-18T16:05:00Z">
            <w:rPr>
              <w:lang w:val="en-GB"/>
            </w:rPr>
          </w:rPrChange>
        </w:rPr>
        <w:t xml:space="preserve"> the prototype had a reliability factor of </w:t>
      </w:r>
      <w:r w:rsidR="00812B52">
        <w:rPr>
          <w:rFonts w:ascii="Arial" w:hAnsi="Arial" w:cs="Arial"/>
          <w:sz w:val="24"/>
          <w:szCs w:val="24"/>
          <w:lang w:val="en-GB"/>
        </w:rPr>
        <w:t>slightly</w:t>
      </w:r>
      <w:r w:rsidRPr="00385ECB">
        <w:rPr>
          <w:rFonts w:ascii="Arial" w:hAnsi="Arial" w:cs="Arial"/>
          <w:sz w:val="24"/>
          <w:szCs w:val="24"/>
          <w:lang w:val="en-GB"/>
          <w:rPrChange w:id="3472" w:author="Admin" w:date="2016-10-18T16:05:00Z">
            <w:rPr>
              <w:lang w:val="en-GB"/>
            </w:rPr>
          </w:rPrChange>
        </w:rPr>
        <w:t xml:space="preserve"> </w:t>
      </w:r>
      <w:del w:id="3473" w:author="Admin" w:date="2016-11-01T20:02:00Z">
        <w:r w:rsidRPr="00385ECB" w:rsidDel="00EF447A">
          <w:rPr>
            <w:rFonts w:ascii="Arial" w:hAnsi="Arial" w:cs="Arial"/>
            <w:sz w:val="24"/>
            <w:szCs w:val="24"/>
            <w:lang w:val="en-GB"/>
            <w:rPrChange w:id="3474" w:author="Admin" w:date="2016-10-18T16:05:00Z">
              <w:rPr>
                <w:lang w:val="en-GB"/>
              </w:rPr>
            </w:rPrChange>
          </w:rPr>
          <w:delText>under</w:delText>
        </w:r>
      </w:del>
      <w:r w:rsidR="00F75B95">
        <w:rPr>
          <w:rFonts w:ascii="Arial" w:hAnsi="Arial" w:cs="Arial"/>
          <w:sz w:val="24"/>
          <w:szCs w:val="24"/>
          <w:lang w:val="en-GB"/>
        </w:rPr>
        <w:t>less</w:t>
      </w:r>
      <w:ins w:id="3475" w:author="Admin" w:date="2016-11-01T20:02:00Z">
        <w:r w:rsidR="00EF447A" w:rsidRPr="00385ECB">
          <w:rPr>
            <w:rFonts w:ascii="Arial" w:hAnsi="Arial" w:cs="Arial"/>
            <w:sz w:val="24"/>
            <w:szCs w:val="24"/>
            <w:lang w:val="en-GB"/>
          </w:rPr>
          <w:t xml:space="preserve"> than</w:t>
        </w:r>
      </w:ins>
      <w:r w:rsidR="00F75B95">
        <w:rPr>
          <w:rFonts w:ascii="Arial" w:hAnsi="Arial" w:cs="Arial"/>
          <w:sz w:val="24"/>
          <w:szCs w:val="24"/>
          <w:lang w:val="en-GB"/>
        </w:rPr>
        <w:t xml:space="preserve"> 76%. This made it</w:t>
      </w:r>
      <w:r w:rsidRPr="00385ECB">
        <w:rPr>
          <w:rFonts w:ascii="Arial" w:hAnsi="Arial" w:cs="Arial"/>
          <w:sz w:val="24"/>
          <w:szCs w:val="24"/>
          <w:lang w:val="en-GB"/>
          <w:rPrChange w:id="3476" w:author="Admin" w:date="2016-10-18T16:05:00Z">
            <w:rPr>
              <w:lang w:val="en-GB"/>
            </w:rPr>
          </w:rPrChange>
        </w:rPr>
        <w:t xml:space="preserve"> unreliable and did not meet the requirement of 95%. The main cause of failure was </w:t>
      </w:r>
      <w:r w:rsidR="00812B52">
        <w:rPr>
          <w:rFonts w:ascii="Arial" w:hAnsi="Arial" w:cs="Arial"/>
          <w:sz w:val="24"/>
          <w:szCs w:val="24"/>
          <w:lang w:val="en-GB"/>
        </w:rPr>
        <w:t>IC1 pushing up on IC2 when the r</w:t>
      </w:r>
      <w:r w:rsidRPr="00385ECB">
        <w:rPr>
          <w:rFonts w:ascii="Arial" w:hAnsi="Arial" w:cs="Arial"/>
          <w:sz w:val="24"/>
          <w:szCs w:val="24"/>
          <w:lang w:val="en-GB"/>
          <w:rPrChange w:id="3477" w:author="Admin" w:date="2016-10-18T16:05:00Z">
            <w:rPr>
              <w:lang w:val="en-GB"/>
            </w:rPr>
          </w:rPrChange>
        </w:rPr>
        <w:t>oller was rotating to release IC1</w:t>
      </w:r>
      <w:r w:rsidR="00F75B95">
        <w:rPr>
          <w:rFonts w:ascii="Arial" w:hAnsi="Arial" w:cs="Arial"/>
          <w:sz w:val="24"/>
          <w:szCs w:val="24"/>
          <w:lang w:val="en-GB"/>
        </w:rPr>
        <w:t>,</w:t>
      </w:r>
      <w:r w:rsidRPr="00385ECB">
        <w:rPr>
          <w:rFonts w:ascii="Arial" w:hAnsi="Arial" w:cs="Arial"/>
          <w:sz w:val="24"/>
          <w:szCs w:val="24"/>
          <w:lang w:val="en-GB"/>
          <w:rPrChange w:id="3478" w:author="Admin" w:date="2016-10-18T16:05:00Z">
            <w:rPr>
              <w:lang w:val="en-GB"/>
            </w:rPr>
          </w:rPrChange>
        </w:rPr>
        <w:t xml:space="preserve"> as depicted in Figure 6.8. Two other common failure modes that occurred were IC2 being jammed up against the fillet and IC1</w:t>
      </w:r>
      <w:r w:rsidR="00F75B95">
        <w:rPr>
          <w:rFonts w:ascii="Arial" w:hAnsi="Arial" w:cs="Arial"/>
          <w:sz w:val="24"/>
          <w:szCs w:val="24"/>
          <w:lang w:val="en-GB"/>
        </w:rPr>
        <w:t>,</w:t>
      </w:r>
      <w:r w:rsidRPr="00385ECB">
        <w:rPr>
          <w:rFonts w:ascii="Arial" w:hAnsi="Arial" w:cs="Arial"/>
          <w:sz w:val="24"/>
          <w:szCs w:val="24"/>
          <w:lang w:val="en-GB"/>
          <w:rPrChange w:id="3479" w:author="Admin" w:date="2016-10-18T16:05:00Z">
            <w:rPr>
              <w:lang w:val="en-GB"/>
            </w:rPr>
          </w:rPrChange>
        </w:rPr>
        <w:t xml:space="preserve"> when being loaded</w:t>
      </w:r>
      <w:r w:rsidR="00F75B95">
        <w:rPr>
          <w:rFonts w:ascii="Arial" w:hAnsi="Arial" w:cs="Arial"/>
          <w:sz w:val="24"/>
          <w:szCs w:val="24"/>
          <w:lang w:val="en-GB"/>
        </w:rPr>
        <w:t>,</w:t>
      </w:r>
      <w:r w:rsidRPr="00385ECB">
        <w:rPr>
          <w:rFonts w:ascii="Arial" w:hAnsi="Arial" w:cs="Arial"/>
          <w:sz w:val="24"/>
          <w:szCs w:val="24"/>
          <w:lang w:val="en-GB"/>
          <w:rPrChange w:id="3480" w:author="Admin" w:date="2016-10-18T16:05:00Z">
            <w:rPr>
              <w:lang w:val="en-GB"/>
            </w:rPr>
          </w:rPrChange>
        </w:rPr>
        <w:t xml:space="preserve"> </w:t>
      </w:r>
      <w:r w:rsidR="00F75B95">
        <w:rPr>
          <w:rFonts w:ascii="Arial" w:hAnsi="Arial" w:cs="Arial"/>
          <w:sz w:val="24"/>
          <w:szCs w:val="24"/>
          <w:lang w:val="en-GB"/>
        </w:rPr>
        <w:t>catching</w:t>
      </w:r>
      <w:r w:rsidRPr="00385ECB">
        <w:rPr>
          <w:rFonts w:ascii="Arial" w:hAnsi="Arial" w:cs="Arial"/>
          <w:sz w:val="24"/>
          <w:szCs w:val="24"/>
          <w:lang w:val="en-GB"/>
          <w:rPrChange w:id="3481" w:author="Admin" w:date="2016-10-18T16:05:00Z">
            <w:rPr>
              <w:lang w:val="en-GB"/>
            </w:rPr>
          </w:rPrChange>
        </w:rPr>
        <w:t xml:space="preserve"> on the lip of the bucket. Another undesirable characteristic observed was that IC’s would be ejected unpredictably</w:t>
      </w:r>
      <w:r w:rsidR="00F75B95">
        <w:rPr>
          <w:rFonts w:ascii="Arial" w:hAnsi="Arial" w:cs="Arial"/>
          <w:sz w:val="24"/>
          <w:szCs w:val="24"/>
          <w:lang w:val="en-GB"/>
        </w:rPr>
        <w:t>,</w:t>
      </w:r>
      <w:r w:rsidRPr="00385ECB">
        <w:rPr>
          <w:rFonts w:ascii="Arial" w:hAnsi="Arial" w:cs="Arial"/>
          <w:sz w:val="24"/>
          <w:szCs w:val="24"/>
          <w:lang w:val="en-GB"/>
          <w:rPrChange w:id="3482" w:author="Admin" w:date="2016-10-18T16:05:00Z">
            <w:rPr>
              <w:lang w:val="en-GB"/>
            </w:rPr>
          </w:rPrChange>
        </w:rPr>
        <w:t xml:space="preserve"> i.e. snapped out at speed instead of a controlled fall.</w:t>
      </w:r>
    </w:p>
    <w:p w14:paraId="7515EE90" w14:textId="77777777" w:rsidR="00D12910" w:rsidRPr="00385ECB" w:rsidRDefault="00D12910" w:rsidP="00754AB6">
      <w:pPr>
        <w:spacing w:after="0" w:line="360" w:lineRule="auto"/>
        <w:ind w:left="0" w:firstLine="0"/>
        <w:rPr>
          <w:ins w:id="3483" w:author="Admin" w:date="2016-10-18T16:24:00Z"/>
          <w:rFonts w:ascii="Arial" w:hAnsi="Arial" w:cs="Arial"/>
          <w:sz w:val="24"/>
          <w:szCs w:val="24"/>
          <w:lang w:val="en-GB"/>
        </w:rPr>
        <w:pPrChange w:id="3484" w:author="Admin" w:date="2016-10-18T16:11:00Z">
          <w:pPr>
            <w:spacing w:after="0"/>
            <w:ind w:left="1"/>
          </w:pPr>
        </w:pPrChange>
      </w:pPr>
    </w:p>
    <w:p w14:paraId="656E05B8" w14:textId="77777777" w:rsidR="00E16EBA" w:rsidRPr="00385ECB" w:rsidRDefault="00E16EBA" w:rsidP="00754AB6">
      <w:pPr>
        <w:spacing w:after="0" w:line="360" w:lineRule="auto"/>
        <w:ind w:left="0" w:firstLine="0"/>
        <w:rPr>
          <w:rFonts w:ascii="Arial" w:hAnsi="Arial" w:cs="Arial"/>
          <w:sz w:val="24"/>
          <w:szCs w:val="24"/>
          <w:lang w:val="en-GB"/>
          <w:rPrChange w:id="3485" w:author="Admin" w:date="2016-10-18T16:05:00Z">
            <w:rPr>
              <w:lang w:val="en-GB"/>
            </w:rPr>
          </w:rPrChange>
        </w:rPr>
        <w:pPrChange w:id="3486" w:author="Admin" w:date="2016-10-18T16:11:00Z">
          <w:pPr>
            <w:spacing w:after="0"/>
            <w:ind w:left="1"/>
          </w:pPr>
        </w:pPrChange>
      </w:pPr>
    </w:p>
    <w:p w14:paraId="48DE43FA" w14:textId="3DC23217" w:rsidR="00C261B9" w:rsidRPr="00385ECB" w:rsidRDefault="009F5C60" w:rsidP="00E16EBA">
      <w:pPr>
        <w:spacing w:after="0" w:line="360" w:lineRule="auto"/>
        <w:ind w:left="0" w:firstLine="0"/>
        <w:jc w:val="center"/>
        <w:rPr>
          <w:rFonts w:ascii="Arial" w:hAnsi="Arial" w:cs="Arial"/>
          <w:sz w:val="24"/>
          <w:szCs w:val="24"/>
          <w:lang w:val="en-GB"/>
          <w:rPrChange w:id="3487" w:author="Admin" w:date="2016-10-18T16:05:00Z">
            <w:rPr>
              <w:lang w:val="en-GB"/>
            </w:rPr>
          </w:rPrChange>
        </w:rPr>
        <w:pPrChange w:id="3488" w:author="Admin" w:date="2016-10-18T16:24:00Z">
          <w:pPr>
            <w:spacing w:after="319" w:line="259" w:lineRule="auto"/>
            <w:ind w:left="3413" w:firstLine="0"/>
            <w:jc w:val="left"/>
          </w:pPr>
        </w:pPrChange>
      </w:pPr>
      <w:r w:rsidRPr="00385ECB">
        <w:rPr>
          <w:rFonts w:ascii="Arial" w:hAnsi="Arial" w:cs="Arial"/>
          <w:noProof/>
          <w:sz w:val="24"/>
          <w:szCs w:val="24"/>
          <w:rPrChange w:id="3489" w:author="Admin" w:date="2016-10-18T16:05:00Z">
            <w:rPr>
              <w:rFonts w:ascii="Arial" w:hAnsi="Arial" w:cs="Arial"/>
              <w:noProof/>
              <w:sz w:val="24"/>
              <w:szCs w:val="24"/>
            </w:rPr>
          </w:rPrChange>
        </w:rPr>
        <w:drawing>
          <wp:inline distT="0" distB="0" distL="0" distR="0" wp14:anchorId="19E69F30" wp14:editId="1D64C40F">
            <wp:extent cx="1781175" cy="1047750"/>
            <wp:effectExtent l="0" t="0" r="9525" b="0"/>
            <wp:docPr id="27" name="Picture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81175" cy="1047750"/>
                    </a:xfrm>
                    <a:prstGeom prst="rect">
                      <a:avLst/>
                    </a:prstGeom>
                    <a:noFill/>
                    <a:ln>
                      <a:noFill/>
                    </a:ln>
                  </pic:spPr>
                </pic:pic>
              </a:graphicData>
            </a:graphic>
          </wp:inline>
        </w:drawing>
      </w:r>
    </w:p>
    <w:p w14:paraId="11E2A963" w14:textId="77777777" w:rsidR="00D12910" w:rsidRPr="00385ECB" w:rsidRDefault="00D12910" w:rsidP="00754AB6">
      <w:pPr>
        <w:spacing w:after="0" w:line="360" w:lineRule="auto"/>
        <w:ind w:left="0" w:firstLine="0"/>
        <w:rPr>
          <w:ins w:id="3490" w:author="Admin" w:date="2016-10-18T16:39:00Z"/>
          <w:rFonts w:ascii="Arial" w:hAnsi="Arial" w:cs="Arial"/>
          <w:sz w:val="24"/>
          <w:szCs w:val="24"/>
          <w:lang w:val="en-GB"/>
        </w:rPr>
        <w:pPrChange w:id="3491" w:author="Admin" w:date="2016-10-18T16:11:00Z">
          <w:pPr>
            <w:spacing w:after="652" w:line="262" w:lineRule="auto"/>
            <w:jc w:val="center"/>
          </w:pPr>
        </w:pPrChange>
      </w:pPr>
    </w:p>
    <w:p w14:paraId="3F88ED18" w14:textId="77777777" w:rsidR="00C261B9" w:rsidRPr="00F75B95" w:rsidRDefault="007D0309" w:rsidP="00F75B95">
      <w:pPr>
        <w:pStyle w:val="Caption"/>
        <w:rPr>
          <w:lang w:val="en-GB"/>
        </w:rPr>
        <w:pPrChange w:id="3492" w:author="Admin" w:date="2016-10-18T16:11:00Z">
          <w:pPr>
            <w:spacing w:after="652" w:line="262" w:lineRule="auto"/>
            <w:jc w:val="center"/>
          </w:pPr>
        </w:pPrChange>
      </w:pPr>
      <w:r w:rsidRPr="00F75B95">
        <w:rPr>
          <w:lang w:val="en-GB"/>
        </w:rPr>
        <w:t>Figure 6.8: Common jam action that occurs with vertical roller.</w:t>
      </w:r>
    </w:p>
    <w:p w14:paraId="02FC790E" w14:textId="77777777" w:rsidR="00E16EBA" w:rsidRPr="00385ECB" w:rsidRDefault="007D0309" w:rsidP="00E16EBA">
      <w:pPr>
        <w:rPr>
          <w:ins w:id="3493" w:author="Admin" w:date="2016-10-18T16:24:00Z"/>
          <w:lang w:val="en-GB"/>
        </w:rPr>
        <w:pPrChange w:id="3494" w:author="Admin" w:date="2016-10-18T16:25:00Z">
          <w:pPr>
            <w:spacing w:after="652" w:line="262" w:lineRule="auto"/>
            <w:jc w:val="center"/>
          </w:pPr>
        </w:pPrChange>
      </w:pPr>
      <w:bookmarkStart w:id="3495" w:name="_Toc44061"/>
      <w:r w:rsidRPr="00385ECB">
        <w:rPr>
          <w:lang w:val="en-GB"/>
          <w:rPrChange w:id="3496" w:author="Admin" w:date="2016-10-18T16:05:00Z">
            <w:rPr>
              <w:rFonts w:ascii="Calibri" w:eastAsia="Calibri" w:hAnsi="Calibri" w:cs="Calibri"/>
              <w:b/>
              <w:lang w:val="en-GB"/>
            </w:rPr>
          </w:rPrChange>
        </w:rPr>
        <w:tab/>
      </w:r>
    </w:p>
    <w:p w14:paraId="2ABCBE91" w14:textId="77777777" w:rsidR="00C261B9" w:rsidRPr="00385ECB" w:rsidRDefault="007D0309" w:rsidP="00D12910">
      <w:pPr>
        <w:pStyle w:val="Heading3"/>
        <w:tabs>
          <w:tab w:val="clear" w:pos="977"/>
          <w:tab w:val="left" w:pos="990"/>
        </w:tabs>
        <w:rPr>
          <w:ins w:id="3497" w:author="Admin" w:date="2016-10-18T16:24:00Z"/>
        </w:rPr>
        <w:pPrChange w:id="3498" w:author="Admin" w:date="2016-10-18T16:39:00Z">
          <w:pPr>
            <w:spacing w:after="652" w:line="262" w:lineRule="auto"/>
            <w:jc w:val="center"/>
          </w:pPr>
        </w:pPrChange>
      </w:pPr>
      <w:r w:rsidRPr="00385ECB">
        <w:t>6.2.3</w:t>
      </w:r>
      <w:r w:rsidRPr="00385ECB">
        <w:tab/>
        <w:t>Vertical Roller Version 2</w:t>
      </w:r>
      <w:bookmarkEnd w:id="3495"/>
    </w:p>
    <w:p w14:paraId="25E78829" w14:textId="77777777" w:rsidR="00E16EBA" w:rsidRPr="00385ECB" w:rsidRDefault="00E16EBA" w:rsidP="001C1ABF">
      <w:pPr>
        <w:rPr>
          <w:lang w:val="en-GB"/>
        </w:rPr>
      </w:pPr>
    </w:p>
    <w:p w14:paraId="3E5F6250" w14:textId="77777777" w:rsidR="00C261B9" w:rsidRPr="00385ECB" w:rsidRDefault="00812B52" w:rsidP="00754AB6">
      <w:pPr>
        <w:spacing w:after="0" w:line="360" w:lineRule="auto"/>
        <w:ind w:left="0" w:firstLine="0"/>
        <w:rPr>
          <w:ins w:id="3499" w:author="Admin" w:date="2016-10-18T16:24:00Z"/>
          <w:rFonts w:ascii="Arial" w:hAnsi="Arial" w:cs="Arial"/>
          <w:sz w:val="24"/>
          <w:szCs w:val="24"/>
          <w:lang w:val="en-GB"/>
        </w:rPr>
        <w:pPrChange w:id="3500" w:author="Admin" w:date="2016-10-18T16:11:00Z">
          <w:pPr>
            <w:spacing w:after="634"/>
            <w:ind w:left="1"/>
          </w:pPr>
        </w:pPrChange>
      </w:pPr>
      <w:r>
        <w:rPr>
          <w:rFonts w:ascii="Arial" w:hAnsi="Arial" w:cs="Arial"/>
          <w:sz w:val="24"/>
          <w:szCs w:val="24"/>
          <w:lang w:val="en-GB"/>
        </w:rPr>
        <w:t>Version 2 of the v</w:t>
      </w:r>
      <w:r w:rsidR="007D0309" w:rsidRPr="00385ECB">
        <w:rPr>
          <w:rFonts w:ascii="Arial" w:hAnsi="Arial" w:cs="Arial"/>
          <w:sz w:val="24"/>
          <w:szCs w:val="24"/>
          <w:lang w:val="en-GB"/>
          <w:rPrChange w:id="3501" w:author="Admin" w:date="2016-10-18T16:05:00Z">
            <w:rPr>
              <w:lang w:val="en-GB"/>
            </w:rPr>
          </w:rPrChange>
        </w:rPr>
        <w:t>e</w:t>
      </w:r>
      <w:r>
        <w:rPr>
          <w:rFonts w:ascii="Arial" w:hAnsi="Arial" w:cs="Arial"/>
          <w:sz w:val="24"/>
          <w:szCs w:val="24"/>
          <w:lang w:val="en-GB"/>
        </w:rPr>
        <w:t>rtical r</w:t>
      </w:r>
      <w:r w:rsidR="007D0309" w:rsidRPr="00385ECB">
        <w:rPr>
          <w:rFonts w:ascii="Arial" w:hAnsi="Arial" w:cs="Arial"/>
          <w:sz w:val="24"/>
          <w:szCs w:val="24"/>
          <w:lang w:val="en-GB"/>
          <w:rPrChange w:id="3502" w:author="Admin" w:date="2016-10-18T16:05:00Z">
            <w:rPr>
              <w:lang w:val="en-GB"/>
            </w:rPr>
          </w:rPrChange>
        </w:rPr>
        <w:t>oller was to improve on the mechanical failure caused by the fillet of the first version</w:t>
      </w:r>
      <w:r w:rsidR="008E4B24">
        <w:rPr>
          <w:rFonts w:ascii="Arial" w:hAnsi="Arial" w:cs="Arial"/>
          <w:sz w:val="24"/>
          <w:szCs w:val="24"/>
          <w:lang w:val="en-GB"/>
        </w:rPr>
        <w:t>. A</w:t>
      </w:r>
      <w:r w:rsidR="007D0309" w:rsidRPr="00385ECB">
        <w:rPr>
          <w:rFonts w:ascii="Arial" w:hAnsi="Arial" w:cs="Arial"/>
          <w:sz w:val="24"/>
          <w:szCs w:val="24"/>
          <w:lang w:val="en-GB"/>
          <w:rPrChange w:id="3503" w:author="Admin" w:date="2016-10-18T16:05:00Z">
            <w:rPr>
              <w:lang w:val="en-GB"/>
            </w:rPr>
          </w:rPrChange>
        </w:rPr>
        <w:t xml:space="preserve"> sloped fillet was added to prevent the IC1 from catching on the lip of the bucket when being loaded. It was deemed that the failure cause</w:t>
      </w:r>
      <w:r w:rsidR="008E4B24">
        <w:rPr>
          <w:rFonts w:ascii="Arial" w:hAnsi="Arial" w:cs="Arial"/>
          <w:sz w:val="24"/>
          <w:szCs w:val="24"/>
          <w:lang w:val="en-GB"/>
        </w:rPr>
        <w:t>d</w:t>
      </w:r>
      <w:r w:rsidR="007D0309" w:rsidRPr="00385ECB">
        <w:rPr>
          <w:rFonts w:ascii="Arial" w:hAnsi="Arial" w:cs="Arial"/>
          <w:sz w:val="24"/>
          <w:szCs w:val="24"/>
          <w:lang w:val="en-GB"/>
          <w:rPrChange w:id="3504" w:author="Admin" w:date="2016-10-18T16:05:00Z">
            <w:rPr>
              <w:lang w:val="en-GB"/>
            </w:rPr>
          </w:rPrChange>
        </w:rPr>
        <w:t xml:space="preserve"> by</w:t>
      </w:r>
      <w:r w:rsidR="008E4B24">
        <w:rPr>
          <w:rFonts w:ascii="Arial" w:hAnsi="Arial" w:cs="Arial"/>
          <w:sz w:val="24"/>
          <w:szCs w:val="24"/>
          <w:lang w:val="en-GB"/>
        </w:rPr>
        <w:t xml:space="preserve"> the</w:t>
      </w:r>
      <w:r w:rsidR="007D0309" w:rsidRPr="00385ECB">
        <w:rPr>
          <w:rFonts w:ascii="Arial" w:hAnsi="Arial" w:cs="Arial"/>
          <w:sz w:val="24"/>
          <w:szCs w:val="24"/>
          <w:lang w:val="en-GB"/>
          <w:rPrChange w:id="3505" w:author="Admin" w:date="2016-10-18T16:05:00Z">
            <w:rPr>
              <w:lang w:val="en-GB"/>
            </w:rPr>
          </w:rPrChange>
        </w:rPr>
        <w:t xml:space="preserve"> jamming of IC1 on IC2 could be mitigated </w:t>
      </w:r>
      <w:r w:rsidR="008E4B24">
        <w:rPr>
          <w:rFonts w:ascii="Arial" w:hAnsi="Arial" w:cs="Arial"/>
          <w:sz w:val="24"/>
          <w:szCs w:val="24"/>
          <w:lang w:val="en-GB"/>
        </w:rPr>
        <w:t>by changing the wa</w:t>
      </w:r>
      <w:r w:rsidR="007D0309" w:rsidRPr="00385ECB">
        <w:rPr>
          <w:rFonts w:ascii="Arial" w:hAnsi="Arial" w:cs="Arial"/>
          <w:sz w:val="24"/>
          <w:szCs w:val="24"/>
          <w:lang w:val="en-GB"/>
          <w:rPrChange w:id="3506" w:author="Admin" w:date="2016-10-18T16:05:00Z">
            <w:rPr>
              <w:lang w:val="en-GB"/>
            </w:rPr>
          </w:rPrChange>
        </w:rPr>
        <w:t xml:space="preserve">y the mechanism operated </w:t>
      </w:r>
      <w:r w:rsidR="008E4B24">
        <w:rPr>
          <w:rFonts w:ascii="Arial" w:hAnsi="Arial" w:cs="Arial"/>
          <w:sz w:val="24"/>
          <w:szCs w:val="24"/>
          <w:lang w:val="en-GB"/>
        </w:rPr>
        <w:t xml:space="preserve">by way of </w:t>
      </w:r>
      <w:r w:rsidR="007D0309" w:rsidRPr="00385ECB">
        <w:rPr>
          <w:rFonts w:ascii="Arial" w:hAnsi="Arial" w:cs="Arial"/>
          <w:sz w:val="24"/>
          <w:szCs w:val="24"/>
          <w:lang w:val="en-GB"/>
          <w:rPrChange w:id="3507" w:author="Admin" w:date="2016-10-18T16:05:00Z">
            <w:rPr>
              <w:lang w:val="en-GB"/>
            </w:rPr>
          </w:rPrChange>
        </w:rPr>
        <w:t xml:space="preserve">programming. </w:t>
      </w:r>
      <w:r w:rsidR="00385ECB" w:rsidRPr="00385ECB">
        <w:rPr>
          <w:rFonts w:ascii="Arial" w:hAnsi="Arial" w:cs="Arial"/>
          <w:sz w:val="24"/>
          <w:szCs w:val="24"/>
          <w:lang w:val="en-GB"/>
          <w:rPrChange w:id="3508" w:author="Admin" w:date="2016-10-18T16:05:00Z">
            <w:rPr>
              <w:lang w:val="en-GB"/>
            </w:rPr>
          </w:rPrChange>
        </w:rPr>
        <w:t>Additionally</w:t>
      </w:r>
      <w:r w:rsidR="008E4B24">
        <w:rPr>
          <w:rFonts w:ascii="Arial" w:hAnsi="Arial" w:cs="Arial"/>
          <w:sz w:val="24"/>
          <w:szCs w:val="24"/>
          <w:lang w:val="en-GB"/>
        </w:rPr>
        <w:t>,</w:t>
      </w:r>
      <w:r w:rsidR="00385ECB" w:rsidRPr="00385ECB">
        <w:rPr>
          <w:rFonts w:ascii="Arial" w:hAnsi="Arial" w:cs="Arial"/>
          <w:sz w:val="24"/>
          <w:szCs w:val="24"/>
          <w:lang w:val="en-GB"/>
          <w:rPrChange w:id="3509" w:author="Admin" w:date="2016-10-18T16:05:00Z">
            <w:rPr>
              <w:lang w:val="en-GB"/>
            </w:rPr>
          </w:rPrChange>
        </w:rPr>
        <w:t xml:space="preserve"> a </w:t>
      </w:r>
      <w:del w:id="3510" w:author="Admin" w:date="2016-10-18T16:51:00Z">
        <w:r w:rsidR="00385ECB" w:rsidRPr="00385ECB" w:rsidDel="00686EE4">
          <w:rPr>
            <w:rFonts w:ascii="Arial" w:hAnsi="Arial" w:cs="Arial"/>
            <w:sz w:val="24"/>
            <w:szCs w:val="24"/>
            <w:lang w:val="en-GB"/>
            <w:rPrChange w:id="3511" w:author="Admin" w:date="2016-10-18T16:05:00Z">
              <w:rPr>
                <w:lang w:val="en-GB"/>
              </w:rPr>
            </w:rPrChange>
          </w:rPr>
          <w:delText>center</w:delText>
        </w:r>
      </w:del>
      <w:ins w:id="3512" w:author="Admin" w:date="2016-10-18T16:51:00Z">
        <w:r w:rsidR="00385ECB" w:rsidRPr="00385ECB">
          <w:rPr>
            <w:rFonts w:ascii="Arial" w:hAnsi="Arial" w:cs="Arial"/>
            <w:sz w:val="24"/>
            <w:szCs w:val="24"/>
            <w:lang w:val="en-GB"/>
          </w:rPr>
          <w:t>centre</w:t>
        </w:r>
      </w:ins>
      <w:r w:rsidR="00385ECB" w:rsidRPr="00385ECB">
        <w:rPr>
          <w:rFonts w:ascii="Arial" w:hAnsi="Arial" w:cs="Arial"/>
          <w:sz w:val="24"/>
          <w:szCs w:val="24"/>
          <w:lang w:val="en-GB"/>
          <w:rPrChange w:id="3513" w:author="Admin" w:date="2016-10-18T16:05:00Z">
            <w:rPr>
              <w:lang w:val="en-GB"/>
            </w:rPr>
          </w:rPrChange>
        </w:rPr>
        <w:t xml:space="preserve"> hole was added to the servo footho</w:t>
      </w:r>
      <w:r w:rsidR="00385ECB">
        <w:rPr>
          <w:rFonts w:ascii="Arial" w:hAnsi="Arial" w:cs="Arial"/>
          <w:sz w:val="24"/>
          <w:szCs w:val="24"/>
          <w:lang w:val="en-GB"/>
        </w:rPr>
        <w:t>ld to make it possible to align</w:t>
      </w:r>
      <w:r w:rsidR="00385ECB" w:rsidRPr="00385ECB">
        <w:rPr>
          <w:rFonts w:ascii="Arial" w:hAnsi="Arial" w:cs="Arial"/>
          <w:sz w:val="24"/>
          <w:szCs w:val="24"/>
          <w:lang w:val="en-GB"/>
          <w:rPrChange w:id="3514" w:author="Admin" w:date="2016-10-18T16:05:00Z">
            <w:rPr>
              <w:lang w:val="en-GB"/>
            </w:rPr>
          </w:rPrChange>
        </w:rPr>
        <w:t xml:space="preserve"> the </w:t>
      </w:r>
      <w:del w:id="3515" w:author="Admin" w:date="2016-10-18T16:51:00Z">
        <w:r w:rsidR="00385ECB" w:rsidRPr="00385ECB" w:rsidDel="00686EE4">
          <w:rPr>
            <w:rFonts w:ascii="Arial" w:hAnsi="Arial" w:cs="Arial"/>
            <w:sz w:val="24"/>
            <w:szCs w:val="24"/>
            <w:lang w:val="en-GB"/>
            <w:rPrChange w:id="3516" w:author="Admin" w:date="2016-10-18T16:05:00Z">
              <w:rPr>
                <w:lang w:val="en-GB"/>
              </w:rPr>
            </w:rPrChange>
          </w:rPr>
          <w:delText>center</w:delText>
        </w:r>
      </w:del>
      <w:ins w:id="3517" w:author="Admin" w:date="2016-10-18T16:51:00Z">
        <w:r w:rsidR="00385ECB" w:rsidRPr="00385ECB">
          <w:rPr>
            <w:rFonts w:ascii="Arial" w:hAnsi="Arial" w:cs="Arial"/>
            <w:sz w:val="24"/>
            <w:szCs w:val="24"/>
            <w:lang w:val="en-GB"/>
          </w:rPr>
          <w:t>centre</w:t>
        </w:r>
      </w:ins>
      <w:r w:rsidR="00385ECB" w:rsidRPr="00385ECB">
        <w:rPr>
          <w:rFonts w:ascii="Arial" w:hAnsi="Arial" w:cs="Arial"/>
          <w:sz w:val="24"/>
          <w:szCs w:val="24"/>
          <w:lang w:val="en-GB"/>
          <w:rPrChange w:id="3518" w:author="Admin" w:date="2016-10-18T16:05:00Z">
            <w:rPr>
              <w:lang w:val="en-GB"/>
            </w:rPr>
          </w:rPrChange>
        </w:rPr>
        <w:t xml:space="preserve"> of rotation of the servo with the Roller.</w:t>
      </w:r>
    </w:p>
    <w:p w14:paraId="6C4B7399" w14:textId="77777777" w:rsidR="00E16EBA" w:rsidRPr="00385ECB" w:rsidRDefault="00E16EBA" w:rsidP="00754AB6">
      <w:pPr>
        <w:spacing w:after="0" w:line="360" w:lineRule="auto"/>
        <w:ind w:left="0" w:firstLine="0"/>
        <w:rPr>
          <w:rFonts w:ascii="Arial" w:hAnsi="Arial" w:cs="Arial"/>
          <w:sz w:val="24"/>
          <w:szCs w:val="24"/>
          <w:lang w:val="en-GB"/>
          <w:rPrChange w:id="3519" w:author="Admin" w:date="2016-10-18T16:05:00Z">
            <w:rPr>
              <w:lang w:val="en-GB"/>
            </w:rPr>
          </w:rPrChange>
        </w:rPr>
        <w:pPrChange w:id="3520" w:author="Admin" w:date="2016-10-18T16:11:00Z">
          <w:pPr>
            <w:spacing w:after="634"/>
            <w:ind w:left="1"/>
          </w:pPr>
        </w:pPrChange>
      </w:pPr>
    </w:p>
    <w:p w14:paraId="259E9AF0" w14:textId="77777777" w:rsidR="00C261B9" w:rsidRPr="00385ECB" w:rsidRDefault="007D0309" w:rsidP="00D12910">
      <w:pPr>
        <w:pStyle w:val="Heading3"/>
        <w:tabs>
          <w:tab w:val="clear" w:pos="977"/>
          <w:tab w:val="left" w:pos="990"/>
          <w:tab w:val="left" w:pos="2070"/>
        </w:tabs>
        <w:rPr>
          <w:ins w:id="3521" w:author="Admin" w:date="2016-10-18T16:24:00Z"/>
        </w:rPr>
        <w:pPrChange w:id="3522" w:author="Admin" w:date="2016-10-18T16:39:00Z">
          <w:pPr>
            <w:spacing w:after="634"/>
            <w:ind w:left="1"/>
          </w:pPr>
        </w:pPrChange>
      </w:pPr>
      <w:bookmarkStart w:id="3523" w:name="_Toc44062"/>
      <w:del w:id="3524" w:author="Admin" w:date="2016-10-18T16:24:00Z">
        <w:r w:rsidRPr="00385ECB" w:rsidDel="00E16EBA">
          <w:rPr>
            <w:rPrChange w:id="3525" w:author="Admin" w:date="2016-10-18T16:05:00Z">
              <w:rPr>
                <w:rFonts w:ascii="Calibri" w:eastAsia="Calibri" w:hAnsi="Calibri" w:cs="Calibri"/>
                <w:b/>
                <w:lang w:val="en-GB"/>
              </w:rPr>
            </w:rPrChange>
          </w:rPr>
          <w:tab/>
        </w:r>
      </w:del>
      <w:r w:rsidRPr="00385ECB">
        <w:t>6.2.4</w:t>
      </w:r>
      <w:r w:rsidRPr="00385ECB">
        <w:tab/>
        <w:t>Prototyping Vertical Roller Version 2</w:t>
      </w:r>
      <w:bookmarkEnd w:id="3523"/>
    </w:p>
    <w:p w14:paraId="50AAA175" w14:textId="77777777" w:rsidR="00E16EBA" w:rsidRPr="00385ECB" w:rsidRDefault="00E16EBA" w:rsidP="001C1ABF">
      <w:pPr>
        <w:rPr>
          <w:lang w:val="en-GB"/>
        </w:rPr>
      </w:pPr>
    </w:p>
    <w:p w14:paraId="3D00EF27" w14:textId="77777777" w:rsidR="00C261B9" w:rsidRPr="00385ECB" w:rsidRDefault="007D0309" w:rsidP="00754AB6">
      <w:pPr>
        <w:spacing w:after="0" w:line="360" w:lineRule="auto"/>
        <w:ind w:left="0" w:firstLine="0"/>
        <w:rPr>
          <w:ins w:id="3526" w:author="Admin" w:date="2016-10-18T16:25:00Z"/>
          <w:rFonts w:ascii="Arial" w:hAnsi="Arial" w:cs="Arial"/>
          <w:sz w:val="24"/>
          <w:szCs w:val="24"/>
          <w:lang w:val="en-GB"/>
        </w:rPr>
        <w:pPrChange w:id="3527" w:author="Admin" w:date="2016-10-18T16:11:00Z">
          <w:pPr>
            <w:ind w:left="1"/>
          </w:pPr>
        </w:pPrChange>
      </w:pPr>
      <w:r w:rsidRPr="00385ECB">
        <w:rPr>
          <w:rFonts w:ascii="Arial" w:hAnsi="Arial" w:cs="Arial"/>
          <w:sz w:val="24"/>
          <w:szCs w:val="24"/>
          <w:lang w:val="en-GB"/>
          <w:rPrChange w:id="3528" w:author="Admin" w:date="2016-10-18T16:05:00Z">
            <w:rPr>
              <w:lang w:val="en-GB"/>
            </w:rPr>
          </w:rPrChange>
        </w:rPr>
        <w:t>The housing for version 2 was the same as version 1</w:t>
      </w:r>
      <w:r w:rsidR="008E4B24">
        <w:rPr>
          <w:rFonts w:ascii="Arial" w:hAnsi="Arial" w:cs="Arial"/>
          <w:sz w:val="24"/>
          <w:szCs w:val="24"/>
          <w:lang w:val="en-GB"/>
        </w:rPr>
        <w:t>,</w:t>
      </w:r>
      <w:r w:rsidRPr="00385ECB">
        <w:rPr>
          <w:rFonts w:ascii="Arial" w:hAnsi="Arial" w:cs="Arial"/>
          <w:sz w:val="24"/>
          <w:szCs w:val="24"/>
          <w:lang w:val="en-GB"/>
          <w:rPrChange w:id="3529" w:author="Admin" w:date="2016-10-18T16:05:00Z">
            <w:rPr>
              <w:lang w:val="en-GB"/>
            </w:rPr>
          </w:rPrChange>
        </w:rPr>
        <w:t xml:space="preserve"> as all that needed</w:t>
      </w:r>
      <w:r w:rsidR="008E4B24">
        <w:rPr>
          <w:rFonts w:ascii="Arial" w:hAnsi="Arial" w:cs="Arial"/>
          <w:sz w:val="24"/>
          <w:szCs w:val="24"/>
          <w:lang w:val="en-GB"/>
        </w:rPr>
        <w:t xml:space="preserve"> to change was</w:t>
      </w:r>
      <w:r w:rsidR="00812B52">
        <w:rPr>
          <w:rFonts w:ascii="Arial" w:hAnsi="Arial" w:cs="Arial"/>
          <w:sz w:val="24"/>
          <w:szCs w:val="24"/>
          <w:lang w:val="en-GB"/>
        </w:rPr>
        <w:t xml:space="preserve"> the roller. The r</w:t>
      </w:r>
      <w:r w:rsidRPr="00385ECB">
        <w:rPr>
          <w:rFonts w:ascii="Arial" w:hAnsi="Arial" w:cs="Arial"/>
          <w:sz w:val="24"/>
          <w:szCs w:val="24"/>
          <w:lang w:val="en-GB"/>
          <w:rPrChange w:id="3530" w:author="Admin" w:date="2016-10-18T16:05:00Z">
            <w:rPr>
              <w:lang w:val="en-GB"/>
            </w:rPr>
          </w:rPrChange>
        </w:rPr>
        <w:t>oller was swapped and the prototype was tested for reliability and functional</w:t>
      </w:r>
      <w:r w:rsidR="00812B52">
        <w:rPr>
          <w:rFonts w:ascii="Arial" w:hAnsi="Arial" w:cs="Arial"/>
          <w:sz w:val="24"/>
          <w:szCs w:val="24"/>
          <w:lang w:val="en-GB"/>
        </w:rPr>
        <w:t>ity. A portion of the testing can be</w:t>
      </w:r>
      <w:r w:rsidRPr="00385ECB">
        <w:rPr>
          <w:rFonts w:ascii="Arial" w:hAnsi="Arial" w:cs="Arial"/>
          <w:sz w:val="24"/>
          <w:szCs w:val="24"/>
          <w:lang w:val="en-GB"/>
          <w:rPrChange w:id="3531" w:author="Admin" w:date="2016-10-18T16:05:00Z">
            <w:rPr>
              <w:lang w:val="en-GB"/>
            </w:rPr>
          </w:rPrChange>
        </w:rPr>
        <w:t xml:space="preserve"> seen in the video</w:t>
      </w:r>
      <w:r w:rsidR="008E4B24">
        <w:rPr>
          <w:rFonts w:ascii="Arial" w:hAnsi="Arial" w:cs="Arial"/>
          <w:sz w:val="24"/>
          <w:szCs w:val="24"/>
          <w:lang w:val="en-GB"/>
        </w:rPr>
        <w:t xml:space="preserve">. </w:t>
      </w:r>
      <w:r w:rsidR="008E4B24" w:rsidRPr="008E4B24">
        <w:rPr>
          <w:rFonts w:ascii="Arial" w:hAnsi="Arial" w:cs="Arial"/>
          <w:sz w:val="24"/>
          <w:szCs w:val="24"/>
          <w:vertAlign w:val="superscript"/>
          <w:lang w:val="en-GB"/>
        </w:rPr>
        <w:t>[30]</w:t>
      </w:r>
      <w:r w:rsidRPr="008E4B24">
        <w:rPr>
          <w:rFonts w:ascii="Arial" w:hAnsi="Arial" w:cs="Arial"/>
          <w:sz w:val="24"/>
          <w:szCs w:val="24"/>
          <w:vertAlign w:val="superscript"/>
          <w:lang w:val="en-GB"/>
          <w:rPrChange w:id="3532" w:author="Admin" w:date="2016-10-18T16:05:00Z">
            <w:rPr>
              <w:lang w:val="en-GB"/>
            </w:rPr>
          </w:rPrChange>
        </w:rPr>
        <w:t xml:space="preserve"> </w:t>
      </w:r>
      <w:r w:rsidRPr="00385ECB">
        <w:rPr>
          <w:rFonts w:ascii="Arial" w:hAnsi="Arial" w:cs="Arial"/>
          <w:sz w:val="24"/>
          <w:szCs w:val="24"/>
          <w:lang w:val="en-GB"/>
          <w:rPrChange w:id="3533" w:author="Admin" w:date="2016-10-18T16:05:00Z">
            <w:rPr>
              <w:lang w:val="en-GB"/>
            </w:rPr>
          </w:rPrChange>
        </w:rPr>
        <w:t xml:space="preserve">Although the problem of IC1 jamming up against IC2 had been reduced because of </w:t>
      </w:r>
      <w:r w:rsidR="008E4B24">
        <w:rPr>
          <w:rFonts w:ascii="Arial" w:hAnsi="Arial" w:cs="Arial"/>
          <w:sz w:val="24"/>
          <w:szCs w:val="24"/>
          <w:lang w:val="en-GB"/>
        </w:rPr>
        <w:t>a change in the</w:t>
      </w:r>
      <w:r w:rsidRPr="00385ECB">
        <w:rPr>
          <w:rFonts w:ascii="Arial" w:hAnsi="Arial" w:cs="Arial"/>
          <w:sz w:val="24"/>
          <w:szCs w:val="24"/>
          <w:lang w:val="en-GB"/>
          <w:rPrChange w:id="3534" w:author="Admin" w:date="2016-10-18T16:05:00Z">
            <w:rPr>
              <w:lang w:val="en-GB"/>
            </w:rPr>
          </w:rPrChange>
        </w:rPr>
        <w:t xml:space="preserve"> functionality of the mechanism, reliability of the device was still below 95%. At just above 86%</w:t>
      </w:r>
      <w:r w:rsidR="008E4B24">
        <w:rPr>
          <w:rFonts w:ascii="Arial" w:hAnsi="Arial" w:cs="Arial"/>
          <w:sz w:val="24"/>
          <w:szCs w:val="24"/>
          <w:lang w:val="en-GB"/>
        </w:rPr>
        <w:t>,</w:t>
      </w:r>
      <w:r w:rsidRPr="00385ECB">
        <w:rPr>
          <w:rFonts w:ascii="Arial" w:hAnsi="Arial" w:cs="Arial"/>
          <w:sz w:val="24"/>
          <w:szCs w:val="24"/>
          <w:lang w:val="en-GB"/>
          <w:rPrChange w:id="3535" w:author="Admin" w:date="2016-10-18T16:05:00Z">
            <w:rPr>
              <w:lang w:val="en-GB"/>
            </w:rPr>
          </w:rPrChange>
        </w:rPr>
        <w:t xml:space="preserve"> the design was deemed unreliable. The common mode of failure</w:t>
      </w:r>
      <w:r w:rsidR="008E4B24">
        <w:rPr>
          <w:rFonts w:ascii="Arial" w:hAnsi="Arial" w:cs="Arial"/>
          <w:sz w:val="24"/>
          <w:szCs w:val="24"/>
          <w:lang w:val="en-GB"/>
        </w:rPr>
        <w:t>,</w:t>
      </w:r>
      <w:r w:rsidRPr="00385ECB">
        <w:rPr>
          <w:rFonts w:ascii="Arial" w:hAnsi="Arial" w:cs="Arial"/>
          <w:sz w:val="24"/>
          <w:szCs w:val="24"/>
          <w:lang w:val="en-GB"/>
          <w:rPrChange w:id="3536" w:author="Admin" w:date="2016-10-18T16:05:00Z">
            <w:rPr>
              <w:lang w:val="en-GB"/>
            </w:rPr>
          </w:rPrChange>
        </w:rPr>
        <w:t xml:space="preserve"> an IC being caught on the lip of the bucket</w:t>
      </w:r>
      <w:r w:rsidR="008E4B24">
        <w:rPr>
          <w:rFonts w:ascii="Arial" w:hAnsi="Arial" w:cs="Arial"/>
          <w:sz w:val="24"/>
          <w:szCs w:val="24"/>
          <w:lang w:val="en-GB"/>
        </w:rPr>
        <w:t>,</w:t>
      </w:r>
      <w:r w:rsidRPr="00385ECB">
        <w:rPr>
          <w:rFonts w:ascii="Arial" w:hAnsi="Arial" w:cs="Arial"/>
          <w:sz w:val="24"/>
          <w:szCs w:val="24"/>
          <w:lang w:val="en-GB"/>
          <w:rPrChange w:id="3537" w:author="Admin" w:date="2016-10-18T16:05:00Z">
            <w:rPr>
              <w:lang w:val="en-GB"/>
            </w:rPr>
          </w:rPrChange>
        </w:rPr>
        <w:t xml:space="preserve"> was still present </w:t>
      </w:r>
      <w:r w:rsidR="00812B52" w:rsidRPr="00812B52">
        <w:rPr>
          <w:rFonts w:ascii="Arial" w:hAnsi="Arial" w:cs="Arial"/>
          <w:sz w:val="24"/>
          <w:szCs w:val="24"/>
          <w:lang w:val="en-GB"/>
        </w:rPr>
        <w:t>however,</w:t>
      </w:r>
      <w:r w:rsidRPr="00385ECB">
        <w:rPr>
          <w:rFonts w:ascii="Arial" w:hAnsi="Arial" w:cs="Arial"/>
          <w:sz w:val="24"/>
          <w:szCs w:val="24"/>
          <w:lang w:val="en-GB"/>
          <w:rPrChange w:id="3538" w:author="Admin" w:date="2016-10-18T16:05:00Z">
            <w:rPr>
              <w:lang w:val="en-GB"/>
            </w:rPr>
          </w:rPrChange>
        </w:rPr>
        <w:t xml:space="preserve"> </w:t>
      </w:r>
      <w:r w:rsidR="008E4B24">
        <w:rPr>
          <w:rFonts w:ascii="Arial" w:hAnsi="Arial" w:cs="Arial"/>
          <w:sz w:val="24"/>
          <w:szCs w:val="24"/>
          <w:lang w:val="en-GB"/>
        </w:rPr>
        <w:t xml:space="preserve">the </w:t>
      </w:r>
      <w:r w:rsidRPr="00385ECB">
        <w:rPr>
          <w:rFonts w:ascii="Arial" w:hAnsi="Arial" w:cs="Arial"/>
          <w:sz w:val="24"/>
          <w:szCs w:val="24"/>
          <w:lang w:val="en-GB"/>
          <w:rPrChange w:id="3539" w:author="Admin" w:date="2016-10-18T16:05:00Z">
            <w:rPr>
              <w:lang w:val="en-GB"/>
            </w:rPr>
          </w:rPrChange>
        </w:rPr>
        <w:t xml:space="preserve">undesirable flinging of components was eliminated and IC’s no longer jammed up against the </w:t>
      </w:r>
      <w:r w:rsidR="00385ECB" w:rsidRPr="00385ECB">
        <w:rPr>
          <w:rFonts w:ascii="Arial" w:hAnsi="Arial" w:cs="Arial"/>
          <w:sz w:val="24"/>
          <w:szCs w:val="24"/>
          <w:lang w:val="en-GB"/>
        </w:rPr>
        <w:t>slope, which</w:t>
      </w:r>
      <w:r w:rsidRPr="00385ECB">
        <w:rPr>
          <w:rFonts w:ascii="Arial" w:hAnsi="Arial" w:cs="Arial"/>
          <w:sz w:val="24"/>
          <w:szCs w:val="24"/>
          <w:lang w:val="en-GB"/>
          <w:rPrChange w:id="3540" w:author="Admin" w:date="2016-10-18T16:05:00Z">
            <w:rPr>
              <w:lang w:val="en-GB"/>
            </w:rPr>
          </w:rPrChange>
        </w:rPr>
        <w:t xml:space="preserve"> was a fillet in version 1.</w:t>
      </w:r>
    </w:p>
    <w:p w14:paraId="67E3895A" w14:textId="77777777" w:rsidR="00E16EBA" w:rsidRPr="00385ECB" w:rsidRDefault="00E16EBA" w:rsidP="00754AB6">
      <w:pPr>
        <w:spacing w:after="0" w:line="360" w:lineRule="auto"/>
        <w:ind w:left="0" w:firstLine="0"/>
        <w:rPr>
          <w:rFonts w:ascii="Arial" w:hAnsi="Arial" w:cs="Arial"/>
          <w:sz w:val="24"/>
          <w:szCs w:val="24"/>
          <w:lang w:val="en-GB"/>
          <w:rPrChange w:id="3541" w:author="Admin" w:date="2016-10-18T16:05:00Z">
            <w:rPr>
              <w:lang w:val="en-GB"/>
            </w:rPr>
          </w:rPrChange>
        </w:rPr>
        <w:pPrChange w:id="3542" w:author="Admin" w:date="2016-10-18T16:11:00Z">
          <w:pPr>
            <w:ind w:left="1"/>
          </w:pPr>
        </w:pPrChange>
      </w:pPr>
    </w:p>
    <w:p w14:paraId="1F1927E6" w14:textId="59B0BD09" w:rsidR="00C261B9" w:rsidRPr="00385ECB" w:rsidRDefault="009F5C60" w:rsidP="00E16EBA">
      <w:pPr>
        <w:spacing w:after="0" w:line="360" w:lineRule="auto"/>
        <w:ind w:left="0" w:firstLine="0"/>
        <w:jc w:val="center"/>
        <w:rPr>
          <w:rFonts w:ascii="Arial" w:hAnsi="Arial" w:cs="Arial"/>
          <w:sz w:val="24"/>
          <w:szCs w:val="24"/>
          <w:lang w:val="en-GB"/>
          <w:rPrChange w:id="3543" w:author="Admin" w:date="2016-10-18T16:05:00Z">
            <w:rPr>
              <w:lang w:val="en-GB"/>
            </w:rPr>
          </w:rPrChange>
        </w:rPr>
        <w:pPrChange w:id="3544" w:author="Admin" w:date="2016-10-18T16:25:00Z">
          <w:pPr>
            <w:spacing w:after="319" w:line="259" w:lineRule="auto"/>
            <w:ind w:left="1853" w:firstLine="0"/>
            <w:jc w:val="left"/>
          </w:pPr>
        </w:pPrChange>
      </w:pPr>
      <w:r w:rsidRPr="00385ECB">
        <w:rPr>
          <w:rFonts w:ascii="Arial" w:hAnsi="Arial" w:cs="Arial"/>
          <w:noProof/>
          <w:sz w:val="24"/>
          <w:szCs w:val="24"/>
          <w:rPrChange w:id="3545" w:author="Admin" w:date="2016-10-18T16:05:00Z">
            <w:rPr>
              <w:rFonts w:ascii="Arial" w:hAnsi="Arial" w:cs="Arial"/>
              <w:noProof/>
              <w:sz w:val="24"/>
              <w:szCs w:val="24"/>
            </w:rPr>
          </w:rPrChange>
        </w:rPr>
        <w:drawing>
          <wp:inline distT="0" distB="0" distL="0" distR="0" wp14:anchorId="3F75A6B7" wp14:editId="6672B5AE">
            <wp:extent cx="3762375" cy="1581150"/>
            <wp:effectExtent l="0" t="0" r="9525" b="0"/>
            <wp:docPr id="28"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62375" cy="1581150"/>
                    </a:xfrm>
                    <a:prstGeom prst="rect">
                      <a:avLst/>
                    </a:prstGeom>
                    <a:noFill/>
                    <a:ln>
                      <a:noFill/>
                    </a:ln>
                  </pic:spPr>
                </pic:pic>
              </a:graphicData>
            </a:graphic>
          </wp:inline>
        </w:drawing>
      </w:r>
    </w:p>
    <w:p w14:paraId="231C731B" w14:textId="77777777" w:rsidR="005142B7" w:rsidRPr="00385ECB" w:rsidRDefault="007D0309" w:rsidP="005142B7">
      <w:pPr>
        <w:pStyle w:val="Caption"/>
        <w:rPr>
          <w:sz w:val="24"/>
          <w:szCs w:val="24"/>
          <w:lang w:val="en-GB"/>
          <w:rPrChange w:id="3546" w:author="Admin" w:date="2016-10-18T16:05:00Z">
            <w:rPr>
              <w:lang w:val="en-GB"/>
            </w:rPr>
          </w:rPrChange>
        </w:rPr>
        <w:pPrChange w:id="3547" w:author="Admin" w:date="2016-11-01T19:44:00Z">
          <w:pPr>
            <w:spacing w:after="446" w:line="262" w:lineRule="auto"/>
            <w:jc w:val="center"/>
          </w:pPr>
        </w:pPrChange>
      </w:pPr>
      <w:del w:id="3548" w:author="Admin" w:date="2016-11-01T19:44:00Z">
        <w:r w:rsidRPr="00385ECB" w:rsidDel="005142B7">
          <w:rPr>
            <w:sz w:val="24"/>
            <w:szCs w:val="24"/>
            <w:lang w:val="en-GB"/>
            <w:rPrChange w:id="3549" w:author="Admin" w:date="2016-10-18T16:05:00Z">
              <w:rPr>
                <w:lang w:val="en-GB"/>
              </w:rPr>
            </w:rPrChange>
          </w:rPr>
          <w:delText>Figure 6.9: Changes made to the Vertical Roller for version 2.</w:delText>
        </w:r>
      </w:del>
      <w:ins w:id="3550" w:author="Admin" w:date="2016-11-01T19:44:00Z">
        <w:r w:rsidR="005142B7" w:rsidRPr="00385ECB">
          <w:rPr>
            <w:lang w:val="en-GB"/>
          </w:rPr>
          <w:t>Figure 6.9: Changes made to the Vertical Roller for version 2.</w:t>
        </w:r>
      </w:ins>
    </w:p>
    <w:p w14:paraId="15789067" w14:textId="77777777" w:rsidR="00C261B9" w:rsidRPr="00385ECB" w:rsidRDefault="007D0309" w:rsidP="00D12910">
      <w:pPr>
        <w:pStyle w:val="Heading3"/>
        <w:tabs>
          <w:tab w:val="clear" w:pos="977"/>
          <w:tab w:val="left" w:pos="990"/>
        </w:tabs>
        <w:rPr>
          <w:ins w:id="3551" w:author="Admin" w:date="2016-10-18T16:25:00Z"/>
        </w:rPr>
        <w:pPrChange w:id="3552" w:author="Admin" w:date="2016-10-18T16:40:00Z">
          <w:pPr>
            <w:spacing w:after="446" w:line="262" w:lineRule="auto"/>
            <w:jc w:val="center"/>
          </w:pPr>
        </w:pPrChange>
      </w:pPr>
      <w:bookmarkStart w:id="3553" w:name="_Toc44063"/>
      <w:del w:id="3554" w:author="Admin" w:date="2016-10-18T16:39:00Z">
        <w:r w:rsidRPr="00385ECB" w:rsidDel="00D12910">
          <w:rPr>
            <w:rFonts w:ascii="Cambria" w:eastAsia="Cambria" w:hAnsi="Cambria" w:cs="Cambria"/>
            <w:rPrChange w:id="3555" w:author="Admin" w:date="2016-10-18T16:05:00Z">
              <w:rPr>
                <w:rFonts w:ascii="Calibri" w:eastAsia="Calibri" w:hAnsi="Calibri" w:cs="Calibri"/>
                <w:b/>
                <w:lang w:val="en-GB"/>
              </w:rPr>
            </w:rPrChange>
          </w:rPr>
          <w:tab/>
        </w:r>
      </w:del>
      <w:r w:rsidRPr="00385ECB">
        <w:t>6.2.5</w:t>
      </w:r>
      <w:r w:rsidRPr="00385ECB">
        <w:tab/>
        <w:t>Horizontal Roller Version 1</w:t>
      </w:r>
      <w:bookmarkEnd w:id="3553"/>
    </w:p>
    <w:p w14:paraId="4D487EBB" w14:textId="77777777" w:rsidR="00E16EBA" w:rsidRPr="00385ECB" w:rsidRDefault="00E16EBA" w:rsidP="001C1ABF">
      <w:pPr>
        <w:rPr>
          <w:lang w:val="en-GB"/>
        </w:rPr>
      </w:pPr>
    </w:p>
    <w:p w14:paraId="7132B86D" w14:textId="77777777" w:rsidR="00C261B9" w:rsidRPr="00385ECB" w:rsidRDefault="00812B52" w:rsidP="00754AB6">
      <w:pPr>
        <w:spacing w:after="0" w:line="360" w:lineRule="auto"/>
        <w:ind w:left="0" w:firstLine="0"/>
        <w:rPr>
          <w:ins w:id="3556" w:author="Admin" w:date="2016-10-18T16:40:00Z"/>
          <w:rFonts w:ascii="Arial" w:hAnsi="Arial" w:cs="Arial"/>
          <w:sz w:val="24"/>
          <w:szCs w:val="24"/>
          <w:lang w:val="en-GB"/>
        </w:rPr>
        <w:pPrChange w:id="3557" w:author="Admin" w:date="2016-10-18T16:11:00Z">
          <w:pPr>
            <w:spacing w:after="0"/>
            <w:ind w:left="1"/>
          </w:pPr>
        </w:pPrChange>
      </w:pPr>
      <w:r>
        <w:rPr>
          <w:rFonts w:ascii="Arial" w:hAnsi="Arial" w:cs="Arial"/>
          <w:sz w:val="24"/>
          <w:szCs w:val="24"/>
          <w:lang w:val="en-GB"/>
        </w:rPr>
        <w:t>The horizontal r</w:t>
      </w:r>
      <w:r w:rsidR="007D0309" w:rsidRPr="00385ECB">
        <w:rPr>
          <w:rFonts w:ascii="Arial" w:hAnsi="Arial" w:cs="Arial"/>
          <w:sz w:val="24"/>
          <w:szCs w:val="24"/>
          <w:lang w:val="en-GB"/>
          <w:rPrChange w:id="3558" w:author="Admin" w:date="2016-10-18T16:05:00Z">
            <w:rPr>
              <w:lang w:val="en-GB"/>
            </w:rPr>
          </w:rPrChange>
        </w:rPr>
        <w:t>oller</w:t>
      </w:r>
      <w:r>
        <w:rPr>
          <w:rFonts w:ascii="Arial" w:hAnsi="Arial" w:cs="Arial"/>
          <w:sz w:val="24"/>
          <w:szCs w:val="24"/>
          <w:lang w:val="en-GB"/>
        </w:rPr>
        <w:t>, just like the vertical r</w:t>
      </w:r>
      <w:r w:rsidR="007D0309" w:rsidRPr="00385ECB">
        <w:rPr>
          <w:rFonts w:ascii="Arial" w:hAnsi="Arial" w:cs="Arial"/>
          <w:sz w:val="24"/>
          <w:szCs w:val="24"/>
          <w:lang w:val="en-GB"/>
          <w:rPrChange w:id="3559" w:author="Admin" w:date="2016-10-18T16:05:00Z">
            <w:rPr>
              <w:lang w:val="en-GB"/>
            </w:rPr>
          </w:rPrChange>
        </w:rPr>
        <w:t>oller</w:t>
      </w:r>
      <w:r>
        <w:rPr>
          <w:rFonts w:ascii="Arial" w:hAnsi="Arial" w:cs="Arial"/>
          <w:sz w:val="24"/>
          <w:szCs w:val="24"/>
          <w:lang w:val="en-GB"/>
        </w:rPr>
        <w:t>, is named after the axis it</w:t>
      </w:r>
      <w:r w:rsidR="007D0309" w:rsidRPr="00385ECB">
        <w:rPr>
          <w:rFonts w:ascii="Arial" w:hAnsi="Arial" w:cs="Arial"/>
          <w:sz w:val="24"/>
          <w:szCs w:val="24"/>
          <w:lang w:val="en-GB"/>
          <w:rPrChange w:id="3560" w:author="Admin" w:date="2016-10-18T16:05:00Z">
            <w:rPr>
              <w:lang w:val="en-GB"/>
            </w:rPr>
          </w:rPrChange>
        </w:rPr>
        <w:t xml:space="preserve"> pivots on. Also driven by a servo motor</w:t>
      </w:r>
      <w:r w:rsidR="008E4B24">
        <w:rPr>
          <w:rFonts w:ascii="Arial" w:hAnsi="Arial" w:cs="Arial"/>
          <w:sz w:val="24"/>
          <w:szCs w:val="24"/>
          <w:lang w:val="en-GB"/>
        </w:rPr>
        <w:t>,</w:t>
      </w:r>
      <w:r w:rsidR="007D0309" w:rsidRPr="00385ECB">
        <w:rPr>
          <w:rFonts w:ascii="Arial" w:hAnsi="Arial" w:cs="Arial"/>
          <w:sz w:val="24"/>
          <w:szCs w:val="24"/>
          <w:lang w:val="en-GB"/>
          <w:rPrChange w:id="3561" w:author="Admin" w:date="2016-10-18T16:05:00Z">
            <w:rPr>
              <w:lang w:val="en-GB"/>
            </w:rPr>
          </w:rPrChange>
        </w:rPr>
        <w:t xml:space="preserve"> it was designe</w:t>
      </w:r>
      <w:r>
        <w:rPr>
          <w:rFonts w:ascii="Arial" w:hAnsi="Arial" w:cs="Arial"/>
          <w:sz w:val="24"/>
          <w:szCs w:val="24"/>
          <w:lang w:val="en-GB"/>
        </w:rPr>
        <w:t>d to be more reliable than the vertical r</w:t>
      </w:r>
      <w:r w:rsidR="007D0309" w:rsidRPr="00385ECB">
        <w:rPr>
          <w:rFonts w:ascii="Arial" w:hAnsi="Arial" w:cs="Arial"/>
          <w:sz w:val="24"/>
          <w:szCs w:val="24"/>
          <w:lang w:val="en-GB"/>
          <w:rPrChange w:id="3562" w:author="Admin" w:date="2016-10-18T16:05:00Z">
            <w:rPr>
              <w:lang w:val="en-GB"/>
            </w:rPr>
          </w:rPrChange>
        </w:rPr>
        <w:t xml:space="preserve">oller and </w:t>
      </w:r>
      <w:r>
        <w:rPr>
          <w:rFonts w:ascii="Arial" w:hAnsi="Arial" w:cs="Arial"/>
          <w:sz w:val="24"/>
          <w:szCs w:val="24"/>
          <w:lang w:val="en-GB"/>
        </w:rPr>
        <w:t xml:space="preserve">to </w:t>
      </w:r>
      <w:r w:rsidR="007D0309" w:rsidRPr="00385ECB">
        <w:rPr>
          <w:rFonts w:ascii="Arial" w:hAnsi="Arial" w:cs="Arial"/>
          <w:sz w:val="24"/>
          <w:szCs w:val="24"/>
          <w:lang w:val="en-GB"/>
          <w:rPrChange w:id="3563" w:author="Admin" w:date="2016-10-18T16:05:00Z">
            <w:rPr>
              <w:lang w:val="en-GB"/>
            </w:rPr>
          </w:rPrChange>
        </w:rPr>
        <w:t>be 3D printed from either PLA or ABS.</w:t>
      </w:r>
    </w:p>
    <w:p w14:paraId="41DA2E66" w14:textId="77777777" w:rsidR="00D12910" w:rsidRPr="00385ECB" w:rsidRDefault="00D12910" w:rsidP="00754AB6">
      <w:pPr>
        <w:spacing w:after="0" w:line="360" w:lineRule="auto"/>
        <w:ind w:left="0" w:firstLine="0"/>
        <w:rPr>
          <w:rFonts w:ascii="Arial" w:hAnsi="Arial" w:cs="Arial"/>
          <w:sz w:val="24"/>
          <w:szCs w:val="24"/>
          <w:lang w:val="en-GB"/>
          <w:rPrChange w:id="3564" w:author="Admin" w:date="2016-10-18T16:05:00Z">
            <w:rPr>
              <w:lang w:val="en-GB"/>
            </w:rPr>
          </w:rPrChange>
        </w:rPr>
        <w:pPrChange w:id="3565" w:author="Admin" w:date="2016-10-18T16:11:00Z">
          <w:pPr>
            <w:spacing w:after="0"/>
            <w:ind w:left="1"/>
          </w:pPr>
        </w:pPrChange>
      </w:pPr>
    </w:p>
    <w:p w14:paraId="6A32E22F" w14:textId="7B09C2E3" w:rsidR="00C261B9" w:rsidRPr="00385ECB" w:rsidRDefault="009F5C60" w:rsidP="00E16EBA">
      <w:pPr>
        <w:spacing w:after="0" w:line="360" w:lineRule="auto"/>
        <w:ind w:left="0" w:firstLine="0"/>
        <w:jc w:val="center"/>
        <w:rPr>
          <w:rFonts w:ascii="Arial" w:hAnsi="Arial" w:cs="Arial"/>
          <w:sz w:val="24"/>
          <w:szCs w:val="24"/>
          <w:lang w:val="en-GB"/>
          <w:rPrChange w:id="3566" w:author="Admin" w:date="2016-10-18T16:05:00Z">
            <w:rPr>
              <w:lang w:val="en-GB"/>
            </w:rPr>
          </w:rPrChange>
        </w:rPr>
        <w:pPrChange w:id="3567" w:author="Admin" w:date="2016-10-18T16:25:00Z">
          <w:pPr>
            <w:spacing w:after="319" w:line="259" w:lineRule="auto"/>
            <w:ind w:left="2464" w:firstLine="0"/>
            <w:jc w:val="left"/>
          </w:pPr>
        </w:pPrChange>
      </w:pPr>
      <w:r w:rsidRPr="00385ECB">
        <w:rPr>
          <w:rFonts w:ascii="Arial" w:hAnsi="Arial" w:cs="Arial"/>
          <w:noProof/>
          <w:sz w:val="24"/>
          <w:szCs w:val="24"/>
          <w:rPrChange w:id="3568" w:author="Admin" w:date="2016-10-18T16:05:00Z">
            <w:rPr>
              <w:rFonts w:ascii="Arial" w:hAnsi="Arial" w:cs="Arial"/>
              <w:noProof/>
              <w:sz w:val="24"/>
              <w:szCs w:val="24"/>
            </w:rPr>
          </w:rPrChange>
        </w:rPr>
        <w:drawing>
          <wp:inline distT="0" distB="0" distL="0" distR="0" wp14:anchorId="1F898FC0" wp14:editId="0289C9A7">
            <wp:extent cx="2990850" cy="2295525"/>
            <wp:effectExtent l="0" t="0" r="0" b="9525"/>
            <wp:docPr id="29" name="Picture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90850" cy="2295525"/>
                    </a:xfrm>
                    <a:prstGeom prst="rect">
                      <a:avLst/>
                    </a:prstGeom>
                    <a:noFill/>
                    <a:ln>
                      <a:noFill/>
                    </a:ln>
                  </pic:spPr>
                </pic:pic>
              </a:graphicData>
            </a:graphic>
          </wp:inline>
        </w:drawing>
      </w:r>
    </w:p>
    <w:p w14:paraId="3D1C0AD4" w14:textId="77777777" w:rsidR="00D12910" w:rsidRPr="00385ECB" w:rsidRDefault="00D12910" w:rsidP="00754AB6">
      <w:pPr>
        <w:spacing w:after="0" w:line="360" w:lineRule="auto"/>
        <w:ind w:left="0" w:firstLine="0"/>
        <w:rPr>
          <w:ins w:id="3569" w:author="Admin" w:date="2016-10-18T16:40:00Z"/>
          <w:rFonts w:ascii="Arial" w:hAnsi="Arial" w:cs="Arial"/>
          <w:sz w:val="24"/>
          <w:szCs w:val="24"/>
          <w:lang w:val="en-GB"/>
        </w:rPr>
        <w:pPrChange w:id="3570" w:author="Admin" w:date="2016-10-18T16:11:00Z">
          <w:pPr>
            <w:spacing w:after="272" w:line="262" w:lineRule="auto"/>
            <w:ind w:right="97"/>
            <w:jc w:val="center"/>
          </w:pPr>
        </w:pPrChange>
      </w:pPr>
    </w:p>
    <w:p w14:paraId="77D8341D" w14:textId="77777777" w:rsidR="005142B7" w:rsidRPr="00385ECB" w:rsidRDefault="007D0309" w:rsidP="005142B7">
      <w:pPr>
        <w:pStyle w:val="Caption"/>
        <w:rPr>
          <w:sz w:val="24"/>
          <w:szCs w:val="24"/>
          <w:lang w:val="en-GB"/>
          <w:rPrChange w:id="3571" w:author="Admin" w:date="2016-10-18T16:05:00Z">
            <w:rPr>
              <w:lang w:val="en-GB"/>
            </w:rPr>
          </w:rPrChange>
        </w:rPr>
        <w:pPrChange w:id="3572" w:author="Admin" w:date="2016-11-01T19:45:00Z">
          <w:pPr>
            <w:spacing w:after="272" w:line="262" w:lineRule="auto"/>
            <w:ind w:right="97"/>
            <w:jc w:val="center"/>
          </w:pPr>
        </w:pPrChange>
      </w:pPr>
      <w:del w:id="3573" w:author="Admin" w:date="2016-11-01T19:46:00Z">
        <w:r w:rsidRPr="00385ECB" w:rsidDel="005142B7">
          <w:rPr>
            <w:sz w:val="24"/>
            <w:szCs w:val="24"/>
            <w:lang w:val="en-GB"/>
            <w:rPrChange w:id="3574" w:author="Admin" w:date="2016-10-18T16:05:00Z">
              <w:rPr>
                <w:lang w:val="en-GB"/>
              </w:rPr>
            </w:rPrChange>
          </w:rPr>
          <w:delText>Figure 6.10: Horizontal Roller and Housing Delivery mechanism.</w:delText>
        </w:r>
      </w:del>
      <w:ins w:id="3575" w:author="Admin" w:date="2016-11-01T19:45:00Z">
        <w:r w:rsidR="005142B7" w:rsidRPr="00385ECB">
          <w:rPr>
            <w:lang w:val="en-GB"/>
          </w:rPr>
          <w:t>Figure 6.10: Horizontal Roller and Housing Delivery mechanism.</w:t>
        </w:r>
      </w:ins>
    </w:p>
    <w:p w14:paraId="3C543937" w14:textId="77777777" w:rsidR="00E16EBA" w:rsidRPr="00385ECB" w:rsidRDefault="00E16EBA" w:rsidP="00754AB6">
      <w:pPr>
        <w:spacing w:after="0" w:line="360" w:lineRule="auto"/>
        <w:ind w:left="0" w:firstLine="0"/>
        <w:rPr>
          <w:ins w:id="3576" w:author="Admin" w:date="2016-10-18T16:25:00Z"/>
          <w:rFonts w:ascii="Arial" w:hAnsi="Arial" w:cs="Arial"/>
          <w:sz w:val="24"/>
          <w:szCs w:val="24"/>
          <w:lang w:val="en-GB"/>
        </w:rPr>
        <w:pPrChange w:id="3577" w:author="Admin" w:date="2016-10-18T16:11:00Z">
          <w:pPr>
            <w:ind w:left="1"/>
          </w:pPr>
        </w:pPrChange>
      </w:pPr>
    </w:p>
    <w:p w14:paraId="0623D66A" w14:textId="77777777" w:rsidR="00C261B9" w:rsidRPr="00385ECB" w:rsidRDefault="00812B52" w:rsidP="00754AB6">
      <w:pPr>
        <w:spacing w:after="0" w:line="360" w:lineRule="auto"/>
        <w:ind w:left="0" w:firstLine="0"/>
        <w:rPr>
          <w:ins w:id="3578" w:author="Admin" w:date="2016-10-18T16:25:00Z"/>
          <w:rFonts w:ascii="Arial" w:hAnsi="Arial" w:cs="Arial"/>
          <w:sz w:val="24"/>
          <w:szCs w:val="24"/>
          <w:lang w:val="en-GB"/>
        </w:rPr>
        <w:pPrChange w:id="3579" w:author="Admin" w:date="2016-10-18T16:11:00Z">
          <w:pPr>
            <w:ind w:left="1"/>
          </w:pPr>
        </w:pPrChange>
      </w:pPr>
      <w:r>
        <w:rPr>
          <w:rFonts w:ascii="Arial" w:hAnsi="Arial" w:cs="Arial"/>
          <w:sz w:val="24"/>
          <w:szCs w:val="24"/>
          <w:lang w:val="en-GB"/>
        </w:rPr>
        <w:t>The idea for the horizontal r</w:t>
      </w:r>
      <w:r w:rsidR="007D0309" w:rsidRPr="00385ECB">
        <w:rPr>
          <w:rFonts w:ascii="Arial" w:hAnsi="Arial" w:cs="Arial"/>
          <w:sz w:val="24"/>
          <w:szCs w:val="24"/>
          <w:lang w:val="en-GB"/>
          <w:rPrChange w:id="3580" w:author="Admin" w:date="2016-10-18T16:05:00Z">
            <w:rPr>
              <w:lang w:val="en-GB"/>
            </w:rPr>
          </w:rPrChange>
        </w:rPr>
        <w:t xml:space="preserve">oller was inspired by a combination of the literature review in subsubsection 2.1.3 and subsubsection 2.1.4. </w:t>
      </w:r>
      <w:r w:rsidR="00EF447A" w:rsidRPr="00385ECB">
        <w:rPr>
          <w:rFonts w:ascii="Arial" w:hAnsi="Arial" w:cs="Arial"/>
          <w:sz w:val="24"/>
          <w:szCs w:val="24"/>
          <w:lang w:val="en-GB"/>
          <w:rPrChange w:id="3581" w:author="Admin" w:date="2016-10-18T16:05:00Z">
            <w:rPr>
              <w:lang w:val="en-GB"/>
            </w:rPr>
          </w:rPrChange>
        </w:rPr>
        <w:t xml:space="preserve">The </w:t>
      </w:r>
      <w:ins w:id="3582" w:author="Admin" w:date="2016-11-01T20:02:00Z">
        <w:r w:rsidR="00EF447A" w:rsidRPr="00385ECB">
          <w:rPr>
            <w:rFonts w:ascii="Arial" w:hAnsi="Arial" w:cs="Arial"/>
            <w:sz w:val="24"/>
            <w:szCs w:val="24"/>
            <w:lang w:val="en-GB"/>
          </w:rPr>
          <w:t>"</w:t>
        </w:r>
      </w:ins>
      <w:del w:id="3583" w:author="Admin" w:date="2016-11-01T20:02:00Z">
        <w:r w:rsidR="00EF447A" w:rsidRPr="00385ECB" w:rsidDel="00822CC6">
          <w:rPr>
            <w:rFonts w:ascii="Arial" w:hAnsi="Arial" w:cs="Arial"/>
            <w:sz w:val="24"/>
            <w:szCs w:val="24"/>
            <w:lang w:val="en-GB"/>
            <w:rPrChange w:id="3584" w:author="Admin" w:date="2016-10-18T16:05:00Z">
              <w:rPr>
                <w:lang w:val="en-GB"/>
              </w:rPr>
            </w:rPrChange>
          </w:rPr>
          <w:delText>”</w:delText>
        </w:r>
      </w:del>
      <w:r w:rsidR="00EF447A" w:rsidRPr="00385ECB">
        <w:rPr>
          <w:rFonts w:ascii="Arial" w:hAnsi="Arial" w:cs="Arial"/>
          <w:sz w:val="24"/>
          <w:szCs w:val="24"/>
          <w:lang w:val="en-GB"/>
          <w:rPrChange w:id="3585" w:author="Admin" w:date="2016-10-18T16:05:00Z">
            <w:rPr>
              <w:lang w:val="en-GB"/>
            </w:rPr>
          </w:rPrChange>
        </w:rPr>
        <w:t xml:space="preserve">Horizontal roller” </w:t>
      </w:r>
      <w:del w:id="3586" w:author="Admin" w:date="2016-10-18T16:48:00Z">
        <w:r w:rsidR="00EF447A" w:rsidRPr="00385ECB" w:rsidDel="00686EE4">
          <w:rPr>
            <w:rFonts w:ascii="Arial" w:hAnsi="Arial" w:cs="Arial"/>
            <w:sz w:val="24"/>
            <w:szCs w:val="24"/>
            <w:lang w:val="en-GB"/>
            <w:rPrChange w:id="3587" w:author="Admin" w:date="2016-10-18T16:05:00Z">
              <w:rPr>
                <w:lang w:val="en-GB"/>
              </w:rPr>
            </w:rPrChange>
          </w:rPr>
          <w:delText>labeled</w:delText>
        </w:r>
      </w:del>
      <w:ins w:id="3588" w:author="Admin" w:date="2016-10-18T16:48:00Z">
        <w:r w:rsidR="00EF447A" w:rsidRPr="00385ECB">
          <w:rPr>
            <w:rFonts w:ascii="Arial" w:hAnsi="Arial" w:cs="Arial"/>
            <w:sz w:val="24"/>
            <w:szCs w:val="24"/>
            <w:lang w:val="en-GB"/>
          </w:rPr>
          <w:t>labelled</w:t>
        </w:r>
      </w:ins>
      <w:r w:rsidR="00EF447A" w:rsidRPr="00385ECB">
        <w:rPr>
          <w:rFonts w:ascii="Arial" w:hAnsi="Arial" w:cs="Arial"/>
          <w:sz w:val="24"/>
          <w:szCs w:val="24"/>
          <w:lang w:val="en-GB"/>
          <w:rPrChange w:id="3589" w:author="Admin" w:date="2016-10-18T16:05:00Z">
            <w:rPr>
              <w:lang w:val="en-GB"/>
            </w:rPr>
          </w:rPrChange>
        </w:rPr>
        <w:t xml:space="preserve"> in Figure 6.10 would be situated in a </w:t>
      </w:r>
      <w:ins w:id="3590" w:author="Admin" w:date="2016-11-01T20:02:00Z">
        <w:r w:rsidR="00EF447A" w:rsidRPr="00385ECB">
          <w:rPr>
            <w:rFonts w:ascii="Arial" w:hAnsi="Arial" w:cs="Arial"/>
            <w:sz w:val="24"/>
            <w:szCs w:val="24"/>
            <w:lang w:val="en-GB"/>
          </w:rPr>
          <w:t>"</w:t>
        </w:r>
      </w:ins>
      <w:del w:id="3591" w:author="Admin" w:date="2016-11-01T20:02:00Z">
        <w:r w:rsidR="00EF447A" w:rsidRPr="00385ECB" w:rsidDel="00822CC6">
          <w:rPr>
            <w:rFonts w:ascii="Arial" w:hAnsi="Arial" w:cs="Arial"/>
            <w:sz w:val="24"/>
            <w:szCs w:val="24"/>
            <w:lang w:val="en-GB"/>
            <w:rPrChange w:id="3592" w:author="Admin" w:date="2016-10-18T16:05:00Z">
              <w:rPr>
                <w:lang w:val="en-GB"/>
              </w:rPr>
            </w:rPrChange>
          </w:rPr>
          <w:delText>”</w:delText>
        </w:r>
      </w:del>
      <w:r w:rsidR="00EF447A" w:rsidRPr="00385ECB">
        <w:rPr>
          <w:rFonts w:ascii="Arial" w:hAnsi="Arial" w:cs="Arial"/>
          <w:sz w:val="24"/>
          <w:szCs w:val="24"/>
          <w:lang w:val="en-GB"/>
          <w:rPrChange w:id="3593" w:author="Admin" w:date="2016-10-18T16:05:00Z">
            <w:rPr>
              <w:lang w:val="en-GB"/>
            </w:rPr>
          </w:rPrChange>
        </w:rPr>
        <w:t xml:space="preserve">Housing structure” made of 2mm </w:t>
      </w:r>
      <w:del w:id="3594" w:author="Admin" w:date="2016-10-18T16:51:00Z">
        <w:r w:rsidR="00EF447A" w:rsidRPr="00385ECB" w:rsidDel="00686EE4">
          <w:rPr>
            <w:rFonts w:ascii="Arial" w:hAnsi="Arial" w:cs="Arial"/>
            <w:sz w:val="24"/>
            <w:szCs w:val="24"/>
            <w:lang w:val="en-GB"/>
            <w:rPrChange w:id="3595" w:author="Admin" w:date="2016-10-18T16:05:00Z">
              <w:rPr>
                <w:lang w:val="en-GB"/>
              </w:rPr>
            </w:rPrChange>
          </w:rPr>
          <w:delText>perspex</w:delText>
        </w:r>
      </w:del>
      <w:ins w:id="3596" w:author="Admin" w:date="2016-10-18T16:51:00Z">
        <w:r w:rsidR="00EF447A" w:rsidRPr="00385ECB">
          <w:rPr>
            <w:rFonts w:ascii="Arial" w:hAnsi="Arial" w:cs="Arial"/>
            <w:sz w:val="24"/>
            <w:szCs w:val="24"/>
            <w:lang w:val="en-GB"/>
          </w:rPr>
          <w:t>Perspex</w:t>
        </w:r>
      </w:ins>
      <w:r w:rsidR="00EF447A" w:rsidRPr="00385ECB">
        <w:rPr>
          <w:rFonts w:ascii="Arial" w:hAnsi="Arial" w:cs="Arial"/>
          <w:sz w:val="24"/>
          <w:szCs w:val="24"/>
          <w:lang w:val="en-GB"/>
          <w:rPrChange w:id="3597" w:author="Admin" w:date="2016-10-18T16:05:00Z">
            <w:rPr>
              <w:lang w:val="en-GB"/>
            </w:rPr>
          </w:rPrChange>
        </w:rPr>
        <w:t xml:space="preserve">. </w:t>
      </w:r>
      <w:r w:rsidR="007D0309" w:rsidRPr="00385ECB">
        <w:rPr>
          <w:rFonts w:ascii="Arial" w:hAnsi="Arial" w:cs="Arial"/>
          <w:sz w:val="24"/>
          <w:szCs w:val="24"/>
          <w:lang w:val="en-GB"/>
          <w:rPrChange w:id="3598" w:author="Admin" w:date="2016-10-18T16:05:00Z">
            <w:rPr>
              <w:lang w:val="en-GB"/>
            </w:rPr>
          </w:rPrChange>
        </w:rPr>
        <w:t xml:space="preserve">The housing structure had the same span as the vertical roller. </w:t>
      </w:r>
      <w:r w:rsidR="008E4B24">
        <w:rPr>
          <w:rFonts w:ascii="Arial" w:hAnsi="Arial" w:cs="Arial"/>
          <w:sz w:val="24"/>
          <w:szCs w:val="24"/>
          <w:lang w:val="en-GB"/>
        </w:rPr>
        <w:t>Additionally, t</w:t>
      </w:r>
      <w:r w:rsidR="007D0309" w:rsidRPr="00385ECB">
        <w:rPr>
          <w:rFonts w:ascii="Arial" w:hAnsi="Arial" w:cs="Arial"/>
          <w:sz w:val="24"/>
          <w:szCs w:val="24"/>
          <w:lang w:val="en-GB"/>
          <w:rPrChange w:id="3599" w:author="Admin" w:date="2016-10-18T16:05:00Z">
            <w:rPr>
              <w:lang w:val="en-GB"/>
            </w:rPr>
          </w:rPrChange>
        </w:rPr>
        <w:t xml:space="preserve">he design was </w:t>
      </w:r>
      <w:r w:rsidR="008E4B24">
        <w:rPr>
          <w:rFonts w:ascii="Arial" w:hAnsi="Arial" w:cs="Arial"/>
          <w:sz w:val="24"/>
          <w:szCs w:val="24"/>
          <w:lang w:val="en-GB"/>
        </w:rPr>
        <w:t xml:space="preserve">intended </w:t>
      </w:r>
      <w:r w:rsidR="007D0309" w:rsidRPr="00385ECB">
        <w:rPr>
          <w:rFonts w:ascii="Arial" w:hAnsi="Arial" w:cs="Arial"/>
          <w:sz w:val="24"/>
          <w:szCs w:val="24"/>
          <w:lang w:val="en-GB"/>
          <w:rPrChange w:id="3600" w:author="Admin" w:date="2016-10-18T16:05:00Z">
            <w:rPr>
              <w:lang w:val="en-GB"/>
            </w:rPr>
          </w:rPrChange>
        </w:rPr>
        <w:t>to be more adaptable with regards to the range of DIP components it could accommodate. In theory</w:t>
      </w:r>
      <w:r w:rsidR="008E4B24">
        <w:rPr>
          <w:rFonts w:ascii="Arial" w:hAnsi="Arial" w:cs="Arial"/>
          <w:sz w:val="24"/>
          <w:szCs w:val="24"/>
          <w:lang w:val="en-GB"/>
        </w:rPr>
        <w:t>,</w:t>
      </w:r>
      <w:r w:rsidR="007D0309" w:rsidRPr="00385ECB">
        <w:rPr>
          <w:rFonts w:ascii="Arial" w:hAnsi="Arial" w:cs="Arial"/>
          <w:sz w:val="24"/>
          <w:szCs w:val="24"/>
          <w:lang w:val="en-GB"/>
          <w:rPrChange w:id="3601" w:author="Admin" w:date="2016-10-18T16:05:00Z">
            <w:rPr>
              <w:lang w:val="en-GB"/>
            </w:rPr>
          </w:rPrChange>
        </w:rPr>
        <w:t xml:space="preserve"> if a longer DIP package w</w:t>
      </w:r>
      <w:r>
        <w:rPr>
          <w:rFonts w:ascii="Arial" w:hAnsi="Arial" w:cs="Arial"/>
          <w:sz w:val="24"/>
          <w:szCs w:val="24"/>
          <w:lang w:val="en-GB"/>
        </w:rPr>
        <w:t>as required, the height of the r</w:t>
      </w:r>
      <w:r w:rsidR="007D0309" w:rsidRPr="00385ECB">
        <w:rPr>
          <w:rFonts w:ascii="Arial" w:hAnsi="Arial" w:cs="Arial"/>
          <w:sz w:val="24"/>
          <w:szCs w:val="24"/>
          <w:lang w:val="en-GB"/>
          <w:rPrChange w:id="3602" w:author="Admin" w:date="2016-10-18T16:05:00Z">
            <w:rPr>
              <w:lang w:val="en-GB"/>
            </w:rPr>
          </w:rPrChange>
        </w:rPr>
        <w:t>oller could be modified in order to satisfy the requirements. Another benefit of this design is that</w:t>
      </w:r>
      <w:r>
        <w:rPr>
          <w:rFonts w:ascii="Arial" w:hAnsi="Arial" w:cs="Arial"/>
          <w:sz w:val="24"/>
          <w:szCs w:val="24"/>
          <w:lang w:val="en-GB"/>
        </w:rPr>
        <w:t xml:space="preserve"> the wall of the servo and the h</w:t>
      </w:r>
      <w:r w:rsidR="007D0309" w:rsidRPr="00385ECB">
        <w:rPr>
          <w:rFonts w:ascii="Arial" w:hAnsi="Arial" w:cs="Arial"/>
          <w:sz w:val="24"/>
          <w:szCs w:val="24"/>
          <w:lang w:val="en-GB"/>
          <w:rPrChange w:id="3603" w:author="Admin" w:date="2016-10-18T16:05:00Z">
            <w:rPr>
              <w:lang w:val="en-GB"/>
            </w:rPr>
          </w:rPrChange>
        </w:rPr>
        <w:t xml:space="preserve">ousing </w:t>
      </w:r>
      <w:r w:rsidR="008E4B24">
        <w:rPr>
          <w:rFonts w:ascii="Arial" w:hAnsi="Arial" w:cs="Arial"/>
          <w:sz w:val="24"/>
          <w:szCs w:val="24"/>
          <w:lang w:val="en-GB"/>
        </w:rPr>
        <w:t>created</w:t>
      </w:r>
      <w:r w:rsidR="007D0309" w:rsidRPr="00385ECB">
        <w:rPr>
          <w:rFonts w:ascii="Arial" w:hAnsi="Arial" w:cs="Arial"/>
          <w:sz w:val="24"/>
          <w:szCs w:val="24"/>
          <w:lang w:val="en-GB"/>
          <w:rPrChange w:id="3604" w:author="Admin" w:date="2016-10-18T16:05:00Z">
            <w:rPr>
              <w:lang w:val="en-GB"/>
            </w:rPr>
          </w:rPrChange>
        </w:rPr>
        <w:t xml:space="preserve"> a closed channel to expel the components in a controlled direction</w:t>
      </w:r>
      <w:r w:rsidR="00C204E5">
        <w:rPr>
          <w:rFonts w:ascii="Arial" w:hAnsi="Arial" w:cs="Arial"/>
          <w:sz w:val="24"/>
          <w:szCs w:val="24"/>
          <w:lang w:val="en-GB"/>
        </w:rPr>
        <w:t>,</w:t>
      </w:r>
      <w:r w:rsidR="007D0309" w:rsidRPr="00385ECB">
        <w:rPr>
          <w:rFonts w:ascii="Arial" w:hAnsi="Arial" w:cs="Arial"/>
          <w:sz w:val="24"/>
          <w:szCs w:val="24"/>
          <w:lang w:val="en-GB"/>
          <w:rPrChange w:id="3605" w:author="Admin" w:date="2016-10-18T16:05:00Z">
            <w:rPr>
              <w:lang w:val="en-GB"/>
            </w:rPr>
          </w:rPrChange>
        </w:rPr>
        <w:t xml:space="preserve"> reducing the possibility of a component falling back and failing to </w:t>
      </w:r>
      <w:r w:rsidR="00C204E5">
        <w:rPr>
          <w:rFonts w:ascii="Arial" w:hAnsi="Arial" w:cs="Arial"/>
          <w:sz w:val="24"/>
          <w:szCs w:val="24"/>
          <w:lang w:val="en-GB"/>
        </w:rPr>
        <w:t xml:space="preserve">properly </w:t>
      </w:r>
      <w:r w:rsidR="007D0309" w:rsidRPr="00385ECB">
        <w:rPr>
          <w:rFonts w:ascii="Arial" w:hAnsi="Arial" w:cs="Arial"/>
          <w:sz w:val="24"/>
          <w:szCs w:val="24"/>
          <w:lang w:val="en-GB"/>
          <w:rPrChange w:id="3606" w:author="Admin" w:date="2016-10-18T16:05:00Z">
            <w:rPr>
              <w:lang w:val="en-GB"/>
            </w:rPr>
          </w:rPrChange>
        </w:rPr>
        <w:t>expel from the mechanism. A more detai</w:t>
      </w:r>
      <w:r>
        <w:rPr>
          <w:rFonts w:ascii="Arial" w:hAnsi="Arial" w:cs="Arial"/>
          <w:sz w:val="24"/>
          <w:szCs w:val="24"/>
          <w:lang w:val="en-GB"/>
        </w:rPr>
        <w:t>led diagram of the housing and r</w:t>
      </w:r>
      <w:r w:rsidR="007D0309" w:rsidRPr="00385ECB">
        <w:rPr>
          <w:rFonts w:ascii="Arial" w:hAnsi="Arial" w:cs="Arial"/>
          <w:sz w:val="24"/>
          <w:szCs w:val="24"/>
          <w:lang w:val="en-GB"/>
          <w:rPrChange w:id="3607" w:author="Admin" w:date="2016-10-18T16:05:00Z">
            <w:rPr>
              <w:lang w:val="en-GB"/>
            </w:rPr>
          </w:rPrChange>
        </w:rPr>
        <w:t>oller can be seen in Appendix B.4</w:t>
      </w:r>
      <w:r w:rsidR="00C204E5">
        <w:rPr>
          <w:rFonts w:ascii="Arial" w:hAnsi="Arial" w:cs="Arial"/>
          <w:sz w:val="24"/>
          <w:szCs w:val="24"/>
          <w:lang w:val="en-GB"/>
        </w:rPr>
        <w:t>:</w:t>
      </w:r>
      <w:r w:rsidR="007D0309" w:rsidRPr="00385ECB">
        <w:rPr>
          <w:rFonts w:ascii="Arial" w:hAnsi="Arial" w:cs="Arial"/>
          <w:sz w:val="24"/>
          <w:szCs w:val="24"/>
          <w:lang w:val="en-GB"/>
          <w:rPrChange w:id="3608" w:author="Admin" w:date="2016-10-18T16:05:00Z">
            <w:rPr>
              <w:lang w:val="en-GB"/>
            </w:rPr>
          </w:rPrChange>
        </w:rPr>
        <w:t xml:space="preserve"> Horizontal Roller &amp; Housing Version 1.</w:t>
      </w:r>
    </w:p>
    <w:p w14:paraId="27E55569" w14:textId="77777777" w:rsidR="00E16EBA" w:rsidRPr="00385ECB" w:rsidRDefault="00E16EBA" w:rsidP="00754AB6">
      <w:pPr>
        <w:spacing w:after="0" w:line="360" w:lineRule="auto"/>
        <w:ind w:left="0" w:firstLine="0"/>
        <w:rPr>
          <w:rFonts w:ascii="Arial" w:hAnsi="Arial" w:cs="Arial"/>
          <w:sz w:val="24"/>
          <w:szCs w:val="24"/>
          <w:lang w:val="en-GB"/>
          <w:rPrChange w:id="3609" w:author="Admin" w:date="2016-10-18T16:05:00Z">
            <w:rPr>
              <w:lang w:val="en-GB"/>
            </w:rPr>
          </w:rPrChange>
        </w:rPr>
        <w:pPrChange w:id="3610" w:author="Admin" w:date="2016-10-18T16:11:00Z">
          <w:pPr>
            <w:ind w:left="1"/>
          </w:pPr>
        </w:pPrChange>
      </w:pPr>
    </w:p>
    <w:p w14:paraId="240A59C3" w14:textId="35F37147" w:rsidR="00C261B9" w:rsidRPr="00385ECB" w:rsidRDefault="009F5C60" w:rsidP="00E16EBA">
      <w:pPr>
        <w:spacing w:after="0" w:line="360" w:lineRule="auto"/>
        <w:ind w:left="0" w:firstLine="0"/>
        <w:jc w:val="center"/>
        <w:rPr>
          <w:rFonts w:ascii="Arial" w:hAnsi="Arial" w:cs="Arial"/>
          <w:sz w:val="24"/>
          <w:szCs w:val="24"/>
          <w:lang w:val="en-GB"/>
          <w:rPrChange w:id="3611" w:author="Admin" w:date="2016-10-18T16:05:00Z">
            <w:rPr>
              <w:lang w:val="en-GB"/>
            </w:rPr>
          </w:rPrChange>
        </w:rPr>
        <w:pPrChange w:id="3612" w:author="Admin" w:date="2016-10-18T16:25:00Z">
          <w:pPr>
            <w:spacing w:after="319" w:line="259" w:lineRule="auto"/>
            <w:ind w:left="1885" w:firstLine="0"/>
            <w:jc w:val="left"/>
          </w:pPr>
        </w:pPrChange>
      </w:pPr>
      <w:r w:rsidRPr="00385ECB">
        <w:rPr>
          <w:rFonts w:ascii="Arial" w:hAnsi="Arial" w:cs="Arial"/>
          <w:noProof/>
          <w:sz w:val="24"/>
          <w:szCs w:val="24"/>
          <w:rPrChange w:id="3613" w:author="Admin" w:date="2016-10-18T16:05:00Z">
            <w:rPr>
              <w:rFonts w:ascii="Arial" w:hAnsi="Arial" w:cs="Arial"/>
              <w:noProof/>
              <w:sz w:val="24"/>
              <w:szCs w:val="24"/>
            </w:rPr>
          </w:rPrChange>
        </w:rPr>
        <w:drawing>
          <wp:inline distT="0" distB="0" distL="0" distR="0" wp14:anchorId="7B5C8759" wp14:editId="0908E986">
            <wp:extent cx="3724275" cy="2590800"/>
            <wp:effectExtent l="0" t="0" r="9525" b="0"/>
            <wp:docPr id="30" name="Picture 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24275" cy="2590800"/>
                    </a:xfrm>
                    <a:prstGeom prst="rect">
                      <a:avLst/>
                    </a:prstGeom>
                    <a:noFill/>
                    <a:ln>
                      <a:noFill/>
                    </a:ln>
                  </pic:spPr>
                </pic:pic>
              </a:graphicData>
            </a:graphic>
          </wp:inline>
        </w:drawing>
      </w:r>
    </w:p>
    <w:p w14:paraId="3C2265A8" w14:textId="77777777" w:rsidR="005142B7" w:rsidRPr="00385ECB" w:rsidRDefault="007D0309" w:rsidP="005142B7">
      <w:pPr>
        <w:pStyle w:val="Caption"/>
        <w:rPr>
          <w:ins w:id="3614" w:author="Admin" w:date="2016-10-18T16:40:00Z"/>
          <w:sz w:val="24"/>
          <w:szCs w:val="24"/>
          <w:lang w:val="en-GB"/>
        </w:rPr>
        <w:pPrChange w:id="3615" w:author="Admin" w:date="2016-11-01T19:46:00Z">
          <w:pPr>
            <w:spacing w:after="380" w:line="262" w:lineRule="auto"/>
            <w:ind w:right="97"/>
            <w:jc w:val="center"/>
          </w:pPr>
        </w:pPrChange>
      </w:pPr>
      <w:del w:id="3616" w:author="Admin" w:date="2016-11-01T19:47:00Z">
        <w:r w:rsidRPr="00385ECB" w:rsidDel="005142B7">
          <w:rPr>
            <w:sz w:val="24"/>
            <w:szCs w:val="24"/>
            <w:lang w:val="en-GB"/>
            <w:rPrChange w:id="3617" w:author="Admin" w:date="2016-10-18T16:05:00Z">
              <w:rPr>
                <w:lang w:val="en-GB"/>
              </w:rPr>
            </w:rPrChange>
          </w:rPr>
          <w:delText xml:space="preserve">Figure 6.11: </w:delText>
        </w:r>
      </w:del>
      <w:del w:id="3618" w:author="Admin" w:date="2016-10-18T16:51:00Z">
        <w:r w:rsidRPr="00385ECB" w:rsidDel="00686EE4">
          <w:rPr>
            <w:sz w:val="24"/>
            <w:szCs w:val="24"/>
            <w:lang w:val="en-GB"/>
            <w:rPrChange w:id="3619" w:author="Admin" w:date="2016-10-18T16:05:00Z">
              <w:rPr>
                <w:lang w:val="en-GB"/>
              </w:rPr>
            </w:rPrChange>
          </w:rPr>
          <w:delText>Labeled</w:delText>
        </w:r>
      </w:del>
      <w:del w:id="3620" w:author="Admin" w:date="2016-11-01T19:47:00Z">
        <w:r w:rsidRPr="00385ECB" w:rsidDel="005142B7">
          <w:rPr>
            <w:sz w:val="24"/>
            <w:szCs w:val="24"/>
            <w:lang w:val="en-GB"/>
            <w:rPrChange w:id="3621" w:author="Admin" w:date="2016-10-18T16:05:00Z">
              <w:rPr>
                <w:lang w:val="en-GB"/>
              </w:rPr>
            </w:rPrChange>
          </w:rPr>
          <w:delText xml:space="preserve"> isometric view of the Horizontal roller.</w:delText>
        </w:r>
      </w:del>
      <w:ins w:id="3622" w:author="Admin" w:date="2016-11-01T19:46:00Z">
        <w:r w:rsidR="005142B7" w:rsidRPr="00385ECB">
          <w:rPr>
            <w:lang w:val="en-GB"/>
          </w:rPr>
          <w:t xml:space="preserve">Figure 6.11: </w:t>
        </w:r>
      </w:ins>
      <w:ins w:id="3623" w:author="Admin" w:date="2016-11-01T19:47:00Z">
        <w:r w:rsidR="005142B7" w:rsidRPr="00385ECB">
          <w:rPr>
            <w:lang w:val="en-GB"/>
          </w:rPr>
          <w:t>Labelled isometric view of the Horizontal roller.</w:t>
        </w:r>
      </w:ins>
    </w:p>
    <w:p w14:paraId="0EA2B361" w14:textId="77777777" w:rsidR="00D12910" w:rsidRPr="00385ECB" w:rsidRDefault="00D12910" w:rsidP="00754AB6">
      <w:pPr>
        <w:spacing w:after="0" w:line="360" w:lineRule="auto"/>
        <w:ind w:left="0" w:firstLine="0"/>
        <w:rPr>
          <w:rFonts w:ascii="Arial" w:hAnsi="Arial" w:cs="Arial"/>
          <w:sz w:val="24"/>
          <w:szCs w:val="24"/>
          <w:lang w:val="en-GB"/>
          <w:rPrChange w:id="3624" w:author="Admin" w:date="2016-10-18T16:05:00Z">
            <w:rPr>
              <w:lang w:val="en-GB"/>
            </w:rPr>
          </w:rPrChange>
        </w:rPr>
        <w:pPrChange w:id="3625" w:author="Admin" w:date="2016-10-18T16:11:00Z">
          <w:pPr>
            <w:spacing w:after="380" w:line="262" w:lineRule="auto"/>
            <w:ind w:right="97"/>
            <w:jc w:val="center"/>
          </w:pPr>
        </w:pPrChange>
      </w:pPr>
    </w:p>
    <w:p w14:paraId="12C83F72" w14:textId="77777777" w:rsidR="00C261B9" w:rsidRPr="00385ECB" w:rsidRDefault="00812B52" w:rsidP="00754AB6">
      <w:pPr>
        <w:spacing w:after="0" w:line="360" w:lineRule="auto"/>
        <w:ind w:left="0" w:firstLine="0"/>
        <w:rPr>
          <w:ins w:id="3626" w:author="Admin" w:date="2016-10-18T16:25:00Z"/>
          <w:rFonts w:ascii="Arial" w:hAnsi="Arial" w:cs="Arial"/>
          <w:sz w:val="24"/>
          <w:szCs w:val="24"/>
          <w:lang w:val="en-GB"/>
        </w:rPr>
        <w:pPrChange w:id="3627" w:author="Admin" w:date="2016-10-18T16:11:00Z">
          <w:pPr>
            <w:ind w:left="1"/>
          </w:pPr>
        </w:pPrChange>
      </w:pPr>
      <w:r>
        <w:rPr>
          <w:rFonts w:ascii="Arial" w:hAnsi="Arial" w:cs="Arial"/>
          <w:sz w:val="24"/>
          <w:szCs w:val="24"/>
          <w:lang w:val="en-GB"/>
        </w:rPr>
        <w:t>The horizontal r</w:t>
      </w:r>
      <w:r w:rsidR="007D0309" w:rsidRPr="00385ECB">
        <w:rPr>
          <w:rFonts w:ascii="Arial" w:hAnsi="Arial" w:cs="Arial"/>
          <w:sz w:val="24"/>
          <w:szCs w:val="24"/>
          <w:lang w:val="en-GB"/>
          <w:rPrChange w:id="3628" w:author="Admin" w:date="2016-10-18T16:05:00Z">
            <w:rPr>
              <w:lang w:val="en-GB"/>
            </w:rPr>
          </w:rPrChange>
        </w:rPr>
        <w:t xml:space="preserve">oller is illustrated in Figure 6.11. </w:t>
      </w:r>
      <w:r w:rsidR="00EF447A" w:rsidRPr="00385ECB">
        <w:rPr>
          <w:rFonts w:ascii="Arial" w:hAnsi="Arial" w:cs="Arial"/>
          <w:sz w:val="24"/>
          <w:szCs w:val="24"/>
          <w:lang w:val="en-GB"/>
          <w:rPrChange w:id="3629" w:author="Admin" w:date="2016-10-18T16:05:00Z">
            <w:rPr>
              <w:lang w:val="en-GB"/>
            </w:rPr>
          </w:rPrChange>
        </w:rPr>
        <w:t xml:space="preserve">The feature </w:t>
      </w:r>
      <w:del w:id="3630" w:author="Admin" w:date="2016-10-18T16:48:00Z">
        <w:r w:rsidR="00EF447A" w:rsidRPr="00385ECB" w:rsidDel="00686EE4">
          <w:rPr>
            <w:rFonts w:ascii="Arial" w:hAnsi="Arial" w:cs="Arial"/>
            <w:sz w:val="24"/>
            <w:szCs w:val="24"/>
            <w:lang w:val="en-GB"/>
            <w:rPrChange w:id="3631" w:author="Admin" w:date="2016-10-18T16:05:00Z">
              <w:rPr>
                <w:lang w:val="en-GB"/>
              </w:rPr>
            </w:rPrChange>
          </w:rPr>
          <w:delText>labeled</w:delText>
        </w:r>
      </w:del>
      <w:ins w:id="3632" w:author="Admin" w:date="2016-10-18T16:48:00Z">
        <w:r w:rsidR="00EF447A" w:rsidRPr="00385ECB">
          <w:rPr>
            <w:rFonts w:ascii="Arial" w:hAnsi="Arial" w:cs="Arial"/>
            <w:sz w:val="24"/>
            <w:szCs w:val="24"/>
            <w:lang w:val="en-GB"/>
          </w:rPr>
          <w:t>labelled</w:t>
        </w:r>
      </w:ins>
      <w:r w:rsidR="00EF447A" w:rsidRPr="00385ECB">
        <w:rPr>
          <w:rFonts w:ascii="Arial" w:hAnsi="Arial" w:cs="Arial"/>
          <w:sz w:val="24"/>
          <w:szCs w:val="24"/>
          <w:lang w:val="en-GB"/>
          <w:rPrChange w:id="3633" w:author="Admin" w:date="2016-10-18T16:05:00Z">
            <w:rPr>
              <w:lang w:val="en-GB"/>
            </w:rPr>
          </w:rPrChange>
        </w:rPr>
        <w:t xml:space="preserve"> </w:t>
      </w:r>
      <w:ins w:id="3634" w:author="Admin" w:date="2016-11-01T20:02:00Z">
        <w:r w:rsidR="00EF447A" w:rsidRPr="00385ECB">
          <w:rPr>
            <w:rFonts w:ascii="Arial" w:hAnsi="Arial" w:cs="Arial"/>
            <w:sz w:val="24"/>
            <w:szCs w:val="24"/>
            <w:lang w:val="en-GB"/>
          </w:rPr>
          <w:t>"</w:t>
        </w:r>
      </w:ins>
      <w:del w:id="3635" w:author="Admin" w:date="2016-11-01T20:02:00Z">
        <w:r w:rsidR="00EF447A" w:rsidRPr="00385ECB" w:rsidDel="00822CC6">
          <w:rPr>
            <w:rFonts w:ascii="Arial" w:hAnsi="Arial" w:cs="Arial"/>
            <w:sz w:val="24"/>
            <w:szCs w:val="24"/>
            <w:lang w:val="en-GB"/>
            <w:rPrChange w:id="3636" w:author="Admin" w:date="2016-10-18T16:05:00Z">
              <w:rPr>
                <w:lang w:val="en-GB"/>
              </w:rPr>
            </w:rPrChange>
          </w:rPr>
          <w:delText>”</w:delText>
        </w:r>
      </w:del>
      <w:r w:rsidR="00EF447A" w:rsidRPr="00385ECB">
        <w:rPr>
          <w:rFonts w:ascii="Arial" w:hAnsi="Arial" w:cs="Arial"/>
          <w:sz w:val="24"/>
          <w:szCs w:val="24"/>
          <w:lang w:val="en-GB"/>
          <w:rPrChange w:id="3637" w:author="Admin" w:date="2016-10-18T16:05:00Z">
            <w:rPr>
              <w:lang w:val="en-GB"/>
            </w:rPr>
          </w:rPrChange>
        </w:rPr>
        <w:t xml:space="preserve">Gap for sensor” is for the IR LED and IR phototransistor that will detect if a component is in the bucket. A </w:t>
      </w:r>
      <w:ins w:id="3638" w:author="Admin" w:date="2016-11-01T20:02:00Z">
        <w:r w:rsidR="00EF447A" w:rsidRPr="00385ECB">
          <w:rPr>
            <w:rFonts w:ascii="Arial" w:hAnsi="Arial" w:cs="Arial"/>
            <w:sz w:val="24"/>
            <w:szCs w:val="24"/>
            <w:lang w:val="en-GB"/>
          </w:rPr>
          <w:t>"</w:t>
        </w:r>
      </w:ins>
      <w:del w:id="3639" w:author="Admin" w:date="2016-11-01T20:02:00Z">
        <w:r w:rsidR="00EF447A" w:rsidRPr="00385ECB" w:rsidDel="00822CC6">
          <w:rPr>
            <w:rFonts w:ascii="Arial" w:hAnsi="Arial" w:cs="Arial"/>
            <w:sz w:val="24"/>
            <w:szCs w:val="24"/>
            <w:lang w:val="en-GB"/>
            <w:rPrChange w:id="3640" w:author="Admin" w:date="2016-10-18T16:05:00Z">
              <w:rPr>
                <w:lang w:val="en-GB"/>
              </w:rPr>
            </w:rPrChange>
          </w:rPr>
          <w:delText>”</w:delText>
        </w:r>
      </w:del>
      <w:r w:rsidR="00EF447A" w:rsidRPr="00385ECB">
        <w:rPr>
          <w:rFonts w:ascii="Arial" w:hAnsi="Arial" w:cs="Arial"/>
          <w:sz w:val="24"/>
          <w:szCs w:val="24"/>
          <w:lang w:val="en-GB"/>
          <w:rPrChange w:id="3641" w:author="Admin" w:date="2016-10-18T16:05:00Z">
            <w:rPr>
              <w:lang w:val="en-GB"/>
            </w:rPr>
          </w:rPrChange>
        </w:rPr>
        <w:t>cavity for a vibr</w:t>
      </w:r>
      <w:r w:rsidR="00A143E9">
        <w:rPr>
          <w:rFonts w:ascii="Arial" w:hAnsi="Arial" w:cs="Arial"/>
          <w:sz w:val="24"/>
          <w:szCs w:val="24"/>
          <w:lang w:val="en-GB"/>
        </w:rPr>
        <w:t xml:space="preserve">ation motor” was made to assist with the </w:t>
      </w:r>
      <w:r w:rsidR="00EF447A" w:rsidRPr="00385ECB">
        <w:rPr>
          <w:rFonts w:ascii="Arial" w:hAnsi="Arial" w:cs="Arial"/>
          <w:sz w:val="24"/>
          <w:szCs w:val="24"/>
          <w:lang w:val="en-GB"/>
          <w:rPrChange w:id="3642" w:author="Admin" w:date="2016-10-18T16:05:00Z">
            <w:rPr>
              <w:lang w:val="en-GB"/>
            </w:rPr>
          </w:rPrChange>
        </w:rPr>
        <w:t xml:space="preserve">loading of IC1 into the bucket. </w:t>
      </w:r>
      <w:r w:rsidR="007D0309" w:rsidRPr="00385ECB">
        <w:rPr>
          <w:rFonts w:ascii="Arial" w:hAnsi="Arial" w:cs="Arial"/>
          <w:sz w:val="24"/>
          <w:szCs w:val="24"/>
          <w:lang w:val="en-GB"/>
          <w:rPrChange w:id="3643" w:author="Admin" w:date="2016-10-18T16:05:00Z">
            <w:rPr>
              <w:lang w:val="en-GB"/>
            </w:rPr>
          </w:rPrChange>
        </w:rPr>
        <w:t>A slope was added to assist</w:t>
      </w:r>
      <w:r w:rsidR="00A143E9">
        <w:rPr>
          <w:rFonts w:ascii="Arial" w:hAnsi="Arial" w:cs="Arial"/>
          <w:sz w:val="24"/>
          <w:szCs w:val="24"/>
          <w:lang w:val="en-GB"/>
        </w:rPr>
        <w:t xml:space="preserve"> by</w:t>
      </w:r>
      <w:r w:rsidR="007D0309" w:rsidRPr="00385ECB">
        <w:rPr>
          <w:rFonts w:ascii="Arial" w:hAnsi="Arial" w:cs="Arial"/>
          <w:sz w:val="24"/>
          <w:szCs w:val="24"/>
          <w:lang w:val="en-GB"/>
          <w:rPrChange w:id="3644" w:author="Admin" w:date="2016-10-18T16:05:00Z">
            <w:rPr>
              <w:lang w:val="en-GB"/>
            </w:rPr>
          </w:rPrChange>
        </w:rPr>
        <w:t xml:space="preserve"> gradually pushing IC2</w:t>
      </w:r>
      <w:r w:rsidR="00CF7A82">
        <w:rPr>
          <w:rFonts w:ascii="Arial" w:hAnsi="Arial" w:cs="Arial"/>
          <w:sz w:val="24"/>
          <w:szCs w:val="24"/>
          <w:lang w:val="en-GB"/>
        </w:rPr>
        <w:t xml:space="preserve"> up and the “</w:t>
      </w:r>
      <w:r w:rsidR="007D0309" w:rsidRPr="00385ECB">
        <w:rPr>
          <w:rFonts w:ascii="Arial" w:hAnsi="Arial" w:cs="Arial"/>
          <w:sz w:val="24"/>
          <w:szCs w:val="24"/>
          <w:lang w:val="en-GB"/>
          <w:rPrChange w:id="3645" w:author="Admin" w:date="2016-10-18T16:05:00Z">
            <w:rPr>
              <w:lang w:val="en-GB"/>
            </w:rPr>
          </w:rPrChange>
        </w:rPr>
        <w:t xml:space="preserve">Surface to stop IC2” will hold it up while IC1 is being dispensed. </w:t>
      </w:r>
      <w:r w:rsidR="00EF447A" w:rsidRPr="00385ECB">
        <w:rPr>
          <w:rFonts w:ascii="Arial" w:hAnsi="Arial" w:cs="Arial"/>
          <w:sz w:val="24"/>
          <w:szCs w:val="24"/>
          <w:lang w:val="en-GB"/>
          <w:rPrChange w:id="3646" w:author="Admin" w:date="2016-10-18T16:05:00Z">
            <w:rPr>
              <w:lang w:val="en-GB"/>
            </w:rPr>
          </w:rPrChange>
        </w:rPr>
        <w:t>The feature</w:t>
      </w:r>
      <w:r w:rsidR="00A143E9">
        <w:rPr>
          <w:rFonts w:ascii="Arial" w:hAnsi="Arial" w:cs="Arial"/>
          <w:sz w:val="24"/>
          <w:szCs w:val="24"/>
          <w:lang w:val="en-GB"/>
        </w:rPr>
        <w:t>s</w:t>
      </w:r>
      <w:r w:rsidR="00EF447A" w:rsidRPr="00385ECB">
        <w:rPr>
          <w:rFonts w:ascii="Arial" w:hAnsi="Arial" w:cs="Arial"/>
          <w:sz w:val="24"/>
          <w:szCs w:val="24"/>
          <w:lang w:val="en-GB"/>
          <w:rPrChange w:id="3647" w:author="Admin" w:date="2016-10-18T16:05:00Z">
            <w:rPr>
              <w:lang w:val="en-GB"/>
            </w:rPr>
          </w:rPrChange>
        </w:rPr>
        <w:t xml:space="preserve"> </w:t>
      </w:r>
      <w:del w:id="3648" w:author="Admin" w:date="2016-10-18T16:48:00Z">
        <w:r w:rsidR="00EF447A" w:rsidRPr="00385ECB" w:rsidDel="00686EE4">
          <w:rPr>
            <w:rFonts w:ascii="Arial" w:hAnsi="Arial" w:cs="Arial"/>
            <w:sz w:val="24"/>
            <w:szCs w:val="24"/>
            <w:lang w:val="en-GB"/>
            <w:rPrChange w:id="3649" w:author="Admin" w:date="2016-10-18T16:05:00Z">
              <w:rPr>
                <w:lang w:val="en-GB"/>
              </w:rPr>
            </w:rPrChange>
          </w:rPr>
          <w:delText>labeled</w:delText>
        </w:r>
      </w:del>
      <w:ins w:id="3650" w:author="Admin" w:date="2016-10-18T16:48:00Z">
        <w:r w:rsidR="00EF447A" w:rsidRPr="00385ECB">
          <w:rPr>
            <w:rFonts w:ascii="Arial" w:hAnsi="Arial" w:cs="Arial"/>
            <w:sz w:val="24"/>
            <w:szCs w:val="24"/>
            <w:lang w:val="en-GB"/>
          </w:rPr>
          <w:t>labelled</w:t>
        </w:r>
      </w:ins>
      <w:r w:rsidR="00EF447A" w:rsidRPr="00385ECB">
        <w:rPr>
          <w:rFonts w:ascii="Arial" w:hAnsi="Arial" w:cs="Arial"/>
          <w:sz w:val="24"/>
          <w:szCs w:val="24"/>
          <w:lang w:val="en-GB"/>
          <w:rPrChange w:id="3651" w:author="Admin" w:date="2016-10-18T16:05:00Z">
            <w:rPr>
              <w:lang w:val="en-GB"/>
            </w:rPr>
          </w:rPrChange>
        </w:rPr>
        <w:t xml:space="preserve"> </w:t>
      </w:r>
      <w:ins w:id="3652" w:author="Admin" w:date="2016-11-01T20:02:00Z">
        <w:r w:rsidR="00EF447A" w:rsidRPr="00385ECB">
          <w:rPr>
            <w:rFonts w:ascii="Arial" w:hAnsi="Arial" w:cs="Arial"/>
            <w:sz w:val="24"/>
            <w:szCs w:val="24"/>
            <w:lang w:val="en-GB"/>
          </w:rPr>
          <w:t>"</w:t>
        </w:r>
      </w:ins>
      <w:del w:id="3653" w:author="Admin" w:date="2016-11-01T20:02:00Z">
        <w:r w:rsidR="00EF447A" w:rsidRPr="00385ECB" w:rsidDel="00822CC6">
          <w:rPr>
            <w:rFonts w:ascii="Arial" w:hAnsi="Arial" w:cs="Arial"/>
            <w:sz w:val="24"/>
            <w:szCs w:val="24"/>
            <w:lang w:val="en-GB"/>
            <w:rPrChange w:id="3654" w:author="Admin" w:date="2016-10-18T16:05:00Z">
              <w:rPr>
                <w:lang w:val="en-GB"/>
              </w:rPr>
            </w:rPrChange>
          </w:rPr>
          <w:delText>”</w:delText>
        </w:r>
      </w:del>
      <w:r w:rsidR="00EF447A" w:rsidRPr="00385ECB">
        <w:rPr>
          <w:rFonts w:ascii="Arial" w:hAnsi="Arial" w:cs="Arial"/>
          <w:sz w:val="24"/>
          <w:szCs w:val="24"/>
          <w:lang w:val="en-GB"/>
          <w:rPrChange w:id="3655" w:author="Admin" w:date="2016-10-18T16:05:00Z">
            <w:rPr>
              <w:lang w:val="en-GB"/>
            </w:rPr>
          </w:rPrChange>
        </w:rPr>
        <w:t xml:space="preserve">Foothold for servo horn” and the </w:t>
      </w:r>
      <w:ins w:id="3656" w:author="Admin" w:date="2016-11-01T20:02:00Z">
        <w:r w:rsidR="00EF447A" w:rsidRPr="00385ECB">
          <w:rPr>
            <w:rFonts w:ascii="Arial" w:hAnsi="Arial" w:cs="Arial"/>
            <w:sz w:val="24"/>
            <w:szCs w:val="24"/>
            <w:lang w:val="en-GB"/>
          </w:rPr>
          <w:t>"</w:t>
        </w:r>
      </w:ins>
      <w:del w:id="3657" w:author="Admin" w:date="2016-11-01T20:02:00Z">
        <w:r w:rsidR="00EF447A" w:rsidRPr="00385ECB" w:rsidDel="00822CC6">
          <w:rPr>
            <w:rFonts w:ascii="Arial" w:hAnsi="Arial" w:cs="Arial"/>
            <w:sz w:val="24"/>
            <w:szCs w:val="24"/>
            <w:lang w:val="en-GB"/>
            <w:rPrChange w:id="3658" w:author="Admin" w:date="2016-10-18T16:05:00Z">
              <w:rPr>
                <w:lang w:val="en-GB"/>
              </w:rPr>
            </w:rPrChange>
          </w:rPr>
          <w:delText>”</w:delText>
        </w:r>
      </w:del>
      <w:del w:id="3659" w:author="Admin" w:date="2016-10-18T16:51:00Z">
        <w:r w:rsidR="00EF447A" w:rsidRPr="00385ECB" w:rsidDel="00686EE4">
          <w:rPr>
            <w:rFonts w:ascii="Arial" w:hAnsi="Arial" w:cs="Arial"/>
            <w:sz w:val="24"/>
            <w:szCs w:val="24"/>
            <w:lang w:val="en-GB"/>
            <w:rPrChange w:id="3660" w:author="Admin" w:date="2016-10-18T16:05:00Z">
              <w:rPr>
                <w:lang w:val="en-GB"/>
              </w:rPr>
            </w:rPrChange>
          </w:rPr>
          <w:delText>Center</w:delText>
        </w:r>
      </w:del>
      <w:ins w:id="3661" w:author="Admin" w:date="2016-10-18T16:51:00Z">
        <w:r w:rsidR="00EF447A" w:rsidRPr="00385ECB">
          <w:rPr>
            <w:rFonts w:ascii="Arial" w:hAnsi="Arial" w:cs="Arial"/>
            <w:sz w:val="24"/>
            <w:szCs w:val="24"/>
            <w:lang w:val="en-GB"/>
          </w:rPr>
          <w:t>Centre</w:t>
        </w:r>
      </w:ins>
      <w:r w:rsidR="00EF447A" w:rsidRPr="00385ECB">
        <w:rPr>
          <w:rFonts w:ascii="Arial" w:hAnsi="Arial" w:cs="Arial"/>
          <w:sz w:val="24"/>
          <w:szCs w:val="24"/>
          <w:lang w:val="en-GB"/>
          <w:rPrChange w:id="3662" w:author="Admin" w:date="2016-10-18T16:05:00Z">
            <w:rPr>
              <w:lang w:val="en-GB"/>
            </w:rPr>
          </w:rPrChange>
        </w:rPr>
        <w:t xml:space="preserve"> hole for servo” are to attach the horizontal rol</w:t>
      </w:r>
      <w:r w:rsidR="00A143E9">
        <w:rPr>
          <w:rFonts w:ascii="Arial" w:hAnsi="Arial" w:cs="Arial"/>
          <w:sz w:val="24"/>
          <w:szCs w:val="24"/>
          <w:lang w:val="en-GB"/>
        </w:rPr>
        <w:t>ler to the servo horn and align</w:t>
      </w:r>
      <w:r w:rsidR="00EF447A" w:rsidRPr="00385ECB">
        <w:rPr>
          <w:rFonts w:ascii="Arial" w:hAnsi="Arial" w:cs="Arial"/>
          <w:sz w:val="24"/>
          <w:szCs w:val="24"/>
          <w:lang w:val="en-GB"/>
          <w:rPrChange w:id="3663" w:author="Admin" w:date="2016-10-18T16:05:00Z">
            <w:rPr>
              <w:lang w:val="en-GB"/>
            </w:rPr>
          </w:rPrChange>
        </w:rPr>
        <w:t xml:space="preserve"> it with the </w:t>
      </w:r>
      <w:del w:id="3664" w:author="Admin" w:date="2016-10-18T16:51:00Z">
        <w:r w:rsidR="00EF447A" w:rsidRPr="00385ECB" w:rsidDel="00686EE4">
          <w:rPr>
            <w:rFonts w:ascii="Arial" w:hAnsi="Arial" w:cs="Arial"/>
            <w:sz w:val="24"/>
            <w:szCs w:val="24"/>
            <w:lang w:val="en-GB"/>
            <w:rPrChange w:id="3665" w:author="Admin" w:date="2016-10-18T16:05:00Z">
              <w:rPr>
                <w:lang w:val="en-GB"/>
              </w:rPr>
            </w:rPrChange>
          </w:rPr>
          <w:delText>center</w:delText>
        </w:r>
      </w:del>
      <w:ins w:id="3666" w:author="Admin" w:date="2016-10-18T16:51:00Z">
        <w:r w:rsidR="00EF447A" w:rsidRPr="00385ECB">
          <w:rPr>
            <w:rFonts w:ascii="Arial" w:hAnsi="Arial" w:cs="Arial"/>
            <w:sz w:val="24"/>
            <w:szCs w:val="24"/>
            <w:lang w:val="en-GB"/>
          </w:rPr>
          <w:t>centre</w:t>
        </w:r>
      </w:ins>
      <w:r w:rsidR="00A143E9">
        <w:rPr>
          <w:rFonts w:ascii="Arial" w:hAnsi="Arial" w:cs="Arial"/>
          <w:sz w:val="24"/>
          <w:szCs w:val="24"/>
          <w:lang w:val="en-GB"/>
        </w:rPr>
        <w:t xml:space="preserve"> of rotation for </w:t>
      </w:r>
      <w:r w:rsidR="00EF447A" w:rsidRPr="00385ECB">
        <w:rPr>
          <w:rFonts w:ascii="Arial" w:hAnsi="Arial" w:cs="Arial"/>
          <w:sz w:val="24"/>
          <w:szCs w:val="24"/>
          <w:lang w:val="en-GB"/>
          <w:rPrChange w:id="3667" w:author="Admin" w:date="2016-10-18T16:05:00Z">
            <w:rPr>
              <w:lang w:val="en-GB"/>
            </w:rPr>
          </w:rPrChange>
        </w:rPr>
        <w:t>balanced rotation.</w:t>
      </w:r>
    </w:p>
    <w:p w14:paraId="2736BC87" w14:textId="77777777" w:rsidR="00E16EBA" w:rsidRPr="00385ECB" w:rsidRDefault="00E16EBA" w:rsidP="00754AB6">
      <w:pPr>
        <w:spacing w:after="0" w:line="360" w:lineRule="auto"/>
        <w:ind w:left="0" w:firstLine="0"/>
        <w:rPr>
          <w:rFonts w:ascii="Arial" w:hAnsi="Arial" w:cs="Arial"/>
          <w:sz w:val="24"/>
          <w:szCs w:val="24"/>
          <w:lang w:val="en-GB"/>
          <w:rPrChange w:id="3668" w:author="Admin" w:date="2016-10-18T16:05:00Z">
            <w:rPr>
              <w:lang w:val="en-GB"/>
            </w:rPr>
          </w:rPrChange>
        </w:rPr>
        <w:pPrChange w:id="3669" w:author="Admin" w:date="2016-10-18T16:11:00Z">
          <w:pPr>
            <w:ind w:left="1"/>
          </w:pPr>
        </w:pPrChange>
      </w:pPr>
    </w:p>
    <w:p w14:paraId="79EB3EC9" w14:textId="77777777" w:rsidR="00C261B9" w:rsidRPr="00385ECB" w:rsidRDefault="007D0309" w:rsidP="00754AB6">
      <w:pPr>
        <w:spacing w:after="0" w:line="360" w:lineRule="auto"/>
        <w:ind w:left="0" w:firstLine="0"/>
        <w:rPr>
          <w:ins w:id="3670" w:author="Admin" w:date="2016-10-18T16:25:00Z"/>
          <w:rFonts w:ascii="Arial" w:hAnsi="Arial" w:cs="Arial"/>
          <w:sz w:val="24"/>
          <w:szCs w:val="24"/>
          <w:lang w:val="en-GB"/>
        </w:rPr>
        <w:pPrChange w:id="3671" w:author="Admin" w:date="2016-10-18T16:11:00Z">
          <w:pPr>
            <w:ind w:left="1"/>
          </w:pPr>
        </w:pPrChange>
      </w:pPr>
      <w:r w:rsidRPr="00385ECB">
        <w:rPr>
          <w:rFonts w:ascii="Arial" w:hAnsi="Arial" w:cs="Arial"/>
          <w:sz w:val="24"/>
          <w:szCs w:val="24"/>
          <w:lang w:val="en-GB"/>
          <w:rPrChange w:id="3672" w:author="Admin" w:date="2016-10-18T16:05:00Z">
            <w:rPr>
              <w:lang w:val="en-GB"/>
            </w:rPr>
          </w:rPrChange>
        </w:rPr>
        <w:t>This design works by first loading a component</w:t>
      </w:r>
      <w:r w:rsidR="00A143E9">
        <w:rPr>
          <w:rFonts w:ascii="Arial" w:hAnsi="Arial" w:cs="Arial"/>
          <w:sz w:val="24"/>
          <w:szCs w:val="24"/>
          <w:lang w:val="en-GB"/>
        </w:rPr>
        <w:t>, IC1, in</w:t>
      </w:r>
      <w:r w:rsidR="00CF7A82">
        <w:rPr>
          <w:rFonts w:ascii="Arial" w:hAnsi="Arial" w:cs="Arial"/>
          <w:sz w:val="24"/>
          <w:szCs w:val="24"/>
          <w:lang w:val="en-GB"/>
        </w:rPr>
        <w:t>to</w:t>
      </w:r>
      <w:r w:rsidR="00A143E9">
        <w:rPr>
          <w:rFonts w:ascii="Arial" w:hAnsi="Arial" w:cs="Arial"/>
          <w:sz w:val="24"/>
          <w:szCs w:val="24"/>
          <w:lang w:val="en-GB"/>
        </w:rPr>
        <w:t xml:space="preserve"> the bucket</w:t>
      </w:r>
      <w:r w:rsidRPr="00385ECB">
        <w:rPr>
          <w:rFonts w:ascii="Arial" w:hAnsi="Arial" w:cs="Arial"/>
          <w:sz w:val="24"/>
          <w:szCs w:val="24"/>
          <w:lang w:val="en-GB"/>
          <w:rPrChange w:id="3673" w:author="Admin" w:date="2016-10-18T16:05:00Z">
            <w:rPr>
              <w:lang w:val="en-GB"/>
            </w:rPr>
          </w:rPrChange>
        </w:rPr>
        <w:t>. Then t</w:t>
      </w:r>
      <w:r w:rsidR="00CF7A82">
        <w:rPr>
          <w:rFonts w:ascii="Arial" w:hAnsi="Arial" w:cs="Arial"/>
          <w:sz w:val="24"/>
          <w:szCs w:val="24"/>
          <w:lang w:val="en-GB"/>
        </w:rPr>
        <w:t>he roller would</w:t>
      </w:r>
      <w:r w:rsidR="00A143E9">
        <w:rPr>
          <w:rFonts w:ascii="Arial" w:hAnsi="Arial" w:cs="Arial"/>
          <w:sz w:val="24"/>
          <w:szCs w:val="24"/>
          <w:lang w:val="en-GB"/>
        </w:rPr>
        <w:t xml:space="preserve"> rotate about 90˚</w:t>
      </w:r>
      <w:r w:rsidRPr="00385ECB">
        <w:rPr>
          <w:rFonts w:ascii="Arial" w:hAnsi="Arial" w:cs="Arial"/>
          <w:sz w:val="24"/>
          <w:szCs w:val="24"/>
          <w:lang w:val="en-GB"/>
          <w:rPrChange w:id="3674" w:author="Admin" w:date="2016-10-18T16:05:00Z">
            <w:rPr>
              <w:lang w:val="en-GB"/>
            </w:rPr>
          </w:rPrChange>
        </w:rPr>
        <w:t>. The component would then fall down, out of the bucket onto the guide plate and then be expelled. The roller would then rotate back to where it started to let another component drop into the bucket.</w:t>
      </w:r>
    </w:p>
    <w:p w14:paraId="50D4AA9E" w14:textId="77777777" w:rsidR="00E16EBA" w:rsidRPr="00385ECB" w:rsidRDefault="00E16EBA" w:rsidP="00754AB6">
      <w:pPr>
        <w:spacing w:after="0" w:line="360" w:lineRule="auto"/>
        <w:ind w:left="0" w:firstLine="0"/>
        <w:rPr>
          <w:rFonts w:ascii="Arial" w:hAnsi="Arial" w:cs="Arial"/>
          <w:sz w:val="24"/>
          <w:szCs w:val="24"/>
          <w:lang w:val="en-GB"/>
          <w:rPrChange w:id="3675" w:author="Admin" w:date="2016-10-18T16:05:00Z">
            <w:rPr>
              <w:lang w:val="en-GB"/>
            </w:rPr>
          </w:rPrChange>
        </w:rPr>
        <w:pPrChange w:id="3676" w:author="Admin" w:date="2016-10-18T16:11:00Z">
          <w:pPr>
            <w:ind w:left="1"/>
          </w:pPr>
        </w:pPrChange>
      </w:pPr>
    </w:p>
    <w:p w14:paraId="09A24425" w14:textId="77777777" w:rsidR="00C261B9" w:rsidRPr="00385ECB" w:rsidRDefault="00CF7A82" w:rsidP="00754AB6">
      <w:pPr>
        <w:spacing w:after="0" w:line="360" w:lineRule="auto"/>
        <w:ind w:left="0" w:firstLine="0"/>
        <w:rPr>
          <w:ins w:id="3677" w:author="Admin" w:date="2016-10-18T16:25:00Z"/>
          <w:rFonts w:ascii="Arial" w:hAnsi="Arial" w:cs="Arial"/>
          <w:sz w:val="24"/>
          <w:szCs w:val="24"/>
          <w:lang w:val="en-GB"/>
        </w:rPr>
        <w:pPrChange w:id="3678" w:author="Admin" w:date="2016-10-18T16:11:00Z">
          <w:pPr>
            <w:spacing w:after="636"/>
            <w:ind w:left="1"/>
          </w:pPr>
        </w:pPrChange>
      </w:pPr>
      <w:r>
        <w:rPr>
          <w:rFonts w:ascii="Arial" w:hAnsi="Arial" w:cs="Arial"/>
          <w:sz w:val="24"/>
          <w:szCs w:val="24"/>
          <w:lang w:val="en-GB"/>
        </w:rPr>
        <w:t>The horizontal r</w:t>
      </w:r>
      <w:r w:rsidR="007D0309" w:rsidRPr="00385ECB">
        <w:rPr>
          <w:rFonts w:ascii="Arial" w:hAnsi="Arial" w:cs="Arial"/>
          <w:sz w:val="24"/>
          <w:szCs w:val="24"/>
          <w:lang w:val="en-GB"/>
          <w:rPrChange w:id="3679" w:author="Admin" w:date="2016-10-18T16:05:00Z">
            <w:rPr>
              <w:lang w:val="en-GB"/>
            </w:rPr>
          </w:rPrChange>
        </w:rPr>
        <w:t xml:space="preserve">oller was designed to eliminate some of the problems encountered with the vertical roller. Firstly, the problem </w:t>
      </w:r>
      <w:r w:rsidR="00A143E9">
        <w:rPr>
          <w:rFonts w:ascii="Arial" w:hAnsi="Arial" w:cs="Arial"/>
          <w:sz w:val="24"/>
          <w:szCs w:val="24"/>
          <w:lang w:val="en-GB"/>
        </w:rPr>
        <w:t xml:space="preserve">of IC1 being caught in the bucket </w:t>
      </w:r>
      <w:r>
        <w:rPr>
          <w:rFonts w:ascii="Arial" w:hAnsi="Arial" w:cs="Arial"/>
          <w:sz w:val="24"/>
          <w:szCs w:val="24"/>
          <w:lang w:val="en-GB"/>
        </w:rPr>
        <w:t>was</w:t>
      </w:r>
      <w:r w:rsidR="00A143E9">
        <w:rPr>
          <w:rFonts w:ascii="Arial" w:hAnsi="Arial" w:cs="Arial"/>
          <w:sz w:val="24"/>
          <w:szCs w:val="24"/>
          <w:lang w:val="en-GB"/>
        </w:rPr>
        <w:t xml:space="preserve"> eliminated</w:t>
      </w:r>
      <w:r w:rsidR="007D0309" w:rsidRPr="00385ECB">
        <w:rPr>
          <w:rFonts w:ascii="Arial" w:hAnsi="Arial" w:cs="Arial"/>
          <w:sz w:val="24"/>
          <w:szCs w:val="24"/>
          <w:lang w:val="en-GB"/>
          <w:rPrChange w:id="3680" w:author="Admin" w:date="2016-10-18T16:05:00Z">
            <w:rPr>
              <w:lang w:val="en-GB"/>
            </w:rPr>
          </w:rPrChange>
        </w:rPr>
        <w:t xml:space="preserve"> by </w:t>
      </w:r>
      <w:r w:rsidR="00A143E9">
        <w:rPr>
          <w:rFonts w:ascii="Arial" w:hAnsi="Arial" w:cs="Arial"/>
          <w:sz w:val="24"/>
          <w:szCs w:val="24"/>
          <w:lang w:val="en-GB"/>
        </w:rPr>
        <w:t>employing</w:t>
      </w:r>
      <w:r w:rsidR="007D0309" w:rsidRPr="00385ECB">
        <w:rPr>
          <w:rFonts w:ascii="Arial" w:hAnsi="Arial" w:cs="Arial"/>
          <w:sz w:val="24"/>
          <w:szCs w:val="24"/>
          <w:lang w:val="en-GB"/>
          <w:rPrChange w:id="3681" w:author="Admin" w:date="2016-10-18T16:05:00Z">
            <w:rPr>
              <w:lang w:val="en-GB"/>
            </w:rPr>
          </w:rPrChange>
        </w:rPr>
        <w:t xml:space="preserve"> a horizontal roller that used a differen</w:t>
      </w:r>
      <w:r w:rsidR="00A143E9">
        <w:rPr>
          <w:rFonts w:ascii="Arial" w:hAnsi="Arial" w:cs="Arial"/>
          <w:sz w:val="24"/>
          <w:szCs w:val="24"/>
          <w:lang w:val="en-GB"/>
        </w:rPr>
        <w:t xml:space="preserve">t method to expel the component. </w:t>
      </w:r>
      <w:r w:rsidR="007D0309" w:rsidRPr="00385ECB">
        <w:rPr>
          <w:rFonts w:ascii="Arial" w:hAnsi="Arial" w:cs="Arial"/>
          <w:sz w:val="24"/>
          <w:szCs w:val="24"/>
          <w:lang w:val="en-GB"/>
          <w:rPrChange w:id="3682" w:author="Admin" w:date="2016-10-18T16:05:00Z">
            <w:rPr>
              <w:lang w:val="en-GB"/>
            </w:rPr>
          </w:rPrChange>
        </w:rPr>
        <w:t xml:space="preserve">Secondly, by rotating IC1 instead of moving tangentially on the circumference of the roller away </w:t>
      </w:r>
      <w:r w:rsidR="00101F6D">
        <w:rPr>
          <w:rFonts w:ascii="Arial" w:hAnsi="Arial" w:cs="Arial"/>
          <w:sz w:val="24"/>
          <w:szCs w:val="24"/>
          <w:lang w:val="en-GB"/>
        </w:rPr>
        <w:t>from</w:t>
      </w:r>
      <w:r w:rsidR="007D0309" w:rsidRPr="00385ECB">
        <w:rPr>
          <w:rFonts w:ascii="Arial" w:hAnsi="Arial" w:cs="Arial"/>
          <w:sz w:val="24"/>
          <w:szCs w:val="24"/>
          <w:lang w:val="en-GB"/>
          <w:rPrChange w:id="3683" w:author="Admin" w:date="2016-10-18T16:05:00Z">
            <w:rPr>
              <w:lang w:val="en-GB"/>
            </w:rPr>
          </w:rPrChange>
        </w:rPr>
        <w:t xml:space="preserve"> IC2</w:t>
      </w:r>
      <w:r>
        <w:rPr>
          <w:rFonts w:ascii="Arial" w:hAnsi="Arial" w:cs="Arial"/>
          <w:sz w:val="24"/>
          <w:szCs w:val="24"/>
          <w:lang w:val="en-GB"/>
        </w:rPr>
        <w:t>. T</w:t>
      </w:r>
      <w:r w:rsidR="007D0309" w:rsidRPr="00385ECB">
        <w:rPr>
          <w:rFonts w:ascii="Arial" w:hAnsi="Arial" w:cs="Arial"/>
          <w:sz w:val="24"/>
          <w:szCs w:val="24"/>
          <w:lang w:val="en-GB"/>
          <w:rPrChange w:id="3684" w:author="Admin" w:date="2016-10-18T16:05:00Z">
            <w:rPr>
              <w:lang w:val="en-GB"/>
            </w:rPr>
          </w:rPrChange>
        </w:rPr>
        <w:t xml:space="preserve">his would </w:t>
      </w:r>
      <w:r>
        <w:rPr>
          <w:rFonts w:ascii="Arial" w:hAnsi="Arial" w:cs="Arial"/>
          <w:sz w:val="24"/>
          <w:szCs w:val="24"/>
          <w:lang w:val="en-GB"/>
        </w:rPr>
        <w:t>prevent</w:t>
      </w:r>
      <w:r w:rsidR="007D0309" w:rsidRPr="00385ECB">
        <w:rPr>
          <w:rFonts w:ascii="Arial" w:hAnsi="Arial" w:cs="Arial"/>
          <w:sz w:val="24"/>
          <w:szCs w:val="24"/>
          <w:lang w:val="en-GB"/>
          <w:rPrChange w:id="3685" w:author="Admin" w:date="2016-10-18T16:05:00Z">
            <w:rPr>
              <w:lang w:val="en-GB"/>
            </w:rPr>
          </w:rPrChange>
        </w:rPr>
        <w:t xml:space="preserve"> IC2 from jamming against IC1</w:t>
      </w:r>
      <w:r w:rsidR="00A143E9">
        <w:rPr>
          <w:rFonts w:ascii="Arial" w:hAnsi="Arial" w:cs="Arial"/>
          <w:sz w:val="24"/>
          <w:szCs w:val="24"/>
          <w:lang w:val="en-GB"/>
        </w:rPr>
        <w:t>,</w:t>
      </w:r>
      <w:r w:rsidR="00A143E9" w:rsidRPr="00385ECB">
        <w:rPr>
          <w:rFonts w:ascii="Arial" w:hAnsi="Arial" w:cs="Arial"/>
          <w:sz w:val="24"/>
          <w:szCs w:val="24"/>
          <w:lang w:val="en-GB"/>
          <w:rPrChange w:id="3686" w:author="Admin" w:date="2016-10-18T16:05:00Z">
            <w:rPr>
              <w:lang w:val="en-GB"/>
            </w:rPr>
          </w:rPrChange>
        </w:rPr>
        <w:t xml:space="preserve"> as illustrated in Figur</w:t>
      </w:r>
      <w:r w:rsidR="00101F6D">
        <w:rPr>
          <w:rFonts w:ascii="Arial" w:hAnsi="Arial" w:cs="Arial"/>
          <w:sz w:val="24"/>
          <w:szCs w:val="24"/>
          <w:lang w:val="en-GB"/>
        </w:rPr>
        <w:t>e 6.8</w:t>
      </w:r>
      <w:r w:rsidR="007D0309" w:rsidRPr="00385ECB">
        <w:rPr>
          <w:rFonts w:ascii="Arial" w:hAnsi="Arial" w:cs="Arial"/>
          <w:sz w:val="24"/>
          <w:szCs w:val="24"/>
          <w:lang w:val="en-GB"/>
          <w:rPrChange w:id="3687" w:author="Admin" w:date="2016-10-18T16:05:00Z">
            <w:rPr>
              <w:lang w:val="en-GB"/>
            </w:rPr>
          </w:rPrChange>
        </w:rPr>
        <w:t xml:space="preserve">. This is because the force on IC1 by IC2 will be localized to one corner when rotating instead of being </w:t>
      </w:r>
      <w:del w:id="3688" w:author="Admin" w:date="2016-10-18T16:51:00Z">
        <w:r w:rsidR="007D0309" w:rsidRPr="00385ECB" w:rsidDel="00686EE4">
          <w:rPr>
            <w:rFonts w:ascii="Arial" w:hAnsi="Arial" w:cs="Arial"/>
            <w:sz w:val="24"/>
            <w:szCs w:val="24"/>
            <w:lang w:val="en-GB"/>
            <w:rPrChange w:id="3689" w:author="Admin" w:date="2016-10-18T16:05:00Z">
              <w:rPr>
                <w:lang w:val="en-GB"/>
              </w:rPr>
            </w:rPrChange>
          </w:rPr>
          <w:delText>distribute</w:delText>
        </w:r>
      </w:del>
      <w:ins w:id="3690" w:author="Admin" w:date="2016-10-18T16:51:00Z">
        <w:r w:rsidR="00686EE4" w:rsidRPr="00385ECB">
          <w:rPr>
            <w:rFonts w:ascii="Arial" w:hAnsi="Arial" w:cs="Arial"/>
            <w:sz w:val="24"/>
            <w:szCs w:val="24"/>
            <w:lang w:val="en-GB"/>
          </w:rPr>
          <w:t>distributed</w:t>
        </w:r>
      </w:ins>
      <w:r w:rsidR="007D0309" w:rsidRPr="00385ECB">
        <w:rPr>
          <w:rFonts w:ascii="Arial" w:hAnsi="Arial" w:cs="Arial"/>
          <w:sz w:val="24"/>
          <w:szCs w:val="24"/>
          <w:lang w:val="en-GB"/>
          <w:rPrChange w:id="3691" w:author="Admin" w:date="2016-10-18T16:05:00Z">
            <w:rPr>
              <w:lang w:val="en-GB"/>
            </w:rPr>
          </w:rPrChange>
        </w:rPr>
        <w:t xml:space="preserve"> across a surface when moving tangentially on the circumference of the roller. Lastly, unpredictable ejections would be eliminated as the component would be dropped down a</w:t>
      </w:r>
      <w:del w:id="3692" w:author="Admin" w:date="2016-10-18T16:51:00Z">
        <w:r w:rsidR="007D0309" w:rsidRPr="00385ECB" w:rsidDel="00686EE4">
          <w:rPr>
            <w:rFonts w:ascii="Arial" w:hAnsi="Arial" w:cs="Arial"/>
            <w:sz w:val="24"/>
            <w:szCs w:val="24"/>
            <w:lang w:val="en-GB"/>
            <w:rPrChange w:id="3693" w:author="Admin" w:date="2016-10-18T16:05:00Z">
              <w:rPr>
                <w:lang w:val="en-GB"/>
              </w:rPr>
            </w:rPrChange>
          </w:rPr>
          <w:delText xml:space="preserve"> a</w:delText>
        </w:r>
      </w:del>
      <w:r w:rsidR="007D0309" w:rsidRPr="00385ECB">
        <w:rPr>
          <w:rFonts w:ascii="Arial" w:hAnsi="Arial" w:cs="Arial"/>
          <w:sz w:val="24"/>
          <w:szCs w:val="24"/>
          <w:lang w:val="en-GB"/>
          <w:rPrChange w:id="3694" w:author="Admin" w:date="2016-10-18T16:05:00Z">
            <w:rPr>
              <w:lang w:val="en-GB"/>
            </w:rPr>
          </w:rPrChange>
        </w:rPr>
        <w:t xml:space="preserve"> guide controlling its fall path instead of being flung out like </w:t>
      </w:r>
      <w:r w:rsidR="00101F6D">
        <w:rPr>
          <w:rFonts w:ascii="Arial" w:hAnsi="Arial" w:cs="Arial"/>
          <w:sz w:val="24"/>
          <w:szCs w:val="24"/>
          <w:lang w:val="en-GB"/>
        </w:rPr>
        <w:t>with the v</w:t>
      </w:r>
      <w:r w:rsidR="007D0309" w:rsidRPr="00385ECB">
        <w:rPr>
          <w:rFonts w:ascii="Arial" w:hAnsi="Arial" w:cs="Arial"/>
          <w:sz w:val="24"/>
          <w:szCs w:val="24"/>
          <w:lang w:val="en-GB"/>
          <w:rPrChange w:id="3695" w:author="Admin" w:date="2016-10-18T16:05:00Z">
            <w:rPr>
              <w:lang w:val="en-GB"/>
            </w:rPr>
          </w:rPrChange>
        </w:rPr>
        <w:t>ertical roller.</w:t>
      </w:r>
    </w:p>
    <w:p w14:paraId="311D03A1" w14:textId="77777777" w:rsidR="00E16EBA" w:rsidRPr="00385ECB" w:rsidDel="00D12910" w:rsidRDefault="00E16EBA" w:rsidP="00754AB6">
      <w:pPr>
        <w:spacing w:after="0" w:line="360" w:lineRule="auto"/>
        <w:ind w:left="0" w:firstLine="0"/>
        <w:rPr>
          <w:del w:id="3696" w:author="Admin" w:date="2016-10-18T16:40:00Z"/>
          <w:rFonts w:ascii="Arial" w:hAnsi="Arial" w:cs="Arial"/>
          <w:sz w:val="24"/>
          <w:szCs w:val="24"/>
          <w:lang w:val="en-GB"/>
        </w:rPr>
        <w:pPrChange w:id="3697" w:author="Admin" w:date="2016-10-18T16:11:00Z">
          <w:pPr>
            <w:spacing w:after="636"/>
            <w:ind w:left="1"/>
          </w:pPr>
        </w:pPrChange>
      </w:pPr>
    </w:p>
    <w:p w14:paraId="4120F634" w14:textId="77777777" w:rsidR="00C261B9" w:rsidRPr="00385ECB" w:rsidRDefault="007D0309" w:rsidP="00D12910">
      <w:pPr>
        <w:pStyle w:val="Heading3"/>
        <w:tabs>
          <w:tab w:val="clear" w:pos="977"/>
          <w:tab w:val="left" w:pos="990"/>
        </w:tabs>
        <w:rPr>
          <w:ins w:id="3698" w:author="Admin" w:date="2016-10-18T16:25:00Z"/>
        </w:rPr>
        <w:pPrChange w:id="3699" w:author="Admin" w:date="2016-10-18T16:40:00Z">
          <w:pPr>
            <w:spacing w:after="636"/>
            <w:ind w:left="1"/>
          </w:pPr>
        </w:pPrChange>
      </w:pPr>
      <w:bookmarkStart w:id="3700" w:name="_Toc44064"/>
      <w:del w:id="3701" w:author="Admin" w:date="2016-10-18T16:25:00Z">
        <w:r w:rsidRPr="00385ECB" w:rsidDel="00E16EBA">
          <w:rPr>
            <w:rPrChange w:id="3702" w:author="Admin" w:date="2016-10-18T16:05:00Z">
              <w:rPr>
                <w:rFonts w:ascii="Calibri" w:eastAsia="Calibri" w:hAnsi="Calibri" w:cs="Calibri"/>
                <w:b/>
                <w:lang w:val="en-GB"/>
              </w:rPr>
            </w:rPrChange>
          </w:rPr>
          <w:tab/>
        </w:r>
      </w:del>
      <w:r w:rsidRPr="00385ECB">
        <w:t>6.2.6</w:t>
      </w:r>
      <w:r w:rsidRPr="00385ECB">
        <w:tab/>
        <w:t>Prototyping Horizontal Roller Version 1</w:t>
      </w:r>
      <w:bookmarkEnd w:id="3700"/>
    </w:p>
    <w:p w14:paraId="28920401" w14:textId="77777777" w:rsidR="00E16EBA" w:rsidRPr="00385ECB" w:rsidRDefault="00E16EBA" w:rsidP="001C1ABF">
      <w:pPr>
        <w:rPr>
          <w:lang w:val="en-GB"/>
        </w:rPr>
      </w:pPr>
    </w:p>
    <w:p w14:paraId="04B06F69" w14:textId="77777777" w:rsidR="00C261B9" w:rsidRPr="00385ECB" w:rsidRDefault="00101F6D" w:rsidP="00754AB6">
      <w:pPr>
        <w:spacing w:after="0" w:line="360" w:lineRule="auto"/>
        <w:ind w:left="0" w:firstLine="0"/>
        <w:rPr>
          <w:ins w:id="3703" w:author="Admin" w:date="2016-10-18T16:40:00Z"/>
          <w:rFonts w:ascii="Arial" w:hAnsi="Arial" w:cs="Arial"/>
          <w:sz w:val="24"/>
          <w:szCs w:val="24"/>
          <w:lang w:val="en-GB"/>
        </w:rPr>
        <w:pPrChange w:id="3704" w:author="Admin" w:date="2016-10-18T16:11:00Z">
          <w:pPr>
            <w:ind w:left="1"/>
          </w:pPr>
        </w:pPrChange>
      </w:pPr>
      <w:r>
        <w:rPr>
          <w:rFonts w:ascii="Arial" w:hAnsi="Arial" w:cs="Arial"/>
          <w:sz w:val="24"/>
          <w:szCs w:val="24"/>
          <w:lang w:val="en-GB"/>
        </w:rPr>
        <w:t>Another prototype of the d</w:t>
      </w:r>
      <w:r w:rsidR="007D0309" w:rsidRPr="00385ECB">
        <w:rPr>
          <w:rFonts w:ascii="Arial" w:hAnsi="Arial" w:cs="Arial"/>
          <w:sz w:val="24"/>
          <w:szCs w:val="24"/>
          <w:lang w:val="en-GB"/>
          <w:rPrChange w:id="3705" w:author="Admin" w:date="2016-10-18T16:05:00Z">
            <w:rPr>
              <w:lang w:val="en-GB"/>
            </w:rPr>
          </w:rPrChange>
        </w:rPr>
        <w:t>elivery mechanism was built. The housing structure was made again as it was different from the vertical roller. Again</w:t>
      </w:r>
      <w:r>
        <w:rPr>
          <w:rFonts w:ascii="Arial" w:hAnsi="Arial" w:cs="Arial"/>
          <w:sz w:val="24"/>
          <w:szCs w:val="24"/>
          <w:lang w:val="en-GB"/>
        </w:rPr>
        <w:t>,</w:t>
      </w:r>
      <w:r w:rsidR="007D0309" w:rsidRPr="00385ECB">
        <w:rPr>
          <w:rFonts w:ascii="Arial" w:hAnsi="Arial" w:cs="Arial"/>
          <w:sz w:val="24"/>
          <w:szCs w:val="24"/>
          <w:lang w:val="en-GB"/>
          <w:rPrChange w:id="3706" w:author="Admin" w:date="2016-10-18T16:05:00Z">
            <w:rPr>
              <w:lang w:val="en-GB"/>
            </w:rPr>
          </w:rPrChange>
        </w:rPr>
        <w:t xml:space="preserve"> the housing was made of 2mm scrap </w:t>
      </w:r>
      <w:del w:id="3707" w:author="Admin" w:date="2016-10-18T16:51:00Z">
        <w:r w:rsidR="007D0309" w:rsidRPr="00385ECB" w:rsidDel="00686EE4">
          <w:rPr>
            <w:rFonts w:ascii="Arial" w:hAnsi="Arial" w:cs="Arial"/>
            <w:sz w:val="24"/>
            <w:szCs w:val="24"/>
            <w:lang w:val="en-GB"/>
            <w:rPrChange w:id="3708" w:author="Admin" w:date="2016-10-18T16:05:00Z">
              <w:rPr>
                <w:lang w:val="en-GB"/>
              </w:rPr>
            </w:rPrChange>
          </w:rPr>
          <w:delText>perspex</w:delText>
        </w:r>
      </w:del>
      <w:ins w:id="3709" w:author="Admin" w:date="2016-10-18T16:51:00Z">
        <w:r w:rsidR="00686EE4" w:rsidRPr="00385ECB">
          <w:rPr>
            <w:rFonts w:ascii="Arial" w:hAnsi="Arial" w:cs="Arial"/>
            <w:sz w:val="24"/>
            <w:szCs w:val="24"/>
            <w:lang w:val="en-GB"/>
          </w:rPr>
          <w:t>Perspex</w:t>
        </w:r>
      </w:ins>
      <w:r w:rsidR="007D0309" w:rsidRPr="00385ECB">
        <w:rPr>
          <w:rFonts w:ascii="Arial" w:hAnsi="Arial" w:cs="Arial"/>
          <w:sz w:val="24"/>
          <w:szCs w:val="24"/>
          <w:lang w:val="en-GB"/>
          <w:rPrChange w:id="3710" w:author="Admin" w:date="2016-10-18T16:05:00Z">
            <w:rPr>
              <w:lang w:val="en-GB"/>
            </w:rPr>
          </w:rPrChange>
        </w:rPr>
        <w:t xml:space="preserve"> to keep prototyping costs low, and the roller was 3D printed using PLA. </w:t>
      </w:r>
      <w:r w:rsidR="00CF7A82">
        <w:rPr>
          <w:rFonts w:ascii="Arial" w:hAnsi="Arial" w:cs="Arial"/>
          <w:sz w:val="24"/>
          <w:szCs w:val="24"/>
          <w:lang w:val="en-GB"/>
        </w:rPr>
        <w:t>A</w:t>
      </w:r>
      <w:r>
        <w:rPr>
          <w:rFonts w:ascii="Arial" w:hAnsi="Arial" w:cs="Arial"/>
          <w:sz w:val="24"/>
          <w:szCs w:val="24"/>
          <w:lang w:val="en-GB"/>
        </w:rPr>
        <w:t xml:space="preserve"> portion of the testing can be</w:t>
      </w:r>
      <w:r w:rsidR="007D0309" w:rsidRPr="00385ECB">
        <w:rPr>
          <w:rFonts w:ascii="Arial" w:hAnsi="Arial" w:cs="Arial"/>
          <w:sz w:val="24"/>
          <w:szCs w:val="24"/>
          <w:lang w:val="en-GB"/>
          <w:rPrChange w:id="3711" w:author="Admin" w:date="2016-10-18T16:05:00Z">
            <w:rPr>
              <w:lang w:val="en-GB"/>
            </w:rPr>
          </w:rPrChange>
        </w:rPr>
        <w:t xml:space="preserve"> seen in the video</w:t>
      </w:r>
      <w:r>
        <w:rPr>
          <w:rFonts w:ascii="Arial" w:hAnsi="Arial" w:cs="Arial"/>
          <w:sz w:val="24"/>
          <w:szCs w:val="24"/>
          <w:lang w:val="en-GB"/>
        </w:rPr>
        <w:t>.</w:t>
      </w:r>
      <w:r w:rsidRPr="00101F6D">
        <w:rPr>
          <w:rFonts w:ascii="Arial" w:hAnsi="Arial" w:cs="Arial"/>
          <w:sz w:val="24"/>
          <w:szCs w:val="24"/>
          <w:vertAlign w:val="superscript"/>
          <w:lang w:val="en-GB"/>
        </w:rPr>
        <w:t>[31]</w:t>
      </w:r>
    </w:p>
    <w:p w14:paraId="7FAEC8D6" w14:textId="77777777" w:rsidR="00D12910" w:rsidRPr="00385ECB" w:rsidRDefault="00D12910" w:rsidP="00754AB6">
      <w:pPr>
        <w:spacing w:after="0" w:line="360" w:lineRule="auto"/>
        <w:ind w:left="0" w:firstLine="0"/>
        <w:rPr>
          <w:rFonts w:ascii="Arial" w:hAnsi="Arial" w:cs="Arial"/>
          <w:sz w:val="24"/>
          <w:szCs w:val="24"/>
          <w:lang w:val="en-GB"/>
          <w:rPrChange w:id="3712" w:author="Admin" w:date="2016-10-18T16:05:00Z">
            <w:rPr>
              <w:lang w:val="en-GB"/>
            </w:rPr>
          </w:rPrChange>
        </w:rPr>
        <w:pPrChange w:id="3713" w:author="Admin" w:date="2016-10-18T16:11:00Z">
          <w:pPr>
            <w:ind w:left="1"/>
          </w:pPr>
        </w:pPrChange>
      </w:pPr>
    </w:p>
    <w:p w14:paraId="6F5BB4B2" w14:textId="0A7DA242" w:rsidR="00C261B9" w:rsidRPr="00385ECB" w:rsidRDefault="009F5C60" w:rsidP="00E16EBA">
      <w:pPr>
        <w:spacing w:after="0" w:line="360" w:lineRule="auto"/>
        <w:ind w:left="0" w:firstLine="0"/>
        <w:jc w:val="center"/>
        <w:rPr>
          <w:rFonts w:ascii="Arial" w:hAnsi="Arial" w:cs="Arial"/>
          <w:sz w:val="24"/>
          <w:szCs w:val="24"/>
          <w:lang w:val="en-GB"/>
          <w:rPrChange w:id="3714" w:author="Admin" w:date="2016-10-18T16:05:00Z">
            <w:rPr>
              <w:lang w:val="en-GB"/>
            </w:rPr>
          </w:rPrChange>
        </w:rPr>
        <w:pPrChange w:id="3715" w:author="Admin" w:date="2016-10-18T16:25:00Z">
          <w:pPr>
            <w:spacing w:after="319" w:line="259" w:lineRule="auto"/>
            <w:ind w:left="2509" w:firstLine="0"/>
            <w:jc w:val="left"/>
          </w:pPr>
        </w:pPrChange>
      </w:pPr>
      <w:r w:rsidRPr="00385ECB">
        <w:rPr>
          <w:rFonts w:ascii="Arial" w:hAnsi="Arial" w:cs="Arial"/>
          <w:noProof/>
          <w:sz w:val="24"/>
          <w:szCs w:val="24"/>
          <w:rPrChange w:id="3716" w:author="Admin" w:date="2016-10-18T16:05:00Z">
            <w:rPr>
              <w:rFonts w:ascii="Arial" w:hAnsi="Arial" w:cs="Arial"/>
              <w:noProof/>
              <w:sz w:val="24"/>
              <w:szCs w:val="24"/>
            </w:rPr>
          </w:rPrChange>
        </w:rPr>
        <w:drawing>
          <wp:inline distT="0" distB="0" distL="0" distR="0" wp14:anchorId="27C14FEE" wp14:editId="547E4082">
            <wp:extent cx="2943225" cy="2571750"/>
            <wp:effectExtent l="0" t="0" r="9525" b="0"/>
            <wp:docPr id="31" name="Picture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43225" cy="2571750"/>
                    </a:xfrm>
                    <a:prstGeom prst="rect">
                      <a:avLst/>
                    </a:prstGeom>
                    <a:noFill/>
                    <a:ln>
                      <a:noFill/>
                    </a:ln>
                  </pic:spPr>
                </pic:pic>
              </a:graphicData>
            </a:graphic>
          </wp:inline>
        </w:drawing>
      </w:r>
    </w:p>
    <w:p w14:paraId="2C3013B7" w14:textId="77777777" w:rsidR="00D12910" w:rsidRPr="00385ECB" w:rsidRDefault="00D12910" w:rsidP="00754AB6">
      <w:pPr>
        <w:spacing w:after="0" w:line="360" w:lineRule="auto"/>
        <w:ind w:left="0" w:firstLine="0"/>
        <w:rPr>
          <w:ins w:id="3717" w:author="Admin" w:date="2016-10-18T16:40:00Z"/>
          <w:rFonts w:ascii="Arial" w:hAnsi="Arial" w:cs="Arial"/>
          <w:sz w:val="24"/>
          <w:szCs w:val="24"/>
          <w:lang w:val="en-GB"/>
        </w:rPr>
        <w:pPrChange w:id="3718" w:author="Admin" w:date="2016-10-18T16:11:00Z">
          <w:pPr>
            <w:spacing w:after="379" w:line="262" w:lineRule="auto"/>
            <w:ind w:right="97"/>
            <w:jc w:val="center"/>
          </w:pPr>
        </w:pPrChange>
      </w:pPr>
    </w:p>
    <w:p w14:paraId="4B71217B" w14:textId="77777777" w:rsidR="005142B7" w:rsidRPr="00385ECB" w:rsidRDefault="007D0309" w:rsidP="005142B7">
      <w:pPr>
        <w:pStyle w:val="Caption"/>
        <w:rPr>
          <w:ins w:id="3719" w:author="Admin" w:date="2016-10-18T16:25:00Z"/>
          <w:sz w:val="24"/>
          <w:szCs w:val="24"/>
          <w:lang w:val="en-GB"/>
        </w:rPr>
        <w:pPrChange w:id="3720" w:author="Admin" w:date="2016-11-01T19:47:00Z">
          <w:pPr>
            <w:spacing w:after="379" w:line="262" w:lineRule="auto"/>
            <w:ind w:right="97"/>
            <w:jc w:val="center"/>
          </w:pPr>
        </w:pPrChange>
      </w:pPr>
      <w:del w:id="3721" w:author="Admin" w:date="2016-11-01T19:47:00Z">
        <w:r w:rsidRPr="00385ECB" w:rsidDel="005142B7">
          <w:rPr>
            <w:sz w:val="24"/>
            <w:szCs w:val="24"/>
            <w:lang w:val="en-GB"/>
            <w:rPrChange w:id="3722" w:author="Admin" w:date="2016-10-18T16:05:00Z">
              <w:rPr>
                <w:lang w:val="en-GB"/>
              </w:rPr>
            </w:rPrChange>
          </w:rPr>
          <w:delText>Figure 6.12: Picture of the protype Delivery mechanism with the horizontal roller.</w:delText>
        </w:r>
      </w:del>
      <w:ins w:id="3723" w:author="Admin" w:date="2016-11-01T19:47:00Z">
        <w:r w:rsidR="005142B7" w:rsidRPr="00385ECB">
          <w:rPr>
            <w:lang w:val="en-GB"/>
          </w:rPr>
          <w:t xml:space="preserve">Figure 6.12: Picture of the </w:t>
        </w:r>
        <w:r w:rsidR="00EF447A" w:rsidRPr="00385ECB">
          <w:rPr>
            <w:lang w:val="en-GB"/>
          </w:rPr>
          <w:t>pro</w:t>
        </w:r>
      </w:ins>
      <w:ins w:id="3724" w:author="Admin" w:date="2016-11-01T20:02:00Z">
        <w:r w:rsidR="00EF447A" w:rsidRPr="00385ECB">
          <w:rPr>
            <w:lang w:val="en-GB"/>
          </w:rPr>
          <w:t>to</w:t>
        </w:r>
      </w:ins>
      <w:ins w:id="3725" w:author="Admin" w:date="2016-11-01T19:47:00Z">
        <w:r w:rsidR="00EF447A" w:rsidRPr="00385ECB">
          <w:rPr>
            <w:lang w:val="en-GB"/>
          </w:rPr>
          <w:t>type</w:t>
        </w:r>
        <w:r w:rsidR="005142B7" w:rsidRPr="00385ECB">
          <w:rPr>
            <w:lang w:val="en-GB"/>
          </w:rPr>
          <w:t xml:space="preserve"> Delivery mechanism with the horizontal roller.</w:t>
        </w:r>
      </w:ins>
    </w:p>
    <w:p w14:paraId="4E1E48E5" w14:textId="77777777" w:rsidR="00E16EBA" w:rsidRPr="00385ECB" w:rsidRDefault="00E16EBA" w:rsidP="00754AB6">
      <w:pPr>
        <w:spacing w:after="0" w:line="360" w:lineRule="auto"/>
        <w:ind w:left="0" w:firstLine="0"/>
        <w:rPr>
          <w:rFonts w:ascii="Arial" w:hAnsi="Arial" w:cs="Arial"/>
          <w:sz w:val="24"/>
          <w:szCs w:val="24"/>
          <w:lang w:val="en-GB"/>
          <w:rPrChange w:id="3726" w:author="Admin" w:date="2016-10-18T16:05:00Z">
            <w:rPr>
              <w:lang w:val="en-GB"/>
            </w:rPr>
          </w:rPrChange>
        </w:rPr>
        <w:pPrChange w:id="3727" w:author="Admin" w:date="2016-10-18T16:11:00Z">
          <w:pPr>
            <w:spacing w:after="379" w:line="262" w:lineRule="auto"/>
            <w:ind w:right="97"/>
            <w:jc w:val="center"/>
          </w:pPr>
        </w:pPrChange>
      </w:pPr>
    </w:p>
    <w:p w14:paraId="7ADF5187" w14:textId="77777777" w:rsidR="00C261B9" w:rsidRPr="00385ECB" w:rsidRDefault="007D0309" w:rsidP="00754AB6">
      <w:pPr>
        <w:spacing w:after="0" w:line="360" w:lineRule="auto"/>
        <w:ind w:left="0" w:firstLine="0"/>
        <w:rPr>
          <w:ins w:id="3728" w:author="Admin" w:date="2016-10-18T16:25:00Z"/>
          <w:rFonts w:ascii="Arial" w:hAnsi="Arial" w:cs="Arial"/>
          <w:sz w:val="24"/>
          <w:szCs w:val="24"/>
          <w:lang w:val="en-GB"/>
        </w:rPr>
        <w:pPrChange w:id="3729" w:author="Admin" w:date="2016-10-18T16:11:00Z">
          <w:pPr>
            <w:spacing w:after="636"/>
            <w:ind w:left="1"/>
          </w:pPr>
        </w:pPrChange>
      </w:pPr>
      <w:r w:rsidRPr="00385ECB">
        <w:rPr>
          <w:rFonts w:ascii="Arial" w:hAnsi="Arial" w:cs="Arial"/>
          <w:sz w:val="24"/>
          <w:szCs w:val="24"/>
          <w:lang w:val="en-GB"/>
          <w:rPrChange w:id="3730" w:author="Admin" w:date="2016-10-18T16:05:00Z">
            <w:rPr>
              <w:lang w:val="en-GB"/>
            </w:rPr>
          </w:rPrChange>
        </w:rPr>
        <w:t>The prototype was tested and was seen to have a reliability rating of just above 96%</w:t>
      </w:r>
      <w:r w:rsidR="00101F6D">
        <w:rPr>
          <w:rFonts w:ascii="Arial" w:hAnsi="Arial" w:cs="Arial"/>
          <w:sz w:val="24"/>
          <w:szCs w:val="24"/>
          <w:lang w:val="en-GB"/>
        </w:rPr>
        <w:t>,</w:t>
      </w:r>
      <w:r w:rsidRPr="00385ECB">
        <w:rPr>
          <w:rFonts w:ascii="Arial" w:hAnsi="Arial" w:cs="Arial"/>
          <w:sz w:val="24"/>
          <w:szCs w:val="24"/>
          <w:lang w:val="en-GB"/>
          <w:rPrChange w:id="3731" w:author="Admin" w:date="2016-10-18T16:05:00Z">
            <w:rPr>
              <w:lang w:val="en-GB"/>
            </w:rPr>
          </w:rPrChange>
        </w:rPr>
        <w:t xml:space="preserve"> meaning it met the required 95% reliability rating. </w:t>
      </w:r>
      <w:r w:rsidR="00101F6D">
        <w:rPr>
          <w:rFonts w:ascii="Arial" w:hAnsi="Arial" w:cs="Arial"/>
          <w:sz w:val="24"/>
          <w:szCs w:val="24"/>
          <w:lang w:val="en-GB"/>
        </w:rPr>
        <w:t>The main causes of failure were:</w:t>
      </w:r>
      <w:r w:rsidRPr="00385ECB">
        <w:rPr>
          <w:rFonts w:ascii="Arial" w:hAnsi="Arial" w:cs="Arial"/>
          <w:sz w:val="24"/>
          <w:szCs w:val="24"/>
          <w:lang w:val="en-GB"/>
          <w:rPrChange w:id="3732" w:author="Admin" w:date="2016-10-18T16:05:00Z">
            <w:rPr>
              <w:lang w:val="en-GB"/>
            </w:rPr>
          </w:rPrChange>
        </w:rPr>
        <w:t xml:space="preserve"> not loading into the bucket and getting caught on the lip. Although these failure modes were reduced</w:t>
      </w:r>
      <w:r w:rsidR="00101F6D">
        <w:rPr>
          <w:rFonts w:ascii="Arial" w:hAnsi="Arial" w:cs="Arial"/>
          <w:sz w:val="24"/>
          <w:szCs w:val="24"/>
          <w:lang w:val="en-GB"/>
        </w:rPr>
        <w:t>,</w:t>
      </w:r>
      <w:r w:rsidRPr="00385ECB">
        <w:rPr>
          <w:rFonts w:ascii="Arial" w:hAnsi="Arial" w:cs="Arial"/>
          <w:sz w:val="24"/>
          <w:szCs w:val="24"/>
          <w:lang w:val="en-GB"/>
          <w:rPrChange w:id="3733" w:author="Admin" w:date="2016-10-18T16:05:00Z">
            <w:rPr>
              <w:lang w:val="en-GB"/>
            </w:rPr>
          </w:rPrChange>
        </w:rPr>
        <w:t xml:space="preserve"> </w:t>
      </w:r>
      <w:r w:rsidR="00101F6D">
        <w:rPr>
          <w:rFonts w:ascii="Arial" w:hAnsi="Arial" w:cs="Arial"/>
          <w:sz w:val="24"/>
          <w:szCs w:val="24"/>
          <w:lang w:val="en-GB"/>
        </w:rPr>
        <w:t>they were</w:t>
      </w:r>
      <w:r w:rsidRPr="00385ECB">
        <w:rPr>
          <w:rFonts w:ascii="Arial" w:hAnsi="Arial" w:cs="Arial"/>
          <w:sz w:val="24"/>
          <w:szCs w:val="24"/>
          <w:lang w:val="en-GB"/>
          <w:rPrChange w:id="3734" w:author="Admin" w:date="2016-10-18T16:05:00Z">
            <w:rPr>
              <w:lang w:val="en-GB"/>
            </w:rPr>
          </w:rPrChange>
        </w:rPr>
        <w:t xml:space="preserve"> still present. The vibration motor was</w:t>
      </w:r>
      <w:r w:rsidR="00CF7A82">
        <w:rPr>
          <w:rFonts w:ascii="Arial" w:hAnsi="Arial" w:cs="Arial"/>
          <w:sz w:val="24"/>
          <w:szCs w:val="24"/>
          <w:lang w:val="en-GB"/>
        </w:rPr>
        <w:t xml:space="preserve"> intended</w:t>
      </w:r>
      <w:r w:rsidRPr="00385ECB">
        <w:rPr>
          <w:rFonts w:ascii="Arial" w:hAnsi="Arial" w:cs="Arial"/>
          <w:sz w:val="24"/>
          <w:szCs w:val="24"/>
          <w:lang w:val="en-GB"/>
          <w:rPrChange w:id="3735" w:author="Admin" w:date="2016-10-18T16:05:00Z">
            <w:rPr>
              <w:lang w:val="en-GB"/>
            </w:rPr>
          </w:rPrChange>
        </w:rPr>
        <w:t xml:space="preserve"> to help with this issue. As second cause of failure was the component being lightly jammed in the bucket when </w:t>
      </w:r>
      <w:r w:rsidR="00CF7A82">
        <w:rPr>
          <w:rFonts w:ascii="Arial" w:hAnsi="Arial" w:cs="Arial"/>
          <w:sz w:val="24"/>
          <w:szCs w:val="24"/>
          <w:lang w:val="en-GB"/>
        </w:rPr>
        <w:t xml:space="preserve">attempting </w:t>
      </w:r>
      <w:r w:rsidRPr="00385ECB">
        <w:rPr>
          <w:rFonts w:ascii="Arial" w:hAnsi="Arial" w:cs="Arial"/>
          <w:sz w:val="24"/>
          <w:szCs w:val="24"/>
          <w:lang w:val="en-GB"/>
          <w:rPrChange w:id="3736" w:author="Admin" w:date="2016-10-18T16:05:00Z">
            <w:rPr>
              <w:lang w:val="en-GB"/>
            </w:rPr>
          </w:rPrChange>
        </w:rPr>
        <w:t>to drop out. This was called a light jam</w:t>
      </w:r>
      <w:r w:rsidR="00CF7A82">
        <w:rPr>
          <w:rFonts w:ascii="Arial" w:hAnsi="Arial" w:cs="Arial"/>
          <w:sz w:val="24"/>
          <w:szCs w:val="24"/>
          <w:lang w:val="en-GB"/>
        </w:rPr>
        <w:t>,</w:t>
      </w:r>
      <w:r w:rsidRPr="00385ECB">
        <w:rPr>
          <w:rFonts w:ascii="Arial" w:hAnsi="Arial" w:cs="Arial"/>
          <w:sz w:val="24"/>
          <w:szCs w:val="24"/>
          <w:lang w:val="en-GB"/>
          <w:rPrChange w:id="3737" w:author="Admin" w:date="2016-10-18T16:05:00Z">
            <w:rPr>
              <w:lang w:val="en-GB"/>
            </w:rPr>
          </w:rPrChange>
        </w:rPr>
        <w:t xml:space="preserve"> as a small tap on the roller would expel the component. The vibration motor was </w:t>
      </w:r>
      <w:r w:rsidR="00CF7A82">
        <w:rPr>
          <w:rFonts w:ascii="Arial" w:hAnsi="Arial" w:cs="Arial"/>
          <w:sz w:val="24"/>
          <w:szCs w:val="24"/>
          <w:lang w:val="en-GB"/>
        </w:rPr>
        <w:t xml:space="preserve">intended </w:t>
      </w:r>
      <w:r w:rsidRPr="00385ECB">
        <w:rPr>
          <w:rFonts w:ascii="Arial" w:hAnsi="Arial" w:cs="Arial"/>
          <w:sz w:val="24"/>
          <w:szCs w:val="24"/>
          <w:lang w:val="en-GB"/>
          <w:rPrChange w:id="3738" w:author="Admin" w:date="2016-10-18T16:05:00Z">
            <w:rPr>
              <w:lang w:val="en-GB"/>
            </w:rPr>
          </w:rPrChange>
        </w:rPr>
        <w:t xml:space="preserve">to </w:t>
      </w:r>
      <w:r w:rsidR="00CF7A82">
        <w:rPr>
          <w:rFonts w:ascii="Arial" w:hAnsi="Arial" w:cs="Arial"/>
          <w:sz w:val="24"/>
          <w:szCs w:val="24"/>
          <w:lang w:val="en-GB"/>
        </w:rPr>
        <w:t>assist</w:t>
      </w:r>
      <w:r w:rsidRPr="00385ECB">
        <w:rPr>
          <w:rFonts w:ascii="Arial" w:hAnsi="Arial" w:cs="Arial"/>
          <w:sz w:val="24"/>
          <w:szCs w:val="24"/>
          <w:lang w:val="en-GB"/>
          <w:rPrChange w:id="3739" w:author="Admin" w:date="2016-10-18T16:05:00Z">
            <w:rPr>
              <w:lang w:val="en-GB"/>
            </w:rPr>
          </w:rPrChange>
        </w:rPr>
        <w:t xml:space="preserve"> with this issue as well.</w:t>
      </w:r>
    </w:p>
    <w:p w14:paraId="6447AE2A" w14:textId="77777777" w:rsidR="00E16EBA" w:rsidRPr="00385ECB" w:rsidRDefault="00E16EBA" w:rsidP="00754AB6">
      <w:pPr>
        <w:spacing w:after="0" w:line="360" w:lineRule="auto"/>
        <w:ind w:left="0" w:firstLine="0"/>
        <w:rPr>
          <w:rFonts w:ascii="Arial" w:hAnsi="Arial" w:cs="Arial"/>
          <w:sz w:val="24"/>
          <w:szCs w:val="24"/>
          <w:lang w:val="en-GB"/>
          <w:rPrChange w:id="3740" w:author="Admin" w:date="2016-10-18T16:05:00Z">
            <w:rPr>
              <w:lang w:val="en-GB"/>
            </w:rPr>
          </w:rPrChange>
        </w:rPr>
        <w:pPrChange w:id="3741" w:author="Admin" w:date="2016-10-18T16:11:00Z">
          <w:pPr>
            <w:spacing w:after="636"/>
            <w:ind w:left="1"/>
          </w:pPr>
        </w:pPrChange>
      </w:pPr>
    </w:p>
    <w:p w14:paraId="2CF1607E" w14:textId="77777777" w:rsidR="00C261B9" w:rsidRPr="00385ECB" w:rsidRDefault="007D0309" w:rsidP="00D12910">
      <w:pPr>
        <w:pStyle w:val="Heading3"/>
        <w:tabs>
          <w:tab w:val="clear" w:pos="977"/>
          <w:tab w:val="left" w:pos="990"/>
        </w:tabs>
        <w:rPr>
          <w:ins w:id="3742" w:author="Admin" w:date="2016-10-18T16:25:00Z"/>
        </w:rPr>
        <w:pPrChange w:id="3743" w:author="Admin" w:date="2016-10-18T16:40:00Z">
          <w:pPr>
            <w:spacing w:after="636"/>
            <w:ind w:left="1"/>
          </w:pPr>
        </w:pPrChange>
      </w:pPr>
      <w:bookmarkStart w:id="3744" w:name="_Toc44065"/>
      <w:del w:id="3745" w:author="Admin" w:date="2016-10-18T16:25:00Z">
        <w:r w:rsidRPr="00385ECB" w:rsidDel="00E16EBA">
          <w:rPr>
            <w:rPrChange w:id="3746" w:author="Admin" w:date="2016-10-18T16:05:00Z">
              <w:rPr>
                <w:rFonts w:ascii="Calibri" w:eastAsia="Calibri" w:hAnsi="Calibri" w:cs="Calibri"/>
                <w:b/>
                <w:lang w:val="en-GB"/>
              </w:rPr>
            </w:rPrChange>
          </w:rPr>
          <w:tab/>
        </w:r>
      </w:del>
      <w:r w:rsidRPr="00385ECB">
        <w:t>6.2.7</w:t>
      </w:r>
      <w:r w:rsidRPr="00385ECB">
        <w:tab/>
        <w:t>Horizontal Roller Final Version</w:t>
      </w:r>
      <w:bookmarkEnd w:id="3744"/>
    </w:p>
    <w:p w14:paraId="430F9671" w14:textId="77777777" w:rsidR="00E16EBA" w:rsidRPr="00385ECB" w:rsidRDefault="00E16EBA" w:rsidP="001C1ABF">
      <w:pPr>
        <w:rPr>
          <w:lang w:val="en-GB"/>
        </w:rPr>
      </w:pPr>
    </w:p>
    <w:p w14:paraId="480B50A1" w14:textId="77777777" w:rsidR="00C261B9" w:rsidRDefault="00101F6D" w:rsidP="00754AB6">
      <w:pPr>
        <w:spacing w:after="0" w:line="360" w:lineRule="auto"/>
        <w:ind w:left="0" w:firstLine="0"/>
        <w:rPr>
          <w:rFonts w:ascii="Arial" w:hAnsi="Arial" w:cs="Arial"/>
          <w:sz w:val="24"/>
          <w:szCs w:val="24"/>
          <w:lang w:val="en-GB"/>
        </w:rPr>
        <w:pPrChange w:id="3747" w:author="Admin" w:date="2016-10-18T16:11:00Z">
          <w:pPr>
            <w:spacing w:after="0"/>
            <w:ind w:left="1"/>
          </w:pPr>
        </w:pPrChange>
      </w:pPr>
      <w:r>
        <w:rPr>
          <w:rFonts w:ascii="Arial" w:hAnsi="Arial" w:cs="Arial"/>
          <w:sz w:val="24"/>
          <w:szCs w:val="24"/>
          <w:lang w:val="en-GB"/>
        </w:rPr>
        <w:t>A</w:t>
      </w:r>
      <w:r w:rsidR="007D0309" w:rsidRPr="00385ECB">
        <w:rPr>
          <w:rFonts w:ascii="Arial" w:hAnsi="Arial" w:cs="Arial"/>
          <w:sz w:val="24"/>
          <w:szCs w:val="24"/>
          <w:lang w:val="en-GB"/>
          <w:rPrChange w:id="3748" w:author="Admin" w:date="2016-10-18T16:05:00Z">
            <w:rPr>
              <w:lang w:val="en-GB"/>
            </w:rPr>
          </w:rPrChange>
        </w:rPr>
        <w:t xml:space="preserve"> final version of the roller and its housing were design</w:t>
      </w:r>
      <w:r>
        <w:rPr>
          <w:rFonts w:ascii="Arial" w:hAnsi="Arial" w:cs="Arial"/>
          <w:sz w:val="24"/>
          <w:szCs w:val="24"/>
          <w:lang w:val="en-GB"/>
        </w:rPr>
        <w:t>ed</w:t>
      </w:r>
      <w:r w:rsidR="007D0309" w:rsidRPr="00385ECB">
        <w:rPr>
          <w:rFonts w:ascii="Arial" w:hAnsi="Arial" w:cs="Arial"/>
          <w:sz w:val="24"/>
          <w:szCs w:val="24"/>
          <w:lang w:val="en-GB"/>
          <w:rPrChange w:id="3749" w:author="Admin" w:date="2016-10-18T16:05:00Z">
            <w:rPr>
              <w:lang w:val="en-GB"/>
            </w:rPr>
          </w:rPrChange>
        </w:rPr>
        <w:t>. The final version of the roller was de</w:t>
      </w:r>
      <w:r w:rsidR="00CF7A82">
        <w:rPr>
          <w:rFonts w:ascii="Arial" w:hAnsi="Arial" w:cs="Arial"/>
          <w:sz w:val="24"/>
          <w:szCs w:val="24"/>
          <w:lang w:val="en-GB"/>
        </w:rPr>
        <w:t xml:space="preserve">signed to reduce printing costs. </w:t>
      </w:r>
      <w:r w:rsidR="007D0309" w:rsidRPr="00385ECB">
        <w:rPr>
          <w:rFonts w:ascii="Arial" w:hAnsi="Arial" w:cs="Arial"/>
          <w:sz w:val="24"/>
          <w:szCs w:val="24"/>
          <w:lang w:val="en-GB"/>
          <w:rPrChange w:id="3750" w:author="Admin" w:date="2016-10-18T16:05:00Z">
            <w:rPr>
              <w:lang w:val="en-GB"/>
            </w:rPr>
          </w:rPrChange>
        </w:rPr>
        <w:t>By using 45</w:t>
      </w:r>
      <w:r>
        <w:rPr>
          <w:rFonts w:ascii="Arial" w:hAnsi="Arial" w:cs="Arial"/>
          <w:sz w:val="24"/>
          <w:szCs w:val="24"/>
          <w:lang w:val="en-GB"/>
        </w:rPr>
        <w:t>˚</w:t>
      </w:r>
      <w:r w:rsidR="007D0309" w:rsidRPr="00385ECB">
        <w:rPr>
          <w:rFonts w:ascii="Arial" w:hAnsi="Arial" w:cs="Arial"/>
          <w:sz w:val="24"/>
          <w:szCs w:val="24"/>
          <w:lang w:val="en-GB"/>
          <w:rPrChange w:id="3751" w:author="Admin" w:date="2016-10-18T16:05:00Z">
            <w:rPr>
              <w:lang w:val="en-GB"/>
            </w:rPr>
          </w:rPrChange>
        </w:rPr>
        <w:t xml:space="preserve"> </w:t>
      </w:r>
      <w:r w:rsidR="00385ECB" w:rsidRPr="00385ECB">
        <w:rPr>
          <w:rFonts w:ascii="Arial" w:hAnsi="Arial" w:cs="Arial"/>
          <w:sz w:val="24"/>
          <w:szCs w:val="24"/>
          <w:lang w:val="en-GB"/>
        </w:rPr>
        <w:t>slopes, which</w:t>
      </w:r>
      <w:r w:rsidR="007D0309" w:rsidRPr="00385ECB">
        <w:rPr>
          <w:rFonts w:ascii="Arial" w:hAnsi="Arial" w:cs="Arial"/>
          <w:sz w:val="24"/>
          <w:szCs w:val="24"/>
          <w:lang w:val="en-GB"/>
          <w:rPrChange w:id="3752" w:author="Admin" w:date="2016-10-18T16:05:00Z">
            <w:rPr>
              <w:lang w:val="en-GB"/>
            </w:rPr>
          </w:rPrChange>
        </w:rPr>
        <w:t xml:space="preserve"> the printer could handle, the</w:t>
      </w:r>
      <w:r w:rsidR="00CF7A82">
        <w:rPr>
          <w:rFonts w:ascii="Arial" w:hAnsi="Arial" w:cs="Arial"/>
          <w:sz w:val="24"/>
          <w:szCs w:val="24"/>
          <w:lang w:val="en-GB"/>
        </w:rPr>
        <w:t xml:space="preserve"> required</w:t>
      </w:r>
      <w:r w:rsidR="007D0309" w:rsidRPr="00385ECB">
        <w:rPr>
          <w:rFonts w:ascii="Arial" w:hAnsi="Arial" w:cs="Arial"/>
          <w:sz w:val="24"/>
          <w:szCs w:val="24"/>
          <w:lang w:val="en-GB"/>
          <w:rPrChange w:id="3753" w:author="Admin" w:date="2016-10-18T16:05:00Z">
            <w:rPr>
              <w:lang w:val="en-GB"/>
            </w:rPr>
          </w:rPrChange>
        </w:rPr>
        <w:t xml:space="preserve"> supports would be reduced, bring</w:t>
      </w:r>
      <w:r>
        <w:rPr>
          <w:rFonts w:ascii="Arial" w:hAnsi="Arial" w:cs="Arial"/>
          <w:sz w:val="24"/>
          <w:szCs w:val="24"/>
          <w:lang w:val="en-GB"/>
        </w:rPr>
        <w:t>ing</w:t>
      </w:r>
      <w:r w:rsidR="007D0309" w:rsidRPr="00385ECB">
        <w:rPr>
          <w:rFonts w:ascii="Arial" w:hAnsi="Arial" w:cs="Arial"/>
          <w:sz w:val="24"/>
          <w:szCs w:val="24"/>
          <w:lang w:val="en-GB"/>
          <w:rPrChange w:id="3754" w:author="Admin" w:date="2016-10-18T16:05:00Z">
            <w:rPr>
              <w:lang w:val="en-GB"/>
            </w:rPr>
          </w:rPrChange>
        </w:rPr>
        <w:t xml:space="preserve"> material costs down. The housing footprint size was reduced in order to increase the density of </w:t>
      </w:r>
      <w:r>
        <w:rPr>
          <w:rFonts w:ascii="Arial" w:hAnsi="Arial" w:cs="Arial"/>
          <w:sz w:val="24"/>
          <w:szCs w:val="24"/>
          <w:lang w:val="en-GB"/>
        </w:rPr>
        <w:t xml:space="preserve">the </w:t>
      </w:r>
      <w:r w:rsidR="007D0309" w:rsidRPr="00385ECB">
        <w:rPr>
          <w:rFonts w:ascii="Arial" w:hAnsi="Arial" w:cs="Arial"/>
          <w:sz w:val="24"/>
          <w:szCs w:val="24"/>
          <w:lang w:val="en-GB"/>
          <w:rPrChange w:id="3755" w:author="Admin" w:date="2016-10-18T16:05:00Z">
            <w:rPr>
              <w:lang w:val="en-GB"/>
            </w:rPr>
          </w:rPrChange>
        </w:rPr>
        <w:t>delivery mechanism that could be packed into the enclosure, increasing the potential for more variety an</w:t>
      </w:r>
      <w:r>
        <w:rPr>
          <w:rFonts w:ascii="Arial" w:hAnsi="Arial" w:cs="Arial"/>
          <w:sz w:val="24"/>
          <w:szCs w:val="24"/>
          <w:lang w:val="en-GB"/>
        </w:rPr>
        <w:t>d density of components in the Vending M</w:t>
      </w:r>
      <w:r w:rsidR="007D0309" w:rsidRPr="00385ECB">
        <w:rPr>
          <w:rFonts w:ascii="Arial" w:hAnsi="Arial" w:cs="Arial"/>
          <w:sz w:val="24"/>
          <w:szCs w:val="24"/>
          <w:lang w:val="en-GB"/>
          <w:rPrChange w:id="3756" w:author="Admin" w:date="2016-10-18T16:05:00Z">
            <w:rPr>
              <w:lang w:val="en-GB"/>
            </w:rPr>
          </w:rPrChange>
        </w:rPr>
        <w:t>achine.</w:t>
      </w:r>
    </w:p>
    <w:p w14:paraId="752119AF" w14:textId="77777777" w:rsidR="00101F6D" w:rsidRPr="00385ECB" w:rsidRDefault="00101F6D" w:rsidP="00101F6D">
      <w:pPr>
        <w:spacing w:after="0" w:line="360" w:lineRule="auto"/>
        <w:ind w:left="0" w:firstLine="0"/>
        <w:rPr>
          <w:rFonts w:ascii="Arial" w:hAnsi="Arial" w:cs="Arial"/>
          <w:sz w:val="24"/>
          <w:szCs w:val="24"/>
          <w:lang w:val="en-GB"/>
          <w:rPrChange w:id="3757" w:author="Admin" w:date="2016-10-18T16:05:00Z">
            <w:rPr>
              <w:lang w:val="en-GB"/>
            </w:rPr>
          </w:rPrChange>
        </w:rPr>
      </w:pPr>
    </w:p>
    <w:p w14:paraId="11E34FAE" w14:textId="672D9E5D" w:rsidR="00C261B9" w:rsidRPr="00385ECB" w:rsidRDefault="009F5C60" w:rsidP="00E16EBA">
      <w:pPr>
        <w:spacing w:after="0" w:line="360" w:lineRule="auto"/>
        <w:ind w:left="0" w:firstLine="0"/>
        <w:jc w:val="center"/>
        <w:rPr>
          <w:rFonts w:ascii="Arial" w:hAnsi="Arial" w:cs="Arial"/>
          <w:sz w:val="24"/>
          <w:szCs w:val="24"/>
          <w:lang w:val="en-GB"/>
          <w:rPrChange w:id="3758" w:author="Admin" w:date="2016-10-18T16:05:00Z">
            <w:rPr>
              <w:lang w:val="en-GB"/>
            </w:rPr>
          </w:rPrChange>
        </w:rPr>
        <w:pPrChange w:id="3759" w:author="Admin" w:date="2016-10-18T16:25:00Z">
          <w:pPr>
            <w:spacing w:after="319" w:line="259" w:lineRule="auto"/>
            <w:ind w:left="1873" w:firstLine="0"/>
            <w:jc w:val="left"/>
          </w:pPr>
        </w:pPrChange>
      </w:pPr>
      <w:r w:rsidRPr="00385ECB">
        <w:rPr>
          <w:rFonts w:ascii="Arial" w:hAnsi="Arial" w:cs="Arial"/>
          <w:noProof/>
          <w:sz w:val="24"/>
          <w:szCs w:val="24"/>
          <w:rPrChange w:id="3760" w:author="Admin" w:date="2016-10-18T16:05:00Z">
            <w:rPr>
              <w:rFonts w:ascii="Arial" w:hAnsi="Arial" w:cs="Arial"/>
              <w:noProof/>
              <w:sz w:val="24"/>
              <w:szCs w:val="24"/>
            </w:rPr>
          </w:rPrChange>
        </w:rPr>
        <w:drawing>
          <wp:inline distT="0" distB="0" distL="0" distR="0" wp14:anchorId="3E2414D5" wp14:editId="13C4278A">
            <wp:extent cx="3743325" cy="2428875"/>
            <wp:effectExtent l="0" t="0" r="9525" b="9525"/>
            <wp:docPr id="32" name="Picture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43325" cy="2428875"/>
                    </a:xfrm>
                    <a:prstGeom prst="rect">
                      <a:avLst/>
                    </a:prstGeom>
                    <a:noFill/>
                    <a:ln>
                      <a:noFill/>
                    </a:ln>
                  </pic:spPr>
                </pic:pic>
              </a:graphicData>
            </a:graphic>
          </wp:inline>
        </w:drawing>
      </w:r>
    </w:p>
    <w:p w14:paraId="5874787D" w14:textId="77777777" w:rsidR="00D12910" w:rsidRPr="00385ECB" w:rsidRDefault="00D12910" w:rsidP="00754AB6">
      <w:pPr>
        <w:spacing w:after="0" w:line="360" w:lineRule="auto"/>
        <w:ind w:left="0" w:firstLine="0"/>
        <w:rPr>
          <w:ins w:id="3761" w:author="Admin" w:date="2016-10-18T16:40:00Z"/>
          <w:rFonts w:ascii="Arial" w:hAnsi="Arial" w:cs="Arial"/>
          <w:sz w:val="24"/>
          <w:szCs w:val="24"/>
          <w:lang w:val="en-GB"/>
        </w:rPr>
        <w:pPrChange w:id="3762" w:author="Admin" w:date="2016-10-18T16:11:00Z">
          <w:pPr>
            <w:spacing w:after="228" w:line="262" w:lineRule="auto"/>
            <w:ind w:right="97"/>
            <w:jc w:val="center"/>
          </w:pPr>
        </w:pPrChange>
      </w:pPr>
    </w:p>
    <w:p w14:paraId="073F28AF" w14:textId="77777777" w:rsidR="005142B7" w:rsidRPr="00385ECB" w:rsidRDefault="007D0309" w:rsidP="005142B7">
      <w:pPr>
        <w:pStyle w:val="Caption"/>
        <w:rPr>
          <w:ins w:id="3763" w:author="Admin" w:date="2016-10-18T16:25:00Z"/>
          <w:sz w:val="24"/>
          <w:szCs w:val="24"/>
          <w:lang w:val="en-GB"/>
        </w:rPr>
        <w:pPrChange w:id="3764" w:author="Admin" w:date="2016-11-01T19:47:00Z">
          <w:pPr>
            <w:spacing w:after="228" w:line="262" w:lineRule="auto"/>
            <w:ind w:right="97"/>
            <w:jc w:val="center"/>
          </w:pPr>
        </w:pPrChange>
      </w:pPr>
      <w:del w:id="3765" w:author="Admin" w:date="2016-11-01T19:47:00Z">
        <w:r w:rsidRPr="00385ECB" w:rsidDel="005142B7">
          <w:rPr>
            <w:sz w:val="24"/>
            <w:szCs w:val="24"/>
            <w:lang w:val="en-GB"/>
            <w:rPrChange w:id="3766" w:author="Admin" w:date="2016-10-18T16:05:00Z">
              <w:rPr>
                <w:lang w:val="en-GB"/>
              </w:rPr>
            </w:rPrChange>
          </w:rPr>
          <w:delText>Figure 6.13: Final design of the horizontal roller and housing.</w:delText>
        </w:r>
      </w:del>
      <w:ins w:id="3767" w:author="Admin" w:date="2016-11-01T19:47:00Z">
        <w:r w:rsidR="005142B7" w:rsidRPr="00385ECB">
          <w:rPr>
            <w:lang w:val="en-GB"/>
          </w:rPr>
          <w:t>Figure 6.13: Final design of the horizontal roller and housing</w:t>
        </w:r>
      </w:ins>
      <w:ins w:id="3768" w:author="Admin" w:date="2016-11-01T19:48:00Z">
        <w:r w:rsidR="005142B7" w:rsidRPr="00385ECB">
          <w:rPr>
            <w:lang w:val="en-GB"/>
          </w:rPr>
          <w:t>.</w:t>
        </w:r>
      </w:ins>
    </w:p>
    <w:p w14:paraId="1D0869D0" w14:textId="77777777" w:rsidR="00E16EBA" w:rsidRPr="00385ECB" w:rsidRDefault="00E16EBA" w:rsidP="00754AB6">
      <w:pPr>
        <w:spacing w:after="0" w:line="360" w:lineRule="auto"/>
        <w:ind w:left="0" w:firstLine="0"/>
        <w:rPr>
          <w:rFonts w:ascii="Arial" w:hAnsi="Arial" w:cs="Arial"/>
          <w:sz w:val="24"/>
          <w:szCs w:val="24"/>
          <w:lang w:val="en-GB"/>
          <w:rPrChange w:id="3769" w:author="Admin" w:date="2016-10-18T16:05:00Z">
            <w:rPr>
              <w:lang w:val="en-GB"/>
            </w:rPr>
          </w:rPrChange>
        </w:rPr>
        <w:pPrChange w:id="3770" w:author="Admin" w:date="2016-10-18T16:11:00Z">
          <w:pPr>
            <w:spacing w:after="228" w:line="262" w:lineRule="auto"/>
            <w:ind w:right="97"/>
            <w:jc w:val="center"/>
          </w:pPr>
        </w:pPrChange>
      </w:pPr>
    </w:p>
    <w:p w14:paraId="66D018CB" w14:textId="77777777" w:rsidR="00C261B9" w:rsidRPr="00385ECB" w:rsidRDefault="007D0309" w:rsidP="00754AB6">
      <w:pPr>
        <w:spacing w:after="0" w:line="360" w:lineRule="auto"/>
        <w:ind w:left="0" w:firstLine="0"/>
        <w:rPr>
          <w:ins w:id="3771" w:author="Admin" w:date="2016-10-18T16:25:00Z"/>
          <w:rFonts w:ascii="Arial" w:hAnsi="Arial" w:cs="Arial"/>
          <w:sz w:val="24"/>
          <w:szCs w:val="24"/>
          <w:lang w:val="en-GB"/>
        </w:rPr>
        <w:pPrChange w:id="3772" w:author="Admin" w:date="2016-10-18T16:11:00Z">
          <w:pPr>
            <w:spacing w:after="0"/>
            <w:ind w:left="1"/>
          </w:pPr>
        </w:pPrChange>
      </w:pPr>
      <w:r w:rsidRPr="00385ECB">
        <w:rPr>
          <w:rFonts w:ascii="Arial" w:hAnsi="Arial" w:cs="Arial"/>
          <w:sz w:val="24"/>
          <w:szCs w:val="24"/>
          <w:lang w:val="en-GB"/>
          <w:rPrChange w:id="3773" w:author="Admin" w:date="2016-10-18T16:05:00Z">
            <w:rPr>
              <w:lang w:val="en-GB"/>
            </w:rPr>
          </w:rPrChange>
        </w:rPr>
        <w:t>The servo motor was changed to a stronger servo</w:t>
      </w:r>
      <w:r w:rsidR="00101F6D">
        <w:rPr>
          <w:rFonts w:ascii="Arial" w:hAnsi="Arial" w:cs="Arial"/>
          <w:sz w:val="24"/>
          <w:szCs w:val="24"/>
          <w:lang w:val="en-GB"/>
        </w:rPr>
        <w:t>,</w:t>
      </w:r>
      <w:r w:rsidRPr="00385ECB">
        <w:rPr>
          <w:rFonts w:ascii="Arial" w:hAnsi="Arial" w:cs="Arial"/>
          <w:sz w:val="24"/>
          <w:szCs w:val="24"/>
          <w:lang w:val="en-GB"/>
          <w:rPrChange w:id="3774" w:author="Admin" w:date="2016-10-18T16:05:00Z">
            <w:rPr>
              <w:lang w:val="en-GB"/>
            </w:rPr>
          </w:rPrChange>
        </w:rPr>
        <w:t xml:space="preserve"> not because it needed the power but because the previously used 9g servo intended to rotate the roller used plastic gears and over time this could </w:t>
      </w:r>
      <w:r w:rsidR="00101F6D">
        <w:rPr>
          <w:rFonts w:ascii="Arial" w:hAnsi="Arial" w:cs="Arial"/>
          <w:sz w:val="24"/>
          <w:szCs w:val="24"/>
          <w:lang w:val="en-GB"/>
        </w:rPr>
        <w:t>lead</w:t>
      </w:r>
      <w:r w:rsidRPr="00385ECB">
        <w:rPr>
          <w:rFonts w:ascii="Arial" w:hAnsi="Arial" w:cs="Arial"/>
          <w:sz w:val="24"/>
          <w:szCs w:val="24"/>
          <w:lang w:val="en-GB"/>
          <w:rPrChange w:id="3775" w:author="Admin" w:date="2016-10-18T16:05:00Z">
            <w:rPr>
              <w:lang w:val="en-GB"/>
            </w:rPr>
          </w:rPrChange>
        </w:rPr>
        <w:t xml:space="preserve"> to threading. Another reason for using the stronger servo was that it has a better build quality and responds to input more accurately. This accuracy refers to the 9g servo having </w:t>
      </w:r>
      <w:del w:id="3776" w:author="Admin" w:date="2016-10-18T16:52:00Z">
        <w:r w:rsidRPr="00385ECB" w:rsidDel="00686EE4">
          <w:rPr>
            <w:rFonts w:ascii="Arial" w:hAnsi="Arial" w:cs="Arial"/>
            <w:sz w:val="24"/>
            <w:szCs w:val="24"/>
            <w:lang w:val="en-GB"/>
            <w:rPrChange w:id="3777" w:author="Admin" w:date="2016-10-18T16:05:00Z">
              <w:rPr>
                <w:lang w:val="en-GB"/>
              </w:rPr>
            </w:rPrChange>
          </w:rPr>
          <w:delText>overshoot</w:delText>
        </w:r>
      </w:del>
      <w:ins w:id="3778" w:author="Admin" w:date="2016-10-18T16:52:00Z">
        <w:r w:rsidR="00686EE4" w:rsidRPr="00385ECB">
          <w:rPr>
            <w:rFonts w:ascii="Arial" w:hAnsi="Arial" w:cs="Arial"/>
            <w:sz w:val="24"/>
            <w:szCs w:val="24"/>
            <w:lang w:val="en-GB"/>
          </w:rPr>
          <w:t>overshot</w:t>
        </w:r>
      </w:ins>
      <w:r w:rsidRPr="00385ECB">
        <w:rPr>
          <w:rFonts w:ascii="Arial" w:hAnsi="Arial" w:cs="Arial"/>
          <w:sz w:val="24"/>
          <w:szCs w:val="24"/>
          <w:lang w:val="en-GB"/>
          <w:rPrChange w:id="3779" w:author="Admin" w:date="2016-10-18T16:05:00Z">
            <w:rPr>
              <w:lang w:val="en-GB"/>
            </w:rPr>
          </w:rPrChange>
        </w:rPr>
        <w:t xml:space="preserve"> when the roller was attached</w:t>
      </w:r>
      <w:r w:rsidR="00101F6D">
        <w:rPr>
          <w:rFonts w:ascii="Arial" w:hAnsi="Arial" w:cs="Arial"/>
          <w:sz w:val="24"/>
          <w:szCs w:val="24"/>
          <w:lang w:val="en-GB"/>
        </w:rPr>
        <w:t>,</w:t>
      </w:r>
      <w:r w:rsidRPr="00385ECB">
        <w:rPr>
          <w:rFonts w:ascii="Arial" w:hAnsi="Arial" w:cs="Arial"/>
          <w:sz w:val="24"/>
          <w:szCs w:val="24"/>
          <w:lang w:val="en-GB"/>
          <w:rPrChange w:id="3780" w:author="Admin" w:date="2016-10-18T16:05:00Z">
            <w:rPr>
              <w:lang w:val="en-GB"/>
            </w:rPr>
          </w:rPrChange>
        </w:rPr>
        <w:t xml:space="preserve"> causing a problem with the servo</w:t>
      </w:r>
      <w:r w:rsidR="00101F6D">
        <w:rPr>
          <w:rFonts w:ascii="Arial" w:hAnsi="Arial" w:cs="Arial"/>
          <w:sz w:val="24"/>
          <w:szCs w:val="24"/>
          <w:lang w:val="en-GB"/>
        </w:rPr>
        <w:t>’s</w:t>
      </w:r>
      <w:r w:rsidRPr="00385ECB">
        <w:rPr>
          <w:rFonts w:ascii="Arial" w:hAnsi="Arial" w:cs="Arial"/>
          <w:sz w:val="24"/>
          <w:szCs w:val="24"/>
          <w:lang w:val="en-GB"/>
          <w:rPrChange w:id="3781" w:author="Admin" w:date="2016-10-18T16:05:00Z">
            <w:rPr>
              <w:lang w:val="en-GB"/>
            </w:rPr>
          </w:rPrChange>
        </w:rPr>
        <w:t xml:space="preserve"> control algorithm and making it slightly unreliable. Lastly</w:t>
      </w:r>
      <w:r w:rsidR="00101F6D">
        <w:rPr>
          <w:rFonts w:ascii="Arial" w:hAnsi="Arial" w:cs="Arial"/>
          <w:sz w:val="24"/>
          <w:szCs w:val="24"/>
          <w:lang w:val="en-GB"/>
        </w:rPr>
        <w:t>,</w:t>
      </w:r>
      <w:r w:rsidRPr="00385ECB">
        <w:rPr>
          <w:rFonts w:ascii="Arial" w:hAnsi="Arial" w:cs="Arial"/>
          <w:sz w:val="24"/>
          <w:szCs w:val="24"/>
          <w:lang w:val="en-GB"/>
          <w:rPrChange w:id="3782" w:author="Admin" w:date="2016-10-18T16:05:00Z">
            <w:rPr>
              <w:lang w:val="en-GB"/>
            </w:rPr>
          </w:rPrChange>
        </w:rPr>
        <w:t xml:space="preserve"> the stronger servo was chosen over the 9g servo as </w:t>
      </w:r>
      <w:r w:rsidR="00B96D23">
        <w:rPr>
          <w:rFonts w:ascii="Arial" w:hAnsi="Arial" w:cs="Arial"/>
          <w:sz w:val="24"/>
          <w:szCs w:val="24"/>
          <w:lang w:val="en-GB"/>
        </w:rPr>
        <w:t>it</w:t>
      </w:r>
      <w:r w:rsidRPr="00385ECB">
        <w:rPr>
          <w:rFonts w:ascii="Arial" w:hAnsi="Arial" w:cs="Arial"/>
          <w:sz w:val="24"/>
          <w:szCs w:val="24"/>
          <w:lang w:val="en-GB"/>
          <w:rPrChange w:id="3783" w:author="Admin" w:date="2016-10-18T16:05:00Z">
            <w:rPr>
              <w:lang w:val="en-GB"/>
            </w:rPr>
          </w:rPrChange>
        </w:rPr>
        <w:t xml:space="preserve"> w</w:t>
      </w:r>
      <w:r w:rsidR="00B96D23">
        <w:rPr>
          <w:rFonts w:ascii="Arial" w:hAnsi="Arial" w:cs="Arial"/>
          <w:sz w:val="24"/>
          <w:szCs w:val="24"/>
          <w:lang w:val="en-GB"/>
        </w:rPr>
        <w:t>as</w:t>
      </w:r>
      <w:r w:rsidR="00101F6D">
        <w:rPr>
          <w:rFonts w:ascii="Arial" w:hAnsi="Arial" w:cs="Arial"/>
          <w:sz w:val="24"/>
          <w:szCs w:val="24"/>
          <w:lang w:val="en-GB"/>
        </w:rPr>
        <w:t xml:space="preserve"> more</w:t>
      </w:r>
      <w:r w:rsidRPr="00385ECB">
        <w:rPr>
          <w:rFonts w:ascii="Arial" w:hAnsi="Arial" w:cs="Arial"/>
          <w:sz w:val="24"/>
          <w:szCs w:val="24"/>
          <w:lang w:val="en-GB"/>
          <w:rPrChange w:id="3784" w:author="Admin" w:date="2016-10-18T16:05:00Z">
            <w:rPr>
              <w:lang w:val="en-GB"/>
            </w:rPr>
          </w:rPrChange>
        </w:rPr>
        <w:t xml:space="preserve"> readily available than the 9g servo. The new ”Housing Structure” no</w:t>
      </w:r>
      <w:r w:rsidR="00101F6D">
        <w:rPr>
          <w:rFonts w:ascii="Arial" w:hAnsi="Arial" w:cs="Arial"/>
          <w:sz w:val="24"/>
          <w:szCs w:val="24"/>
          <w:lang w:val="en-GB"/>
        </w:rPr>
        <w:t>w measured with a width of 65.4mm, meaning that on a 1</w:t>
      </w:r>
      <w:r w:rsidRPr="00385ECB">
        <w:rPr>
          <w:rFonts w:ascii="Arial" w:hAnsi="Arial" w:cs="Arial"/>
          <w:sz w:val="24"/>
          <w:szCs w:val="24"/>
          <w:lang w:val="en-GB"/>
          <w:rPrChange w:id="3785" w:author="Admin" w:date="2016-10-18T16:05:00Z">
            <w:rPr>
              <w:lang w:val="en-GB"/>
            </w:rPr>
          </w:rPrChange>
        </w:rPr>
        <w:t>m span, 15 deli</w:t>
      </w:r>
      <w:r w:rsidR="00101F6D">
        <w:rPr>
          <w:rFonts w:ascii="Arial" w:hAnsi="Arial" w:cs="Arial"/>
          <w:sz w:val="24"/>
          <w:szCs w:val="24"/>
          <w:lang w:val="en-GB"/>
        </w:rPr>
        <w:t>very mechanisms could be placed. T</w:t>
      </w:r>
      <w:r w:rsidRPr="00385ECB">
        <w:rPr>
          <w:rFonts w:ascii="Arial" w:hAnsi="Arial" w:cs="Arial"/>
          <w:sz w:val="24"/>
          <w:szCs w:val="24"/>
          <w:lang w:val="en-GB"/>
          <w:rPrChange w:id="3786" w:author="Admin" w:date="2016-10-18T16:05:00Z">
            <w:rPr>
              <w:lang w:val="en-GB"/>
            </w:rPr>
          </w:rPrChange>
        </w:rPr>
        <w:t>his is an increase of 6 from the previous design.</w:t>
      </w:r>
    </w:p>
    <w:p w14:paraId="5854017B" w14:textId="77777777" w:rsidR="00E16EBA" w:rsidRPr="00385ECB" w:rsidRDefault="00E16EBA" w:rsidP="00754AB6">
      <w:pPr>
        <w:spacing w:after="0" w:line="360" w:lineRule="auto"/>
        <w:ind w:left="0" w:firstLine="0"/>
        <w:rPr>
          <w:rFonts w:ascii="Arial" w:hAnsi="Arial" w:cs="Arial"/>
          <w:sz w:val="24"/>
          <w:szCs w:val="24"/>
          <w:lang w:val="en-GB"/>
          <w:rPrChange w:id="3787" w:author="Admin" w:date="2016-10-18T16:05:00Z">
            <w:rPr>
              <w:lang w:val="en-GB"/>
            </w:rPr>
          </w:rPrChange>
        </w:rPr>
        <w:pPrChange w:id="3788" w:author="Admin" w:date="2016-10-18T16:11:00Z">
          <w:pPr>
            <w:spacing w:after="0"/>
            <w:ind w:left="1"/>
          </w:pPr>
        </w:pPrChange>
      </w:pPr>
    </w:p>
    <w:p w14:paraId="29C9AE71" w14:textId="3A6DD1FF" w:rsidR="00C261B9" w:rsidRPr="00385ECB" w:rsidRDefault="009F5C60" w:rsidP="00E16EBA">
      <w:pPr>
        <w:spacing w:after="0" w:line="360" w:lineRule="auto"/>
        <w:ind w:left="0" w:firstLine="0"/>
        <w:jc w:val="center"/>
        <w:rPr>
          <w:rFonts w:ascii="Arial" w:hAnsi="Arial" w:cs="Arial"/>
          <w:sz w:val="24"/>
          <w:szCs w:val="24"/>
          <w:lang w:val="en-GB"/>
          <w:rPrChange w:id="3789" w:author="Admin" w:date="2016-10-18T16:05:00Z">
            <w:rPr>
              <w:lang w:val="en-GB"/>
            </w:rPr>
          </w:rPrChange>
        </w:rPr>
        <w:pPrChange w:id="3790" w:author="Admin" w:date="2016-10-18T16:25:00Z">
          <w:pPr>
            <w:spacing w:after="319" w:line="259" w:lineRule="auto"/>
            <w:ind w:left="146" w:firstLine="0"/>
            <w:jc w:val="left"/>
          </w:pPr>
        </w:pPrChange>
      </w:pPr>
      <w:r w:rsidRPr="00385ECB">
        <w:rPr>
          <w:rFonts w:ascii="Arial" w:hAnsi="Arial" w:cs="Arial"/>
          <w:noProof/>
          <w:sz w:val="24"/>
          <w:szCs w:val="24"/>
          <w:rPrChange w:id="3791" w:author="Admin" w:date="2016-10-18T16:05:00Z">
            <w:rPr>
              <w:rFonts w:ascii="Arial" w:hAnsi="Arial" w:cs="Arial"/>
              <w:noProof/>
              <w:sz w:val="24"/>
              <w:szCs w:val="24"/>
            </w:rPr>
          </w:rPrChange>
        </w:rPr>
        <w:drawing>
          <wp:inline distT="0" distB="0" distL="0" distR="0" wp14:anchorId="09401223" wp14:editId="5B0A6FBF">
            <wp:extent cx="5934075" cy="2266950"/>
            <wp:effectExtent l="0" t="0" r="9525" b="0"/>
            <wp:docPr id="33" name="Picture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2266950"/>
                    </a:xfrm>
                    <a:prstGeom prst="rect">
                      <a:avLst/>
                    </a:prstGeom>
                    <a:noFill/>
                    <a:ln>
                      <a:noFill/>
                    </a:ln>
                  </pic:spPr>
                </pic:pic>
              </a:graphicData>
            </a:graphic>
          </wp:inline>
        </w:drawing>
      </w:r>
    </w:p>
    <w:p w14:paraId="3935E7F6" w14:textId="77777777" w:rsidR="005142B7" w:rsidRPr="00385ECB" w:rsidRDefault="007D0309" w:rsidP="005142B7">
      <w:pPr>
        <w:pStyle w:val="Caption"/>
        <w:rPr>
          <w:ins w:id="3792" w:author="Admin" w:date="2016-11-01T19:48:00Z"/>
          <w:sz w:val="24"/>
          <w:szCs w:val="24"/>
          <w:lang w:val="en-GB"/>
        </w:rPr>
        <w:pPrChange w:id="3793" w:author="Admin" w:date="2016-11-01T19:48:00Z">
          <w:pPr>
            <w:spacing w:after="228" w:line="262" w:lineRule="auto"/>
            <w:ind w:right="73"/>
            <w:jc w:val="center"/>
          </w:pPr>
        </w:pPrChange>
      </w:pPr>
      <w:del w:id="3794" w:author="Admin" w:date="2016-11-01T19:48:00Z">
        <w:r w:rsidRPr="00385ECB" w:rsidDel="005142B7">
          <w:rPr>
            <w:sz w:val="24"/>
            <w:szCs w:val="24"/>
            <w:lang w:val="en-GB"/>
            <w:rPrChange w:id="3795" w:author="Admin" w:date="2016-10-18T16:05:00Z">
              <w:rPr>
                <w:lang w:val="en-GB"/>
              </w:rPr>
            </w:rPrChange>
          </w:rPr>
          <w:delText>Figure 6.14: Comparison between version 1 and final version of horizontal roller</w:delText>
        </w:r>
      </w:del>
      <w:ins w:id="3796" w:author="Admin" w:date="2016-11-01T19:48:00Z">
        <w:r w:rsidR="005142B7" w:rsidRPr="00385ECB">
          <w:rPr>
            <w:lang w:val="en-GB"/>
          </w:rPr>
          <w:t>Figure 6.14: Comparison between version 1 and final version of horizontal roller.</w:t>
        </w:r>
      </w:ins>
    </w:p>
    <w:p w14:paraId="6410AA12" w14:textId="77777777" w:rsidR="005142B7" w:rsidRPr="00385ECB" w:rsidRDefault="005142B7" w:rsidP="00754AB6">
      <w:pPr>
        <w:spacing w:after="0" w:line="360" w:lineRule="auto"/>
        <w:ind w:left="0" w:firstLine="0"/>
        <w:rPr>
          <w:ins w:id="3797" w:author="Admin" w:date="2016-10-18T16:25:00Z"/>
          <w:rFonts w:ascii="Arial" w:hAnsi="Arial" w:cs="Arial"/>
          <w:sz w:val="24"/>
          <w:szCs w:val="24"/>
          <w:lang w:val="en-GB"/>
        </w:rPr>
        <w:pPrChange w:id="3798" w:author="Admin" w:date="2016-10-18T16:11:00Z">
          <w:pPr>
            <w:spacing w:after="228" w:line="262" w:lineRule="auto"/>
            <w:ind w:right="73"/>
            <w:jc w:val="center"/>
          </w:pPr>
        </w:pPrChange>
      </w:pPr>
    </w:p>
    <w:p w14:paraId="6E596F58" w14:textId="77777777" w:rsidR="00E16EBA" w:rsidRPr="00385ECB" w:rsidDel="00D12910" w:rsidRDefault="00E16EBA" w:rsidP="00754AB6">
      <w:pPr>
        <w:spacing w:after="0" w:line="360" w:lineRule="auto"/>
        <w:ind w:left="0" w:firstLine="0"/>
        <w:rPr>
          <w:del w:id="3799" w:author="Admin" w:date="2016-10-18T16:40:00Z"/>
          <w:rFonts w:ascii="Arial" w:hAnsi="Arial" w:cs="Arial"/>
          <w:sz w:val="24"/>
          <w:szCs w:val="24"/>
          <w:lang w:val="en-GB"/>
          <w:rPrChange w:id="3800" w:author="Admin" w:date="2016-10-18T16:05:00Z">
            <w:rPr>
              <w:del w:id="3801" w:author="Admin" w:date="2016-10-18T16:40:00Z"/>
              <w:lang w:val="en-GB"/>
            </w:rPr>
          </w:rPrChange>
        </w:rPr>
        <w:pPrChange w:id="3802" w:author="Admin" w:date="2016-10-18T16:11:00Z">
          <w:pPr>
            <w:spacing w:after="228" w:line="262" w:lineRule="auto"/>
            <w:ind w:right="73"/>
            <w:jc w:val="center"/>
          </w:pPr>
        </w:pPrChange>
      </w:pPr>
    </w:p>
    <w:p w14:paraId="78117801" w14:textId="77777777" w:rsidR="00C261B9" w:rsidRPr="00385ECB" w:rsidRDefault="007D0309" w:rsidP="00754AB6">
      <w:pPr>
        <w:spacing w:after="0" w:line="360" w:lineRule="auto"/>
        <w:ind w:left="0" w:firstLine="0"/>
        <w:rPr>
          <w:ins w:id="3803" w:author="Admin" w:date="2016-10-18T16:25:00Z"/>
          <w:rFonts w:ascii="Arial" w:hAnsi="Arial" w:cs="Arial"/>
          <w:sz w:val="24"/>
          <w:szCs w:val="24"/>
          <w:lang w:val="en-GB"/>
        </w:rPr>
        <w:pPrChange w:id="3804" w:author="Admin" w:date="2016-10-18T16:11:00Z">
          <w:pPr>
            <w:spacing w:after="0"/>
            <w:ind w:left="1"/>
          </w:pPr>
        </w:pPrChange>
      </w:pPr>
      <w:r w:rsidRPr="00385ECB">
        <w:rPr>
          <w:rFonts w:ascii="Arial" w:hAnsi="Arial" w:cs="Arial"/>
          <w:sz w:val="24"/>
          <w:szCs w:val="24"/>
          <w:lang w:val="en-GB"/>
          <w:rPrChange w:id="3805" w:author="Admin" w:date="2016-10-18T16:05:00Z">
            <w:rPr>
              <w:lang w:val="en-GB"/>
            </w:rPr>
          </w:rPrChange>
        </w:rPr>
        <w:t>In addition to 45</w:t>
      </w:r>
      <w:r w:rsidR="00D1360F">
        <w:rPr>
          <w:rFonts w:ascii="Arial" w:hAnsi="Arial" w:cs="Arial"/>
          <w:sz w:val="24"/>
          <w:szCs w:val="24"/>
          <w:lang w:val="en-GB"/>
        </w:rPr>
        <w:t xml:space="preserve">˚ degree inclines, </w:t>
      </w:r>
      <w:r w:rsidRPr="00385ECB">
        <w:rPr>
          <w:rFonts w:ascii="Arial" w:hAnsi="Arial" w:cs="Arial"/>
          <w:sz w:val="24"/>
          <w:szCs w:val="24"/>
          <w:lang w:val="en-GB"/>
          <w:rPrChange w:id="3806" w:author="Admin" w:date="2016-10-18T16:05:00Z">
            <w:rPr>
              <w:lang w:val="en-GB"/>
            </w:rPr>
          </w:rPrChange>
        </w:rPr>
        <w:t>supports</w:t>
      </w:r>
      <w:r w:rsidR="00D1360F">
        <w:rPr>
          <w:rFonts w:ascii="Arial" w:hAnsi="Arial" w:cs="Arial"/>
          <w:sz w:val="24"/>
          <w:szCs w:val="24"/>
          <w:lang w:val="en-GB"/>
        </w:rPr>
        <w:t xml:space="preserve"> in 3D printing would be needed. A “</w:t>
      </w:r>
      <w:r w:rsidRPr="00385ECB">
        <w:rPr>
          <w:rFonts w:ascii="Arial" w:hAnsi="Arial" w:cs="Arial"/>
          <w:sz w:val="24"/>
          <w:szCs w:val="24"/>
          <w:lang w:val="en-GB"/>
          <w:rPrChange w:id="3807" w:author="Admin" w:date="2016-10-18T16:05:00Z">
            <w:rPr>
              <w:lang w:val="en-GB"/>
            </w:rPr>
          </w:rPrChange>
        </w:rPr>
        <w:t>Gap for wires” was added</w:t>
      </w:r>
      <w:r w:rsidR="00003BDA">
        <w:rPr>
          <w:rFonts w:ascii="Arial" w:hAnsi="Arial" w:cs="Arial"/>
          <w:sz w:val="24"/>
          <w:szCs w:val="24"/>
          <w:lang w:val="en-GB"/>
        </w:rPr>
        <w:t>,</w:t>
      </w:r>
      <w:r w:rsidRPr="00385ECB">
        <w:rPr>
          <w:rFonts w:ascii="Arial" w:hAnsi="Arial" w:cs="Arial"/>
          <w:sz w:val="24"/>
          <w:szCs w:val="24"/>
          <w:lang w:val="en-GB"/>
          <w:rPrChange w:id="3808" w:author="Admin" w:date="2016-10-18T16:05:00Z">
            <w:rPr>
              <w:lang w:val="en-GB"/>
            </w:rPr>
          </w:rPrChange>
        </w:rPr>
        <w:t xml:space="preserve"> as can be seen in the </w:t>
      </w:r>
      <w:r w:rsidR="00B96D23" w:rsidRPr="00B96D23">
        <w:rPr>
          <w:rFonts w:ascii="Arial" w:hAnsi="Arial" w:cs="Arial"/>
          <w:sz w:val="24"/>
          <w:szCs w:val="24"/>
          <w:lang w:val="en-GB"/>
        </w:rPr>
        <w:t>side-by-side</w:t>
      </w:r>
      <w:r w:rsidRPr="00385ECB">
        <w:rPr>
          <w:rFonts w:ascii="Arial" w:hAnsi="Arial" w:cs="Arial"/>
          <w:sz w:val="24"/>
          <w:szCs w:val="24"/>
          <w:lang w:val="en-GB"/>
          <w:rPrChange w:id="3809" w:author="Admin" w:date="2016-10-18T16:05:00Z">
            <w:rPr>
              <w:lang w:val="en-GB"/>
            </w:rPr>
          </w:rPrChange>
        </w:rPr>
        <w:t xml:space="preserve"> comparison of the roller versions. This gap </w:t>
      </w:r>
      <w:r w:rsidR="00B96D23">
        <w:rPr>
          <w:rFonts w:ascii="Arial" w:hAnsi="Arial" w:cs="Arial"/>
          <w:sz w:val="24"/>
          <w:szCs w:val="24"/>
          <w:lang w:val="en-GB"/>
        </w:rPr>
        <w:t xml:space="preserve">was added </w:t>
      </w:r>
      <w:r w:rsidRPr="00385ECB">
        <w:rPr>
          <w:rFonts w:ascii="Arial" w:hAnsi="Arial" w:cs="Arial"/>
          <w:sz w:val="24"/>
          <w:szCs w:val="24"/>
          <w:lang w:val="en-GB"/>
          <w:rPrChange w:id="3810" w:author="Admin" w:date="2016-10-18T16:05:00Z">
            <w:rPr>
              <w:lang w:val="en-GB"/>
            </w:rPr>
          </w:rPrChange>
        </w:rPr>
        <w:t xml:space="preserve">so </w:t>
      </w:r>
      <w:r w:rsidR="00B96D23">
        <w:rPr>
          <w:rFonts w:ascii="Arial" w:hAnsi="Arial" w:cs="Arial"/>
          <w:sz w:val="24"/>
          <w:szCs w:val="24"/>
          <w:lang w:val="en-GB"/>
        </w:rPr>
        <w:t xml:space="preserve">that </w:t>
      </w:r>
      <w:r w:rsidRPr="00385ECB">
        <w:rPr>
          <w:rFonts w:ascii="Arial" w:hAnsi="Arial" w:cs="Arial"/>
          <w:sz w:val="24"/>
          <w:szCs w:val="24"/>
          <w:lang w:val="en-GB"/>
          <w:rPrChange w:id="3811" w:author="Admin" w:date="2016-10-18T16:05:00Z">
            <w:rPr>
              <w:lang w:val="en-GB"/>
            </w:rPr>
          </w:rPrChange>
        </w:rPr>
        <w:t>the wire from the sensor</w:t>
      </w:r>
      <w:r w:rsidR="00003BDA">
        <w:rPr>
          <w:rFonts w:ascii="Arial" w:hAnsi="Arial" w:cs="Arial"/>
          <w:sz w:val="24"/>
          <w:szCs w:val="24"/>
          <w:lang w:val="en-GB"/>
        </w:rPr>
        <w:t xml:space="preserve"> on the front of the bucket could</w:t>
      </w:r>
      <w:r w:rsidRPr="00385ECB">
        <w:rPr>
          <w:rFonts w:ascii="Arial" w:hAnsi="Arial" w:cs="Arial"/>
          <w:sz w:val="24"/>
          <w:szCs w:val="24"/>
          <w:lang w:val="en-GB"/>
          <w:rPrChange w:id="3812" w:author="Admin" w:date="2016-10-18T16:05:00Z">
            <w:rPr>
              <w:lang w:val="en-GB"/>
            </w:rPr>
          </w:rPrChange>
        </w:rPr>
        <w:t xml:space="preserve"> be tucked back though the hole and be neatly attach</w:t>
      </w:r>
      <w:r w:rsidR="00003BDA">
        <w:rPr>
          <w:rFonts w:ascii="Arial" w:hAnsi="Arial" w:cs="Arial"/>
          <w:sz w:val="24"/>
          <w:szCs w:val="24"/>
          <w:lang w:val="en-GB"/>
        </w:rPr>
        <w:t>ed</w:t>
      </w:r>
      <w:r w:rsidRPr="00385ECB">
        <w:rPr>
          <w:rFonts w:ascii="Arial" w:hAnsi="Arial" w:cs="Arial"/>
          <w:sz w:val="24"/>
          <w:szCs w:val="24"/>
          <w:lang w:val="en-GB"/>
          <w:rPrChange w:id="3813" w:author="Admin" w:date="2016-10-18T16:05:00Z">
            <w:rPr>
              <w:lang w:val="en-GB"/>
            </w:rPr>
          </w:rPrChange>
        </w:rPr>
        <w:t xml:space="preserve"> to the PCB behind the roller. The final design catered to multiple package sizes of DIP components, those being DIP 8,14 or 16 and 20.</w:t>
      </w:r>
    </w:p>
    <w:p w14:paraId="5135B413" w14:textId="77777777" w:rsidR="00E16EBA" w:rsidRPr="00385ECB" w:rsidRDefault="00E16EBA" w:rsidP="00754AB6">
      <w:pPr>
        <w:spacing w:after="0" w:line="360" w:lineRule="auto"/>
        <w:ind w:left="0" w:firstLine="0"/>
        <w:rPr>
          <w:rFonts w:ascii="Arial" w:hAnsi="Arial" w:cs="Arial"/>
          <w:sz w:val="24"/>
          <w:szCs w:val="24"/>
          <w:lang w:val="en-GB"/>
          <w:rPrChange w:id="3814" w:author="Admin" w:date="2016-10-18T16:05:00Z">
            <w:rPr>
              <w:lang w:val="en-GB"/>
            </w:rPr>
          </w:rPrChange>
        </w:rPr>
        <w:pPrChange w:id="3815" w:author="Admin" w:date="2016-10-18T16:11:00Z">
          <w:pPr>
            <w:spacing w:after="0"/>
            <w:ind w:left="1"/>
          </w:pPr>
        </w:pPrChange>
      </w:pPr>
    </w:p>
    <w:p w14:paraId="144A2488" w14:textId="5A0BB0F5" w:rsidR="00C261B9" w:rsidRPr="00385ECB" w:rsidRDefault="009F5C60" w:rsidP="00E16EBA">
      <w:pPr>
        <w:spacing w:after="0" w:line="360" w:lineRule="auto"/>
        <w:ind w:left="0" w:firstLine="0"/>
        <w:jc w:val="center"/>
        <w:rPr>
          <w:rFonts w:ascii="Arial" w:hAnsi="Arial" w:cs="Arial"/>
          <w:sz w:val="24"/>
          <w:szCs w:val="24"/>
          <w:lang w:val="en-GB"/>
          <w:rPrChange w:id="3816" w:author="Admin" w:date="2016-10-18T16:05:00Z">
            <w:rPr>
              <w:lang w:val="en-GB"/>
            </w:rPr>
          </w:rPrChange>
        </w:rPr>
        <w:pPrChange w:id="3817" w:author="Admin" w:date="2016-10-18T16:25:00Z">
          <w:pPr>
            <w:spacing w:after="319" w:line="259" w:lineRule="auto"/>
            <w:ind w:left="294" w:firstLine="0"/>
            <w:jc w:val="left"/>
          </w:pPr>
        </w:pPrChange>
      </w:pPr>
      <w:r w:rsidRPr="00385ECB">
        <w:rPr>
          <w:rFonts w:ascii="Arial" w:hAnsi="Arial" w:cs="Arial"/>
          <w:noProof/>
          <w:sz w:val="24"/>
          <w:szCs w:val="24"/>
          <w:rPrChange w:id="3818" w:author="Admin" w:date="2016-10-18T16:05:00Z">
            <w:rPr>
              <w:rFonts w:ascii="Arial" w:hAnsi="Arial" w:cs="Arial"/>
              <w:noProof/>
              <w:sz w:val="24"/>
              <w:szCs w:val="24"/>
            </w:rPr>
          </w:rPrChange>
        </w:rPr>
        <w:drawing>
          <wp:inline distT="0" distB="0" distL="0" distR="0" wp14:anchorId="7A048B9F" wp14:editId="787C77C5">
            <wp:extent cx="5743575" cy="3209925"/>
            <wp:effectExtent l="0" t="0" r="9525" b="9525"/>
            <wp:docPr id="34"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3575" cy="3209925"/>
                    </a:xfrm>
                    <a:prstGeom prst="rect">
                      <a:avLst/>
                    </a:prstGeom>
                    <a:noFill/>
                    <a:ln>
                      <a:noFill/>
                    </a:ln>
                  </pic:spPr>
                </pic:pic>
              </a:graphicData>
            </a:graphic>
          </wp:inline>
        </w:drawing>
      </w:r>
    </w:p>
    <w:p w14:paraId="7B6830E5" w14:textId="77777777" w:rsidR="00D12910" w:rsidRPr="00385ECB" w:rsidRDefault="00D12910" w:rsidP="00754AB6">
      <w:pPr>
        <w:spacing w:after="0" w:line="360" w:lineRule="auto"/>
        <w:ind w:left="0" w:firstLine="0"/>
        <w:rPr>
          <w:ins w:id="3819" w:author="Admin" w:date="2016-10-18T16:40:00Z"/>
          <w:rFonts w:ascii="Arial" w:hAnsi="Arial" w:cs="Arial"/>
          <w:sz w:val="24"/>
          <w:szCs w:val="24"/>
          <w:lang w:val="en-GB"/>
        </w:rPr>
        <w:pPrChange w:id="3820" w:author="Admin" w:date="2016-10-18T16:11:00Z">
          <w:pPr>
            <w:spacing w:after="228" w:line="262" w:lineRule="auto"/>
            <w:ind w:right="97"/>
            <w:jc w:val="center"/>
          </w:pPr>
        </w:pPrChange>
      </w:pPr>
    </w:p>
    <w:p w14:paraId="6728C9EF" w14:textId="77777777" w:rsidR="005142B7" w:rsidRPr="00385ECB" w:rsidRDefault="007D0309" w:rsidP="005142B7">
      <w:pPr>
        <w:pStyle w:val="Caption"/>
        <w:rPr>
          <w:ins w:id="3821" w:author="Admin" w:date="2016-10-18T16:25:00Z"/>
          <w:sz w:val="24"/>
          <w:szCs w:val="24"/>
          <w:lang w:val="en-GB"/>
        </w:rPr>
        <w:pPrChange w:id="3822" w:author="Admin" w:date="2016-11-01T19:48:00Z">
          <w:pPr>
            <w:spacing w:after="228" w:line="262" w:lineRule="auto"/>
            <w:ind w:right="97"/>
            <w:jc w:val="center"/>
          </w:pPr>
        </w:pPrChange>
      </w:pPr>
      <w:del w:id="3823" w:author="Admin" w:date="2016-11-01T19:48:00Z">
        <w:r w:rsidRPr="00385ECB" w:rsidDel="005142B7">
          <w:rPr>
            <w:sz w:val="24"/>
            <w:szCs w:val="24"/>
            <w:lang w:val="en-GB"/>
            <w:rPrChange w:id="3824" w:author="Admin" w:date="2016-10-18T16:05:00Z">
              <w:rPr>
                <w:lang w:val="en-GB"/>
              </w:rPr>
            </w:rPrChange>
          </w:rPr>
          <w:delText>Figure 6.15: All rollers to dispense DIP 8, 14 or 16 and 20 for comparison.</w:delText>
        </w:r>
      </w:del>
      <w:ins w:id="3825" w:author="Admin" w:date="2016-11-01T19:48:00Z">
        <w:r w:rsidR="005142B7" w:rsidRPr="00385ECB">
          <w:rPr>
            <w:lang w:val="en-GB"/>
          </w:rPr>
          <w:t>Figure 6.15: All rollers to dispense DIP 8, 14 or 16 and 20 for comparison.</w:t>
        </w:r>
      </w:ins>
    </w:p>
    <w:p w14:paraId="22D7C2B2" w14:textId="77777777" w:rsidR="00E16EBA" w:rsidRPr="00385ECB" w:rsidRDefault="00E16EBA" w:rsidP="00754AB6">
      <w:pPr>
        <w:spacing w:after="0" w:line="360" w:lineRule="auto"/>
        <w:ind w:left="0" w:firstLine="0"/>
        <w:rPr>
          <w:rFonts w:ascii="Arial" w:hAnsi="Arial" w:cs="Arial"/>
          <w:sz w:val="24"/>
          <w:szCs w:val="24"/>
          <w:lang w:val="en-GB"/>
          <w:rPrChange w:id="3826" w:author="Admin" w:date="2016-10-18T16:05:00Z">
            <w:rPr>
              <w:lang w:val="en-GB"/>
            </w:rPr>
          </w:rPrChange>
        </w:rPr>
        <w:pPrChange w:id="3827" w:author="Admin" w:date="2016-10-18T16:11:00Z">
          <w:pPr>
            <w:spacing w:after="228" w:line="262" w:lineRule="auto"/>
            <w:ind w:right="97"/>
            <w:jc w:val="center"/>
          </w:pPr>
        </w:pPrChange>
      </w:pPr>
    </w:p>
    <w:p w14:paraId="4A54FD95" w14:textId="77777777" w:rsidR="00C261B9" w:rsidRPr="00385ECB" w:rsidRDefault="00003BDA" w:rsidP="00754AB6">
      <w:pPr>
        <w:spacing w:after="0" w:line="360" w:lineRule="auto"/>
        <w:ind w:left="0" w:firstLine="0"/>
        <w:rPr>
          <w:ins w:id="3828" w:author="Admin" w:date="2016-11-01T19:48:00Z"/>
          <w:rFonts w:ascii="Arial" w:hAnsi="Arial" w:cs="Arial"/>
          <w:sz w:val="24"/>
          <w:szCs w:val="24"/>
          <w:lang w:val="en-GB"/>
        </w:rPr>
        <w:pPrChange w:id="3829" w:author="Admin" w:date="2016-10-18T16:11:00Z">
          <w:pPr>
            <w:spacing w:after="636"/>
            <w:ind w:left="1"/>
          </w:pPr>
        </w:pPrChange>
      </w:pPr>
      <w:r>
        <w:rPr>
          <w:rFonts w:ascii="Arial" w:hAnsi="Arial" w:cs="Arial"/>
          <w:sz w:val="24"/>
          <w:szCs w:val="24"/>
          <w:lang w:val="en-GB"/>
        </w:rPr>
        <w:t>The heights of the roller</w:t>
      </w:r>
      <w:r w:rsidR="007D0309" w:rsidRPr="00385ECB">
        <w:rPr>
          <w:rFonts w:ascii="Arial" w:hAnsi="Arial" w:cs="Arial"/>
          <w:sz w:val="24"/>
          <w:szCs w:val="24"/>
          <w:lang w:val="en-GB"/>
          <w:rPrChange w:id="3830" w:author="Admin" w:date="2016-10-18T16:05:00Z">
            <w:rPr>
              <w:lang w:val="en-GB"/>
            </w:rPr>
          </w:rPrChange>
        </w:rPr>
        <w:t xml:space="preserve"> wheels were </w:t>
      </w:r>
      <w:r>
        <w:rPr>
          <w:rFonts w:ascii="Arial" w:hAnsi="Arial" w:cs="Arial"/>
          <w:sz w:val="24"/>
          <w:szCs w:val="24"/>
          <w:lang w:val="en-GB"/>
        </w:rPr>
        <w:t>determined</w:t>
      </w:r>
      <w:r w:rsidR="007D0309" w:rsidRPr="00385ECB">
        <w:rPr>
          <w:rFonts w:ascii="Arial" w:hAnsi="Arial" w:cs="Arial"/>
          <w:sz w:val="24"/>
          <w:szCs w:val="24"/>
          <w:lang w:val="en-GB"/>
          <w:rPrChange w:id="3831" w:author="Admin" w:date="2016-10-18T16:05:00Z">
            <w:rPr>
              <w:lang w:val="en-GB"/>
            </w:rPr>
          </w:rPrChange>
        </w:rPr>
        <w:t xml:space="preserve"> </w:t>
      </w:r>
      <w:del w:id="3832" w:author="Admin" w:date="2016-11-01T20:03:00Z">
        <w:r w:rsidR="007D0309" w:rsidRPr="00385ECB" w:rsidDel="00EF447A">
          <w:rPr>
            <w:rFonts w:ascii="Arial" w:hAnsi="Arial" w:cs="Arial"/>
            <w:sz w:val="24"/>
            <w:szCs w:val="24"/>
            <w:lang w:val="en-GB"/>
            <w:rPrChange w:id="3833" w:author="Admin" w:date="2016-10-18T16:05:00Z">
              <w:rPr>
                <w:lang w:val="en-GB"/>
              </w:rPr>
            </w:rPrChange>
          </w:rPr>
          <w:delText>By</w:delText>
        </w:r>
      </w:del>
      <w:ins w:id="3834" w:author="Admin" w:date="2016-11-01T20:03:00Z">
        <w:r w:rsidR="00EF447A" w:rsidRPr="00385ECB">
          <w:rPr>
            <w:rFonts w:ascii="Arial" w:hAnsi="Arial" w:cs="Arial"/>
            <w:sz w:val="24"/>
            <w:szCs w:val="24"/>
            <w:lang w:val="en-GB"/>
          </w:rPr>
          <w:t>by</w:t>
        </w:r>
      </w:ins>
      <w:r w:rsidR="007D0309" w:rsidRPr="00385ECB">
        <w:rPr>
          <w:rFonts w:ascii="Arial" w:hAnsi="Arial" w:cs="Arial"/>
          <w:sz w:val="24"/>
          <w:szCs w:val="24"/>
          <w:lang w:val="en-GB"/>
          <w:rPrChange w:id="3835" w:author="Admin" w:date="2016-10-18T16:05:00Z">
            <w:rPr>
              <w:lang w:val="en-GB"/>
            </w:rPr>
          </w:rPrChange>
        </w:rPr>
        <w:t xml:space="preserve"> using the average of the component length obtained in Table 3.1 and rounding </w:t>
      </w:r>
      <w:r w:rsidR="00B96D23">
        <w:rPr>
          <w:rFonts w:ascii="Arial" w:hAnsi="Arial" w:cs="Arial"/>
          <w:sz w:val="24"/>
          <w:szCs w:val="24"/>
          <w:lang w:val="en-GB"/>
        </w:rPr>
        <w:t xml:space="preserve">it </w:t>
      </w:r>
      <w:r>
        <w:rPr>
          <w:rFonts w:ascii="Arial" w:hAnsi="Arial" w:cs="Arial"/>
          <w:sz w:val="24"/>
          <w:szCs w:val="24"/>
          <w:lang w:val="en-GB"/>
        </w:rPr>
        <w:t xml:space="preserve">off </w:t>
      </w:r>
      <w:r w:rsidR="007D0309" w:rsidRPr="00385ECB">
        <w:rPr>
          <w:rFonts w:ascii="Arial" w:hAnsi="Arial" w:cs="Arial"/>
          <w:sz w:val="24"/>
          <w:szCs w:val="24"/>
          <w:lang w:val="en-GB"/>
          <w:rPrChange w:id="3836" w:author="Admin" w:date="2016-10-18T16:05:00Z">
            <w:rPr>
              <w:lang w:val="en-GB"/>
            </w:rPr>
          </w:rPrChange>
        </w:rPr>
        <w:t xml:space="preserve">to the nearest integer. Designs were </w:t>
      </w:r>
      <w:r w:rsidR="00B96D23">
        <w:rPr>
          <w:rFonts w:ascii="Arial" w:hAnsi="Arial" w:cs="Arial"/>
          <w:sz w:val="24"/>
          <w:szCs w:val="24"/>
          <w:lang w:val="en-GB"/>
        </w:rPr>
        <w:t xml:space="preserve">produced </w:t>
      </w:r>
      <w:r w:rsidR="007D0309" w:rsidRPr="00385ECB">
        <w:rPr>
          <w:rFonts w:ascii="Arial" w:hAnsi="Arial" w:cs="Arial"/>
          <w:sz w:val="24"/>
          <w:szCs w:val="24"/>
          <w:lang w:val="en-GB"/>
          <w:rPrChange w:id="3837" w:author="Admin" w:date="2016-10-18T16:05:00Z">
            <w:rPr>
              <w:lang w:val="en-GB"/>
            </w:rPr>
          </w:rPrChange>
        </w:rPr>
        <w:t>to cater for these measurements</w:t>
      </w:r>
      <w:r w:rsidR="00B96D23">
        <w:rPr>
          <w:rFonts w:ascii="Arial" w:hAnsi="Arial" w:cs="Arial"/>
          <w:sz w:val="24"/>
          <w:szCs w:val="24"/>
          <w:lang w:val="en-GB"/>
        </w:rPr>
        <w:t>,</w:t>
      </w:r>
      <w:r w:rsidR="007D0309" w:rsidRPr="00385ECB">
        <w:rPr>
          <w:rFonts w:ascii="Arial" w:hAnsi="Arial" w:cs="Arial"/>
          <w:sz w:val="24"/>
          <w:szCs w:val="24"/>
          <w:lang w:val="en-GB"/>
          <w:rPrChange w:id="3838" w:author="Admin" w:date="2016-10-18T16:05:00Z">
            <w:rPr>
              <w:lang w:val="en-GB"/>
            </w:rPr>
          </w:rPrChange>
        </w:rPr>
        <w:t xml:space="preserve"> as shown in Figure 6.15. Detailed drawings of the delivery mechanism that accommodates each version of component package length can be seen in Appendix B.5</w:t>
      </w:r>
      <w:r>
        <w:rPr>
          <w:rFonts w:ascii="Arial" w:hAnsi="Arial" w:cs="Arial"/>
          <w:sz w:val="24"/>
          <w:szCs w:val="24"/>
          <w:lang w:val="en-GB"/>
        </w:rPr>
        <w:t>:</w:t>
      </w:r>
      <w:r w:rsidR="007D0309" w:rsidRPr="00385ECB">
        <w:rPr>
          <w:rFonts w:ascii="Arial" w:hAnsi="Arial" w:cs="Arial"/>
          <w:sz w:val="24"/>
          <w:szCs w:val="24"/>
          <w:lang w:val="en-GB"/>
          <w:rPrChange w:id="3839" w:author="Admin" w:date="2016-10-18T16:05:00Z">
            <w:rPr>
              <w:lang w:val="en-GB"/>
            </w:rPr>
          </w:rPrChange>
        </w:rPr>
        <w:t xml:space="preserve"> Horizontal Roller &amp; Housing Final Version. Versions of the roller for DIP IC holders were also designed</w:t>
      </w:r>
      <w:r w:rsidR="00B96D23">
        <w:rPr>
          <w:rFonts w:ascii="Arial" w:hAnsi="Arial" w:cs="Arial"/>
          <w:sz w:val="24"/>
          <w:szCs w:val="24"/>
          <w:lang w:val="en-GB"/>
        </w:rPr>
        <w:t>,</w:t>
      </w:r>
      <w:r w:rsidR="007D0309" w:rsidRPr="00385ECB">
        <w:rPr>
          <w:rFonts w:ascii="Arial" w:hAnsi="Arial" w:cs="Arial"/>
          <w:sz w:val="24"/>
          <w:szCs w:val="24"/>
          <w:lang w:val="en-GB"/>
          <w:rPrChange w:id="3840" w:author="Admin" w:date="2016-10-18T16:05:00Z">
            <w:rPr>
              <w:lang w:val="en-GB"/>
            </w:rPr>
          </w:rPrChange>
        </w:rPr>
        <w:t xml:space="preserve"> </w:t>
      </w:r>
      <w:r w:rsidR="00B96D23">
        <w:rPr>
          <w:rFonts w:ascii="Arial" w:hAnsi="Arial" w:cs="Arial"/>
          <w:sz w:val="24"/>
          <w:szCs w:val="24"/>
          <w:lang w:val="en-GB"/>
        </w:rPr>
        <w:t>providing for</w:t>
      </w:r>
      <w:r w:rsidR="007D0309" w:rsidRPr="00385ECB">
        <w:rPr>
          <w:rFonts w:ascii="Arial" w:hAnsi="Arial" w:cs="Arial"/>
          <w:sz w:val="24"/>
          <w:szCs w:val="24"/>
          <w:lang w:val="en-GB"/>
          <w:rPrChange w:id="3841" w:author="Admin" w:date="2016-10-18T16:05:00Z">
            <w:rPr>
              <w:lang w:val="en-GB"/>
            </w:rPr>
          </w:rPrChange>
        </w:rPr>
        <w:t xml:space="preserve"> different height</w:t>
      </w:r>
      <w:r>
        <w:rPr>
          <w:rFonts w:ascii="Arial" w:hAnsi="Arial" w:cs="Arial"/>
          <w:sz w:val="24"/>
          <w:szCs w:val="24"/>
          <w:lang w:val="en-GB"/>
        </w:rPr>
        <w:t>s</w:t>
      </w:r>
      <w:r w:rsidR="007D0309" w:rsidRPr="00385ECB">
        <w:rPr>
          <w:rFonts w:ascii="Arial" w:hAnsi="Arial" w:cs="Arial"/>
          <w:sz w:val="24"/>
          <w:szCs w:val="24"/>
          <w:lang w:val="en-GB"/>
          <w:rPrChange w:id="3842" w:author="Admin" w:date="2016-10-18T16:05:00Z">
            <w:rPr>
              <w:lang w:val="en-GB"/>
            </w:rPr>
          </w:rPrChange>
        </w:rPr>
        <w:t xml:space="preserve"> for each package length. All versions of the DIP roller can be seen in a detailed drawing in Appendix B.6</w:t>
      </w:r>
      <w:r>
        <w:rPr>
          <w:rFonts w:ascii="Arial" w:hAnsi="Arial" w:cs="Arial"/>
          <w:sz w:val="24"/>
          <w:szCs w:val="24"/>
          <w:lang w:val="en-GB"/>
        </w:rPr>
        <w:t>:</w:t>
      </w:r>
      <w:r w:rsidR="007D0309" w:rsidRPr="00385ECB">
        <w:rPr>
          <w:rFonts w:ascii="Arial" w:hAnsi="Arial" w:cs="Arial"/>
          <w:sz w:val="24"/>
          <w:szCs w:val="24"/>
          <w:lang w:val="en-GB"/>
          <w:rPrChange w:id="3843" w:author="Admin" w:date="2016-10-18T16:05:00Z">
            <w:rPr>
              <w:lang w:val="en-GB"/>
            </w:rPr>
          </w:rPrChange>
        </w:rPr>
        <w:t xml:space="preserve"> Horizontal Roller Final Version.</w:t>
      </w:r>
    </w:p>
    <w:p w14:paraId="39910B94" w14:textId="77777777" w:rsidR="00E16EBA" w:rsidRPr="00385ECB" w:rsidRDefault="00E16EBA" w:rsidP="00754AB6">
      <w:pPr>
        <w:spacing w:after="0" w:line="360" w:lineRule="auto"/>
        <w:ind w:left="0" w:firstLine="0"/>
        <w:rPr>
          <w:rFonts w:ascii="Arial" w:hAnsi="Arial" w:cs="Arial"/>
          <w:sz w:val="24"/>
          <w:szCs w:val="24"/>
          <w:lang w:val="en-GB"/>
          <w:rPrChange w:id="3844" w:author="Admin" w:date="2016-10-18T16:05:00Z">
            <w:rPr>
              <w:lang w:val="en-GB"/>
            </w:rPr>
          </w:rPrChange>
        </w:rPr>
        <w:pPrChange w:id="3845" w:author="Admin" w:date="2016-10-18T16:11:00Z">
          <w:pPr>
            <w:spacing w:after="636"/>
            <w:ind w:left="1"/>
          </w:pPr>
        </w:pPrChange>
      </w:pPr>
    </w:p>
    <w:p w14:paraId="0C760D6D" w14:textId="77777777" w:rsidR="00C261B9" w:rsidRPr="00385ECB" w:rsidRDefault="007D0309" w:rsidP="00D12910">
      <w:pPr>
        <w:pStyle w:val="Heading3"/>
        <w:tabs>
          <w:tab w:val="clear" w:pos="977"/>
          <w:tab w:val="left" w:pos="990"/>
        </w:tabs>
        <w:rPr>
          <w:ins w:id="3846" w:author="Admin" w:date="2016-10-18T16:25:00Z"/>
        </w:rPr>
        <w:pPrChange w:id="3847" w:author="Admin" w:date="2016-10-18T16:40:00Z">
          <w:pPr>
            <w:spacing w:after="636"/>
            <w:ind w:left="1"/>
          </w:pPr>
        </w:pPrChange>
      </w:pPr>
      <w:bookmarkStart w:id="3848" w:name="_Toc44066"/>
      <w:del w:id="3849" w:author="Admin" w:date="2016-10-18T16:25:00Z">
        <w:r w:rsidRPr="00385ECB" w:rsidDel="00E16EBA">
          <w:rPr>
            <w:rPrChange w:id="3850" w:author="Admin" w:date="2016-10-18T16:05:00Z">
              <w:rPr>
                <w:rFonts w:ascii="Calibri" w:eastAsia="Calibri" w:hAnsi="Calibri" w:cs="Calibri"/>
                <w:b/>
                <w:lang w:val="en-GB"/>
              </w:rPr>
            </w:rPrChange>
          </w:rPr>
          <w:tab/>
        </w:r>
      </w:del>
      <w:r w:rsidRPr="00385ECB">
        <w:t>6.2.8</w:t>
      </w:r>
      <w:r w:rsidRPr="00385ECB">
        <w:tab/>
        <w:t>Untested design: Feed Up</w:t>
      </w:r>
      <w:bookmarkEnd w:id="3848"/>
    </w:p>
    <w:p w14:paraId="27EDCE37" w14:textId="77777777" w:rsidR="00E16EBA" w:rsidRPr="00385ECB" w:rsidRDefault="00E16EBA" w:rsidP="001C1ABF">
      <w:pPr>
        <w:rPr>
          <w:lang w:val="en-GB"/>
        </w:rPr>
      </w:pPr>
    </w:p>
    <w:p w14:paraId="690CCF9F" w14:textId="77777777" w:rsidR="00C261B9" w:rsidRPr="00385ECB" w:rsidRDefault="007D0309" w:rsidP="00754AB6">
      <w:pPr>
        <w:spacing w:after="0" w:line="360" w:lineRule="auto"/>
        <w:ind w:left="0" w:firstLine="0"/>
        <w:rPr>
          <w:ins w:id="3851" w:author="Admin" w:date="2016-10-18T16:25:00Z"/>
          <w:rFonts w:ascii="Arial" w:hAnsi="Arial" w:cs="Arial"/>
          <w:sz w:val="24"/>
          <w:szCs w:val="24"/>
          <w:lang w:val="en-GB"/>
        </w:rPr>
        <w:pPrChange w:id="3852" w:author="Admin" w:date="2016-10-18T16:11:00Z">
          <w:pPr>
            <w:spacing w:after="0" w:line="252" w:lineRule="auto"/>
            <w:ind w:left="-5" w:right="-15"/>
            <w:jc w:val="left"/>
          </w:pPr>
        </w:pPrChange>
      </w:pPr>
      <w:r w:rsidRPr="00385ECB">
        <w:rPr>
          <w:rFonts w:ascii="Arial" w:hAnsi="Arial" w:cs="Arial"/>
          <w:sz w:val="24"/>
          <w:szCs w:val="24"/>
          <w:lang w:val="en-GB"/>
          <w:rPrChange w:id="3853" w:author="Admin" w:date="2016-10-18T16:05:00Z">
            <w:rPr>
              <w:lang w:val="en-GB"/>
            </w:rPr>
          </w:rPrChange>
        </w:rPr>
        <w:t xml:space="preserve">A third delivery mechanism was theorized and designed. It </w:t>
      </w:r>
      <w:r w:rsidR="00003BDA">
        <w:rPr>
          <w:rFonts w:ascii="Arial" w:hAnsi="Arial" w:cs="Arial"/>
          <w:sz w:val="24"/>
          <w:szCs w:val="24"/>
          <w:lang w:val="en-GB"/>
        </w:rPr>
        <w:t>was not tested or built as the h</w:t>
      </w:r>
      <w:r w:rsidRPr="00385ECB">
        <w:rPr>
          <w:rFonts w:ascii="Arial" w:hAnsi="Arial" w:cs="Arial"/>
          <w:sz w:val="24"/>
          <w:szCs w:val="24"/>
          <w:lang w:val="en-GB"/>
          <w:rPrChange w:id="3854" w:author="Admin" w:date="2016-10-18T16:05:00Z">
            <w:rPr>
              <w:lang w:val="en-GB"/>
            </w:rPr>
          </w:rPrChange>
        </w:rPr>
        <w:t>orizontal roller worked well enough that an impro</w:t>
      </w:r>
      <w:r w:rsidR="00003BDA">
        <w:rPr>
          <w:rFonts w:ascii="Arial" w:hAnsi="Arial" w:cs="Arial"/>
          <w:sz w:val="24"/>
          <w:szCs w:val="24"/>
          <w:lang w:val="en-GB"/>
        </w:rPr>
        <w:t xml:space="preserve">ved design was not </w:t>
      </w:r>
      <w:r w:rsidR="00B96D23">
        <w:rPr>
          <w:rFonts w:ascii="Arial" w:hAnsi="Arial" w:cs="Arial"/>
          <w:sz w:val="24"/>
          <w:szCs w:val="24"/>
          <w:lang w:val="en-GB"/>
        </w:rPr>
        <w:t>necessary</w:t>
      </w:r>
      <w:r w:rsidR="00003BDA">
        <w:rPr>
          <w:rFonts w:ascii="Arial" w:hAnsi="Arial" w:cs="Arial"/>
          <w:sz w:val="24"/>
          <w:szCs w:val="24"/>
          <w:lang w:val="en-GB"/>
        </w:rPr>
        <w:t>. The feed-</w:t>
      </w:r>
      <w:r w:rsidRPr="00385ECB">
        <w:rPr>
          <w:rFonts w:ascii="Arial" w:hAnsi="Arial" w:cs="Arial"/>
          <w:sz w:val="24"/>
          <w:szCs w:val="24"/>
          <w:lang w:val="en-GB"/>
          <w:rPrChange w:id="3855" w:author="Admin" w:date="2016-10-18T16:05:00Z">
            <w:rPr>
              <w:lang w:val="en-GB"/>
            </w:rPr>
          </w:rPrChange>
        </w:rPr>
        <w:t>up method used a very different delivery method. Instead of using a gravity fed system</w:t>
      </w:r>
      <w:r w:rsidR="00003BDA">
        <w:rPr>
          <w:rFonts w:ascii="Arial" w:hAnsi="Arial" w:cs="Arial"/>
          <w:sz w:val="24"/>
          <w:szCs w:val="24"/>
          <w:lang w:val="en-GB"/>
        </w:rPr>
        <w:t>,</w:t>
      </w:r>
      <w:r w:rsidRPr="00385ECB">
        <w:rPr>
          <w:rFonts w:ascii="Arial" w:hAnsi="Arial" w:cs="Arial"/>
          <w:sz w:val="24"/>
          <w:szCs w:val="24"/>
          <w:lang w:val="en-GB"/>
          <w:rPrChange w:id="3856" w:author="Admin" w:date="2016-10-18T16:05:00Z">
            <w:rPr>
              <w:lang w:val="en-GB"/>
            </w:rPr>
          </w:rPrChange>
        </w:rPr>
        <w:t xml:space="preserve"> the components would be pushed up </w:t>
      </w:r>
      <w:r w:rsidR="00003BDA">
        <w:rPr>
          <w:rFonts w:ascii="Arial" w:hAnsi="Arial" w:cs="Arial"/>
          <w:sz w:val="24"/>
          <w:szCs w:val="24"/>
          <w:lang w:val="en-GB"/>
        </w:rPr>
        <w:t xml:space="preserve">and </w:t>
      </w:r>
      <w:r w:rsidRPr="00385ECB">
        <w:rPr>
          <w:rFonts w:ascii="Arial" w:hAnsi="Arial" w:cs="Arial"/>
          <w:sz w:val="24"/>
          <w:szCs w:val="24"/>
          <w:lang w:val="en-GB"/>
          <w:rPrChange w:id="3857" w:author="Admin" w:date="2016-10-18T16:05:00Z">
            <w:rPr>
              <w:lang w:val="en-GB"/>
            </w:rPr>
          </w:rPrChange>
        </w:rPr>
        <w:t>out of the component tube. This would be achieved by using a stepper motor and a timing belt with a plate attached to the timing belt being pushed up the tube.</w:t>
      </w:r>
    </w:p>
    <w:p w14:paraId="2B85F715" w14:textId="77777777" w:rsidR="00E16EBA" w:rsidRPr="00385ECB" w:rsidRDefault="00E16EBA" w:rsidP="00754AB6">
      <w:pPr>
        <w:spacing w:after="0" w:line="360" w:lineRule="auto"/>
        <w:ind w:left="0" w:firstLine="0"/>
        <w:rPr>
          <w:rFonts w:ascii="Arial" w:hAnsi="Arial" w:cs="Arial"/>
          <w:sz w:val="24"/>
          <w:szCs w:val="24"/>
          <w:lang w:val="en-GB"/>
          <w:rPrChange w:id="3858" w:author="Admin" w:date="2016-10-18T16:05:00Z">
            <w:rPr>
              <w:lang w:val="en-GB"/>
            </w:rPr>
          </w:rPrChange>
        </w:rPr>
        <w:pPrChange w:id="3859" w:author="Admin" w:date="2016-10-18T16:11:00Z">
          <w:pPr>
            <w:spacing w:after="0" w:line="252" w:lineRule="auto"/>
            <w:ind w:left="-5" w:right="-15"/>
            <w:jc w:val="left"/>
          </w:pPr>
        </w:pPrChange>
      </w:pPr>
    </w:p>
    <w:p w14:paraId="4D649ED2" w14:textId="093DACC8" w:rsidR="00C261B9" w:rsidRPr="00385ECB" w:rsidRDefault="009F5C60" w:rsidP="00E16EBA">
      <w:pPr>
        <w:spacing w:after="0" w:line="360" w:lineRule="auto"/>
        <w:ind w:left="0" w:firstLine="0"/>
        <w:jc w:val="center"/>
        <w:rPr>
          <w:rFonts w:ascii="Arial" w:hAnsi="Arial" w:cs="Arial"/>
          <w:sz w:val="24"/>
          <w:szCs w:val="24"/>
          <w:lang w:val="en-GB"/>
          <w:rPrChange w:id="3860" w:author="Admin" w:date="2016-10-18T16:05:00Z">
            <w:rPr>
              <w:lang w:val="en-GB"/>
            </w:rPr>
          </w:rPrChange>
        </w:rPr>
        <w:pPrChange w:id="3861" w:author="Admin" w:date="2016-10-18T16:25:00Z">
          <w:pPr>
            <w:spacing w:after="319" w:line="259" w:lineRule="auto"/>
            <w:ind w:left="1296" w:firstLine="0"/>
            <w:jc w:val="left"/>
          </w:pPr>
        </w:pPrChange>
      </w:pPr>
      <w:r w:rsidRPr="00385ECB">
        <w:rPr>
          <w:rFonts w:ascii="Arial" w:hAnsi="Arial" w:cs="Arial"/>
          <w:noProof/>
          <w:sz w:val="24"/>
          <w:szCs w:val="24"/>
          <w:rPrChange w:id="3862" w:author="Admin" w:date="2016-10-18T16:05:00Z">
            <w:rPr>
              <w:rFonts w:ascii="Arial" w:hAnsi="Arial" w:cs="Arial"/>
              <w:noProof/>
              <w:sz w:val="24"/>
              <w:szCs w:val="24"/>
            </w:rPr>
          </w:rPrChange>
        </w:rPr>
        <w:drawing>
          <wp:inline distT="0" distB="0" distL="0" distR="0" wp14:anchorId="1B6D5AD6" wp14:editId="00EFC3F8">
            <wp:extent cx="4476750" cy="1514475"/>
            <wp:effectExtent l="0" t="0" r="0" b="9525"/>
            <wp:docPr id="35"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76750" cy="1514475"/>
                    </a:xfrm>
                    <a:prstGeom prst="rect">
                      <a:avLst/>
                    </a:prstGeom>
                    <a:noFill/>
                    <a:ln>
                      <a:noFill/>
                    </a:ln>
                  </pic:spPr>
                </pic:pic>
              </a:graphicData>
            </a:graphic>
          </wp:inline>
        </w:drawing>
      </w:r>
    </w:p>
    <w:p w14:paraId="282DAEFD" w14:textId="77777777" w:rsidR="00D12910" w:rsidRPr="00385ECB" w:rsidRDefault="00D12910" w:rsidP="00754AB6">
      <w:pPr>
        <w:spacing w:after="0" w:line="360" w:lineRule="auto"/>
        <w:ind w:left="0" w:firstLine="0"/>
        <w:rPr>
          <w:ins w:id="3863" w:author="Admin" w:date="2016-10-18T16:40:00Z"/>
          <w:rFonts w:ascii="Arial" w:hAnsi="Arial" w:cs="Arial"/>
          <w:sz w:val="24"/>
          <w:szCs w:val="24"/>
          <w:lang w:val="en-GB"/>
        </w:rPr>
        <w:pPrChange w:id="3864" w:author="Admin" w:date="2016-10-18T16:11:00Z">
          <w:pPr>
            <w:spacing w:after="228" w:line="262" w:lineRule="auto"/>
            <w:ind w:right="97"/>
            <w:jc w:val="center"/>
          </w:pPr>
        </w:pPrChange>
      </w:pPr>
    </w:p>
    <w:p w14:paraId="7B9EEB6F" w14:textId="77777777" w:rsidR="005142B7" w:rsidRPr="00385ECB" w:rsidRDefault="007D0309" w:rsidP="005142B7">
      <w:pPr>
        <w:pStyle w:val="Caption"/>
        <w:rPr>
          <w:ins w:id="3865" w:author="Admin" w:date="2016-10-18T16:26:00Z"/>
          <w:sz w:val="24"/>
          <w:szCs w:val="24"/>
          <w:lang w:val="en-GB"/>
        </w:rPr>
        <w:pPrChange w:id="3866" w:author="Admin" w:date="2016-11-01T19:49:00Z">
          <w:pPr>
            <w:spacing w:after="228" w:line="262" w:lineRule="auto"/>
            <w:ind w:right="97"/>
            <w:jc w:val="center"/>
          </w:pPr>
        </w:pPrChange>
      </w:pPr>
      <w:del w:id="3867" w:author="Admin" w:date="2016-11-01T19:49:00Z">
        <w:r w:rsidRPr="00385ECB" w:rsidDel="005142B7">
          <w:rPr>
            <w:sz w:val="24"/>
            <w:szCs w:val="24"/>
            <w:lang w:val="en-GB"/>
            <w:rPrChange w:id="3868" w:author="Admin" w:date="2016-10-18T16:05:00Z">
              <w:rPr>
                <w:lang w:val="en-GB"/>
              </w:rPr>
            </w:rPrChange>
          </w:rPr>
          <w:delText>Figure 6.16: Feed up design with cutaway and top view to illustrate how it operates.</w:delText>
        </w:r>
      </w:del>
      <w:ins w:id="3869" w:author="Admin" w:date="2016-11-01T19:49:00Z">
        <w:r w:rsidR="005142B7" w:rsidRPr="00385ECB">
          <w:rPr>
            <w:lang w:val="en-GB"/>
          </w:rPr>
          <w:t>Figure 6.16: Feed up design with cutaway and top view to illustrate how it operates.</w:t>
        </w:r>
      </w:ins>
    </w:p>
    <w:p w14:paraId="1ABB0520" w14:textId="77777777" w:rsidR="00E16EBA" w:rsidRPr="00385ECB" w:rsidRDefault="00E16EBA" w:rsidP="00754AB6">
      <w:pPr>
        <w:spacing w:after="0" w:line="360" w:lineRule="auto"/>
        <w:ind w:left="0" w:firstLine="0"/>
        <w:rPr>
          <w:rFonts w:ascii="Arial" w:hAnsi="Arial" w:cs="Arial"/>
          <w:sz w:val="24"/>
          <w:szCs w:val="24"/>
          <w:lang w:val="en-GB"/>
          <w:rPrChange w:id="3870" w:author="Admin" w:date="2016-10-18T16:05:00Z">
            <w:rPr>
              <w:lang w:val="en-GB"/>
            </w:rPr>
          </w:rPrChange>
        </w:rPr>
        <w:pPrChange w:id="3871" w:author="Admin" w:date="2016-10-18T16:11:00Z">
          <w:pPr>
            <w:spacing w:after="228" w:line="262" w:lineRule="auto"/>
            <w:ind w:right="97"/>
            <w:jc w:val="center"/>
          </w:pPr>
        </w:pPrChange>
      </w:pPr>
    </w:p>
    <w:p w14:paraId="13C06396" w14:textId="77777777" w:rsidR="00C261B9" w:rsidRDefault="007D0309" w:rsidP="00754AB6">
      <w:pPr>
        <w:spacing w:after="0" w:line="360" w:lineRule="auto"/>
        <w:ind w:left="0" w:firstLine="0"/>
        <w:rPr>
          <w:rFonts w:ascii="Arial" w:hAnsi="Arial" w:cs="Arial"/>
          <w:sz w:val="24"/>
          <w:szCs w:val="24"/>
          <w:lang w:val="en-GB"/>
        </w:rPr>
        <w:pPrChange w:id="3872" w:author="Admin" w:date="2016-10-18T16:11:00Z">
          <w:pPr>
            <w:ind w:left="1"/>
          </w:pPr>
        </w:pPrChange>
      </w:pPr>
      <w:r w:rsidRPr="00385ECB">
        <w:rPr>
          <w:rFonts w:ascii="Arial" w:hAnsi="Arial" w:cs="Arial"/>
          <w:sz w:val="24"/>
          <w:szCs w:val="24"/>
          <w:lang w:val="en-GB"/>
          <w:rPrChange w:id="3873" w:author="Admin" w:date="2016-10-18T16:05:00Z">
            <w:rPr>
              <w:lang w:val="en-GB"/>
            </w:rPr>
          </w:rPrChange>
        </w:rPr>
        <w:t>This design originated from using a feed screw to push the components up. That was deemed inefficient</w:t>
      </w:r>
      <w:r w:rsidR="00B96D23">
        <w:rPr>
          <w:rFonts w:ascii="Arial" w:hAnsi="Arial" w:cs="Arial"/>
          <w:sz w:val="24"/>
          <w:szCs w:val="24"/>
          <w:lang w:val="en-GB"/>
        </w:rPr>
        <w:t>,</w:t>
      </w:r>
      <w:r w:rsidRPr="00385ECB">
        <w:rPr>
          <w:rFonts w:ascii="Arial" w:hAnsi="Arial" w:cs="Arial"/>
          <w:sz w:val="24"/>
          <w:szCs w:val="24"/>
          <w:lang w:val="en-GB"/>
          <w:rPrChange w:id="3874" w:author="Admin" w:date="2016-10-18T16:05:00Z">
            <w:rPr>
              <w:lang w:val="en-GB"/>
            </w:rPr>
          </w:rPrChange>
        </w:rPr>
        <w:t xml:space="preserve"> as it would require a lot of space to house the delivery mechanism with a feed screw and </w:t>
      </w:r>
      <w:del w:id="3875" w:author="Admin" w:date="2016-10-18T16:52:00Z">
        <w:r w:rsidRPr="00385ECB" w:rsidDel="00686EE4">
          <w:rPr>
            <w:rFonts w:ascii="Arial" w:hAnsi="Arial" w:cs="Arial"/>
            <w:sz w:val="24"/>
            <w:szCs w:val="24"/>
            <w:lang w:val="en-GB"/>
            <w:rPrChange w:id="3876" w:author="Admin" w:date="2016-10-18T16:05:00Z">
              <w:rPr>
                <w:lang w:val="en-GB"/>
              </w:rPr>
            </w:rPrChange>
          </w:rPr>
          <w:delText>a</w:delText>
        </w:r>
      </w:del>
      <w:ins w:id="3877" w:author="Admin" w:date="2016-10-18T16:52:00Z">
        <w:r w:rsidR="00686EE4" w:rsidRPr="00385ECB">
          <w:rPr>
            <w:rFonts w:ascii="Arial" w:hAnsi="Arial" w:cs="Arial"/>
            <w:sz w:val="24"/>
            <w:szCs w:val="24"/>
            <w:lang w:val="en-GB"/>
          </w:rPr>
          <w:t>an</w:t>
        </w:r>
      </w:ins>
      <w:r w:rsidRPr="00385ECB">
        <w:rPr>
          <w:rFonts w:ascii="Arial" w:hAnsi="Arial" w:cs="Arial"/>
          <w:sz w:val="24"/>
          <w:szCs w:val="24"/>
          <w:lang w:val="en-GB"/>
          <w:rPrChange w:id="3878" w:author="Admin" w:date="2016-10-18T16:05:00Z">
            <w:rPr>
              <w:lang w:val="en-GB"/>
            </w:rPr>
          </w:rPrChange>
        </w:rPr>
        <w:t xml:space="preserve"> IC tube. The solution</w:t>
      </w:r>
      <w:r w:rsidR="00003BDA">
        <w:rPr>
          <w:rFonts w:ascii="Arial" w:hAnsi="Arial" w:cs="Arial"/>
          <w:sz w:val="24"/>
          <w:szCs w:val="24"/>
          <w:lang w:val="en-GB"/>
        </w:rPr>
        <w:t>,</w:t>
      </w:r>
      <w:r w:rsidRPr="00385ECB">
        <w:rPr>
          <w:rFonts w:ascii="Arial" w:hAnsi="Arial" w:cs="Arial"/>
          <w:sz w:val="24"/>
          <w:szCs w:val="24"/>
          <w:lang w:val="en-GB"/>
          <w:rPrChange w:id="3879" w:author="Admin" w:date="2016-10-18T16:05:00Z">
            <w:rPr>
              <w:lang w:val="en-GB"/>
            </w:rPr>
          </w:rPrChange>
        </w:rPr>
        <w:t xml:space="preserve"> as illustrated in Figure 6.16</w:t>
      </w:r>
      <w:r w:rsidR="00003BDA">
        <w:rPr>
          <w:rFonts w:ascii="Arial" w:hAnsi="Arial" w:cs="Arial"/>
          <w:sz w:val="24"/>
          <w:szCs w:val="24"/>
          <w:lang w:val="en-GB"/>
        </w:rPr>
        <w:t>,</w:t>
      </w:r>
      <w:r w:rsidR="00B96D23">
        <w:rPr>
          <w:rFonts w:ascii="Arial" w:hAnsi="Arial" w:cs="Arial"/>
          <w:sz w:val="24"/>
          <w:szCs w:val="24"/>
          <w:lang w:val="en-GB"/>
        </w:rPr>
        <w:t xml:space="preserve"> was</w:t>
      </w:r>
      <w:r w:rsidRPr="00385ECB">
        <w:rPr>
          <w:rFonts w:ascii="Arial" w:hAnsi="Arial" w:cs="Arial"/>
          <w:sz w:val="24"/>
          <w:szCs w:val="24"/>
          <w:lang w:val="en-GB"/>
          <w:rPrChange w:id="3880" w:author="Admin" w:date="2016-10-18T16:05:00Z">
            <w:rPr>
              <w:lang w:val="en-GB"/>
            </w:rPr>
          </w:rPrChange>
        </w:rPr>
        <w:t xml:space="preserve"> to use a</w:t>
      </w:r>
      <w:r w:rsidR="00003BDA">
        <w:rPr>
          <w:rFonts w:ascii="Arial" w:hAnsi="Arial" w:cs="Arial"/>
          <w:sz w:val="24"/>
          <w:szCs w:val="24"/>
          <w:lang w:val="en-GB"/>
        </w:rPr>
        <w:t xml:space="preserve"> timing belt with a small plate-</w:t>
      </w:r>
      <w:r w:rsidRPr="00385ECB">
        <w:rPr>
          <w:rFonts w:ascii="Arial" w:hAnsi="Arial" w:cs="Arial"/>
          <w:sz w:val="24"/>
          <w:szCs w:val="24"/>
          <w:lang w:val="en-GB"/>
          <w:rPrChange w:id="3881" w:author="Admin" w:date="2016-10-18T16:05:00Z">
            <w:rPr>
              <w:lang w:val="en-GB"/>
            </w:rPr>
          </w:rPrChange>
        </w:rPr>
        <w:t>like attachment that would gradually push the components in the component tube up as the timing belt progresses. The component would reach the top of the tube and be pushed out and fall. This fall would be controlled by tilting the mechanism in a specific direction so the fall could be predictable. The timing belt would be driven by a stepper motor with pulleys</w:t>
      </w:r>
      <w:r w:rsidR="00003BDA">
        <w:rPr>
          <w:rFonts w:ascii="Arial" w:hAnsi="Arial" w:cs="Arial"/>
          <w:sz w:val="24"/>
          <w:szCs w:val="24"/>
          <w:lang w:val="en-GB"/>
        </w:rPr>
        <w:t>,</w:t>
      </w:r>
      <w:r w:rsidRPr="00385ECB">
        <w:rPr>
          <w:rFonts w:ascii="Arial" w:hAnsi="Arial" w:cs="Arial"/>
          <w:sz w:val="24"/>
          <w:szCs w:val="24"/>
          <w:lang w:val="en-GB"/>
          <w:rPrChange w:id="3882" w:author="Admin" w:date="2016-10-18T16:05:00Z">
            <w:rPr>
              <w:lang w:val="en-GB"/>
            </w:rPr>
          </w:rPrChange>
        </w:rPr>
        <w:t xml:space="preserve"> as the fine movement from a stepper motor would provide the accuracy needed. The steps could be counted to determine how far the plate was up the tube and how far it needed to travel to dispense a component.</w:t>
      </w:r>
    </w:p>
    <w:p w14:paraId="56B9257E" w14:textId="77777777" w:rsidR="00B96D23" w:rsidRPr="00385ECB" w:rsidRDefault="00B96D23" w:rsidP="00B96D23">
      <w:pPr>
        <w:spacing w:after="0" w:line="360" w:lineRule="auto"/>
        <w:ind w:left="0" w:firstLine="0"/>
        <w:rPr>
          <w:ins w:id="3883" w:author="Admin" w:date="2016-10-18T16:26:00Z"/>
          <w:rFonts w:ascii="Arial" w:hAnsi="Arial" w:cs="Arial"/>
          <w:sz w:val="24"/>
          <w:szCs w:val="24"/>
          <w:lang w:val="en-GB"/>
        </w:rPr>
      </w:pPr>
    </w:p>
    <w:p w14:paraId="17E02EDD" w14:textId="77777777" w:rsidR="00C261B9" w:rsidRPr="00385ECB" w:rsidRDefault="007D0309" w:rsidP="00754AB6">
      <w:pPr>
        <w:spacing w:after="0" w:line="360" w:lineRule="auto"/>
        <w:ind w:left="0" w:firstLine="0"/>
        <w:rPr>
          <w:ins w:id="3884" w:author="Admin" w:date="2016-10-18T16:26:00Z"/>
          <w:rFonts w:ascii="Arial" w:hAnsi="Arial" w:cs="Arial"/>
          <w:sz w:val="24"/>
          <w:szCs w:val="24"/>
          <w:lang w:val="en-GB"/>
        </w:rPr>
        <w:pPrChange w:id="3885" w:author="Admin" w:date="2016-10-18T16:11:00Z">
          <w:pPr>
            <w:spacing w:after="723"/>
            <w:ind w:left="1"/>
          </w:pPr>
        </w:pPrChange>
      </w:pPr>
      <w:r w:rsidRPr="00385ECB">
        <w:rPr>
          <w:rFonts w:ascii="Arial" w:hAnsi="Arial" w:cs="Arial"/>
          <w:sz w:val="24"/>
          <w:szCs w:val="24"/>
          <w:lang w:val="en-GB"/>
          <w:rPrChange w:id="3886" w:author="Admin" w:date="2016-10-18T16:05:00Z">
            <w:rPr>
              <w:lang w:val="en-GB"/>
            </w:rPr>
          </w:rPrChange>
        </w:rPr>
        <w:t xml:space="preserve">The reason why this design was not </w:t>
      </w:r>
      <w:del w:id="3887" w:author="Admin" w:date="2016-10-18T16:52:00Z">
        <w:r w:rsidRPr="00385ECB" w:rsidDel="00686EE4">
          <w:rPr>
            <w:rFonts w:ascii="Arial" w:hAnsi="Arial" w:cs="Arial"/>
            <w:sz w:val="24"/>
            <w:szCs w:val="24"/>
            <w:lang w:val="en-GB"/>
            <w:rPrChange w:id="3888" w:author="Admin" w:date="2016-10-18T16:05:00Z">
              <w:rPr>
                <w:lang w:val="en-GB"/>
              </w:rPr>
            </w:rPrChange>
          </w:rPr>
          <w:delText>favored</w:delText>
        </w:r>
      </w:del>
      <w:ins w:id="3889" w:author="Admin" w:date="2016-10-18T16:52:00Z">
        <w:r w:rsidR="00686EE4" w:rsidRPr="00385ECB">
          <w:rPr>
            <w:rFonts w:ascii="Arial" w:hAnsi="Arial" w:cs="Arial"/>
            <w:sz w:val="24"/>
            <w:szCs w:val="24"/>
            <w:lang w:val="en-GB"/>
          </w:rPr>
          <w:t>favoured</w:t>
        </w:r>
      </w:ins>
      <w:r w:rsidRPr="00385ECB">
        <w:rPr>
          <w:rFonts w:ascii="Arial" w:hAnsi="Arial" w:cs="Arial"/>
          <w:sz w:val="24"/>
          <w:szCs w:val="24"/>
          <w:lang w:val="en-GB"/>
          <w:rPrChange w:id="3890" w:author="Admin" w:date="2016-10-18T16:05:00Z">
            <w:rPr>
              <w:lang w:val="en-GB"/>
            </w:rPr>
          </w:rPrChange>
        </w:rPr>
        <w:t xml:space="preserve"> was because of its complexity and the fact that a modified component tube would be </w:t>
      </w:r>
      <w:r w:rsidR="00B96D23">
        <w:rPr>
          <w:rFonts w:ascii="Arial" w:hAnsi="Arial" w:cs="Arial"/>
          <w:sz w:val="24"/>
          <w:szCs w:val="24"/>
          <w:lang w:val="en-GB"/>
        </w:rPr>
        <w:t>required</w:t>
      </w:r>
      <w:r w:rsidRPr="00385ECB">
        <w:rPr>
          <w:rFonts w:ascii="Arial" w:hAnsi="Arial" w:cs="Arial"/>
          <w:sz w:val="24"/>
          <w:szCs w:val="24"/>
          <w:lang w:val="en-GB"/>
          <w:rPrChange w:id="3891" w:author="Admin" w:date="2016-10-18T16:05:00Z">
            <w:rPr>
              <w:lang w:val="en-GB"/>
            </w:rPr>
          </w:rPrChange>
        </w:rPr>
        <w:t>. This modified component tube would be fixed and the restocking process would entail manually putting components in</w:t>
      </w:r>
      <w:r w:rsidR="00B96D23">
        <w:rPr>
          <w:rFonts w:ascii="Arial" w:hAnsi="Arial" w:cs="Arial"/>
          <w:sz w:val="24"/>
          <w:szCs w:val="24"/>
          <w:lang w:val="en-GB"/>
        </w:rPr>
        <w:t>to</w:t>
      </w:r>
      <w:r w:rsidRPr="00385ECB">
        <w:rPr>
          <w:rFonts w:ascii="Arial" w:hAnsi="Arial" w:cs="Arial"/>
          <w:sz w:val="24"/>
          <w:szCs w:val="24"/>
          <w:lang w:val="en-GB"/>
          <w:rPrChange w:id="3892" w:author="Admin" w:date="2016-10-18T16:05:00Z">
            <w:rPr>
              <w:lang w:val="en-GB"/>
            </w:rPr>
          </w:rPrChange>
        </w:rPr>
        <w:t xml:space="preserve"> this tube. The complexity stemmed from the mounting</w:t>
      </w:r>
      <w:r w:rsidR="00003BDA">
        <w:rPr>
          <w:rFonts w:ascii="Arial" w:hAnsi="Arial" w:cs="Arial"/>
          <w:sz w:val="24"/>
          <w:szCs w:val="24"/>
          <w:lang w:val="en-GB"/>
        </w:rPr>
        <w:t>,</w:t>
      </w:r>
      <w:r w:rsidRPr="00385ECB">
        <w:rPr>
          <w:rFonts w:ascii="Arial" w:hAnsi="Arial" w:cs="Arial"/>
          <w:sz w:val="24"/>
          <w:szCs w:val="24"/>
          <w:lang w:val="en-GB"/>
          <w:rPrChange w:id="3893" w:author="Admin" w:date="2016-10-18T16:05:00Z">
            <w:rPr>
              <w:lang w:val="en-GB"/>
            </w:rPr>
          </w:rPrChange>
        </w:rPr>
        <w:t xml:space="preserve"> </w:t>
      </w:r>
      <w:r w:rsidR="00003BDA">
        <w:rPr>
          <w:rFonts w:ascii="Arial" w:hAnsi="Arial" w:cs="Arial"/>
          <w:sz w:val="24"/>
          <w:szCs w:val="24"/>
          <w:lang w:val="en-GB"/>
        </w:rPr>
        <w:t xml:space="preserve">and </w:t>
      </w:r>
      <w:r w:rsidRPr="00385ECB">
        <w:rPr>
          <w:rFonts w:ascii="Arial" w:hAnsi="Arial" w:cs="Arial"/>
          <w:sz w:val="24"/>
          <w:szCs w:val="24"/>
          <w:lang w:val="en-GB"/>
          <w:rPrChange w:id="3894" w:author="Admin" w:date="2016-10-18T16:05:00Z">
            <w:rPr>
              <w:lang w:val="en-GB"/>
            </w:rPr>
          </w:rPrChange>
        </w:rPr>
        <w:t>although trivial</w:t>
      </w:r>
      <w:r w:rsidR="00003BDA">
        <w:rPr>
          <w:rFonts w:ascii="Arial" w:hAnsi="Arial" w:cs="Arial"/>
          <w:sz w:val="24"/>
          <w:szCs w:val="24"/>
          <w:lang w:val="en-GB"/>
        </w:rPr>
        <w:t>,</w:t>
      </w:r>
      <w:r w:rsidRPr="00385ECB">
        <w:rPr>
          <w:rFonts w:ascii="Arial" w:hAnsi="Arial" w:cs="Arial"/>
          <w:sz w:val="24"/>
          <w:szCs w:val="24"/>
          <w:lang w:val="en-GB"/>
          <w:rPrChange w:id="3895" w:author="Admin" w:date="2016-10-18T16:05:00Z">
            <w:rPr>
              <w:lang w:val="en-GB"/>
            </w:rPr>
          </w:rPrChange>
        </w:rPr>
        <w:t xml:space="preserve"> </w:t>
      </w:r>
      <w:r w:rsidR="00003BDA">
        <w:rPr>
          <w:rFonts w:ascii="Arial" w:hAnsi="Arial" w:cs="Arial"/>
          <w:sz w:val="24"/>
          <w:szCs w:val="24"/>
          <w:lang w:val="en-GB"/>
        </w:rPr>
        <w:t xml:space="preserve">it </w:t>
      </w:r>
      <w:r w:rsidRPr="00385ECB">
        <w:rPr>
          <w:rFonts w:ascii="Arial" w:hAnsi="Arial" w:cs="Arial"/>
          <w:sz w:val="24"/>
          <w:szCs w:val="24"/>
          <w:lang w:val="en-GB"/>
          <w:rPrChange w:id="3896" w:author="Admin" w:date="2016-10-18T16:05:00Z">
            <w:rPr>
              <w:lang w:val="en-GB"/>
            </w:rPr>
          </w:rPrChange>
        </w:rPr>
        <w:t xml:space="preserve">would be more complicated than the previously discussed solutions. This design may have had some advantages as it was designed to be </w:t>
      </w:r>
      <w:del w:id="3897" w:author="Admin" w:date="2016-10-18T16:52:00Z">
        <w:r w:rsidRPr="00385ECB" w:rsidDel="00686EE4">
          <w:rPr>
            <w:rFonts w:ascii="Arial" w:hAnsi="Arial" w:cs="Arial"/>
            <w:sz w:val="24"/>
            <w:szCs w:val="24"/>
            <w:lang w:val="en-GB"/>
            <w:rPrChange w:id="3898" w:author="Admin" w:date="2016-10-18T16:05:00Z">
              <w:rPr>
                <w:lang w:val="en-GB"/>
              </w:rPr>
            </w:rPrChange>
          </w:rPr>
          <w:delText>non component</w:delText>
        </w:r>
      </w:del>
      <w:ins w:id="3899" w:author="Admin" w:date="2016-10-18T16:52:00Z">
        <w:r w:rsidR="00686EE4" w:rsidRPr="00385ECB">
          <w:rPr>
            <w:rFonts w:ascii="Arial" w:hAnsi="Arial" w:cs="Arial"/>
            <w:sz w:val="24"/>
            <w:szCs w:val="24"/>
            <w:lang w:val="en-GB"/>
          </w:rPr>
          <w:t>non-component</w:t>
        </w:r>
      </w:ins>
      <w:r w:rsidRPr="00385ECB">
        <w:rPr>
          <w:rFonts w:ascii="Arial" w:hAnsi="Arial" w:cs="Arial"/>
          <w:sz w:val="24"/>
          <w:szCs w:val="24"/>
          <w:lang w:val="en-GB"/>
          <w:rPrChange w:id="3900" w:author="Admin" w:date="2016-10-18T16:05:00Z">
            <w:rPr>
              <w:lang w:val="en-GB"/>
            </w:rPr>
          </w:rPrChange>
        </w:rPr>
        <w:t xml:space="preserve"> specific</w:t>
      </w:r>
      <w:r w:rsidR="00003BDA">
        <w:rPr>
          <w:rFonts w:ascii="Arial" w:hAnsi="Arial" w:cs="Arial"/>
          <w:sz w:val="24"/>
          <w:szCs w:val="24"/>
          <w:lang w:val="en-GB"/>
        </w:rPr>
        <w:t>,</w:t>
      </w:r>
      <w:r w:rsidRPr="00385ECB">
        <w:rPr>
          <w:rFonts w:ascii="Arial" w:hAnsi="Arial" w:cs="Arial"/>
          <w:sz w:val="24"/>
          <w:szCs w:val="24"/>
          <w:lang w:val="en-GB"/>
          <w:rPrChange w:id="3901" w:author="Admin" w:date="2016-10-18T16:05:00Z">
            <w:rPr>
              <w:lang w:val="en-GB"/>
            </w:rPr>
          </w:rPrChange>
        </w:rPr>
        <w:t xml:space="preserve"> meaning one design could satisfy the specifications of multiple package sizes. The success of the horizontal roller </w:t>
      </w:r>
      <w:r w:rsidR="00003BDA">
        <w:rPr>
          <w:rFonts w:ascii="Arial" w:hAnsi="Arial" w:cs="Arial"/>
          <w:sz w:val="24"/>
          <w:szCs w:val="24"/>
          <w:lang w:val="en-GB"/>
        </w:rPr>
        <w:t>is the main reason why the feed-</w:t>
      </w:r>
      <w:r w:rsidRPr="00385ECB">
        <w:rPr>
          <w:rFonts w:ascii="Arial" w:hAnsi="Arial" w:cs="Arial"/>
          <w:sz w:val="24"/>
          <w:szCs w:val="24"/>
          <w:lang w:val="en-GB"/>
          <w:rPrChange w:id="3902" w:author="Admin" w:date="2016-10-18T16:05:00Z">
            <w:rPr>
              <w:lang w:val="en-GB"/>
            </w:rPr>
          </w:rPrChange>
        </w:rPr>
        <w:t>up design was never tested.</w:t>
      </w:r>
    </w:p>
    <w:p w14:paraId="0E7290D5" w14:textId="77777777" w:rsidR="00E16EBA" w:rsidRPr="00385ECB" w:rsidRDefault="00E16EBA" w:rsidP="00754AB6">
      <w:pPr>
        <w:spacing w:after="0" w:line="360" w:lineRule="auto"/>
        <w:ind w:left="0" w:firstLine="0"/>
        <w:rPr>
          <w:rFonts w:ascii="Arial" w:hAnsi="Arial" w:cs="Arial"/>
          <w:sz w:val="24"/>
          <w:szCs w:val="24"/>
          <w:lang w:val="en-GB"/>
          <w:rPrChange w:id="3903" w:author="Admin" w:date="2016-10-18T16:05:00Z">
            <w:rPr>
              <w:lang w:val="en-GB"/>
            </w:rPr>
          </w:rPrChange>
        </w:rPr>
        <w:pPrChange w:id="3904" w:author="Admin" w:date="2016-10-18T16:11:00Z">
          <w:pPr>
            <w:spacing w:after="723"/>
            <w:ind w:left="1"/>
          </w:pPr>
        </w:pPrChange>
      </w:pPr>
    </w:p>
    <w:p w14:paraId="5C2AE5DD" w14:textId="77777777" w:rsidR="00C261B9" w:rsidRPr="00385ECB" w:rsidRDefault="007D0309" w:rsidP="00754AB6">
      <w:pPr>
        <w:pStyle w:val="Heading2"/>
        <w:spacing w:after="0" w:line="360" w:lineRule="auto"/>
        <w:ind w:left="0" w:firstLine="0"/>
        <w:jc w:val="both"/>
        <w:rPr>
          <w:ins w:id="3905" w:author="Admin" w:date="2016-10-18T16:40:00Z"/>
          <w:lang w:val="en-GB"/>
        </w:rPr>
        <w:pPrChange w:id="3906" w:author="Admin" w:date="2016-10-18T16:11:00Z">
          <w:pPr>
            <w:spacing w:after="723"/>
            <w:ind w:left="1"/>
          </w:pPr>
        </w:pPrChange>
      </w:pPr>
      <w:bookmarkStart w:id="3907" w:name="_Toc44067"/>
      <w:del w:id="3908" w:author="Admin" w:date="2016-10-18T16:26:00Z">
        <w:r w:rsidRPr="00385ECB" w:rsidDel="00E16EBA">
          <w:rPr>
            <w:rFonts w:eastAsia="Calibri"/>
            <w:lang w:val="en-GB"/>
            <w:rPrChange w:id="3909" w:author="Admin" w:date="2016-10-18T16:05:00Z">
              <w:rPr>
                <w:rFonts w:ascii="Calibri" w:eastAsia="Calibri" w:hAnsi="Calibri" w:cs="Calibri"/>
                <w:b/>
                <w:lang w:val="en-GB"/>
              </w:rPr>
            </w:rPrChange>
          </w:rPr>
          <w:tab/>
        </w:r>
      </w:del>
      <w:r w:rsidR="00E16EBA" w:rsidRPr="00385ECB">
        <w:rPr>
          <w:lang w:val="en-GB"/>
        </w:rPr>
        <w:t>6.3</w:t>
      </w:r>
      <w:r w:rsidR="00E16EBA" w:rsidRPr="00385ECB">
        <w:rPr>
          <w:lang w:val="en-GB"/>
        </w:rPr>
        <w:tab/>
        <w:t>ENCLOSURE</w:t>
      </w:r>
      <w:bookmarkEnd w:id="3907"/>
    </w:p>
    <w:p w14:paraId="74C128BF" w14:textId="77777777" w:rsidR="00D12910" w:rsidRPr="00385ECB" w:rsidRDefault="00D12910" w:rsidP="001C1ABF">
      <w:pPr>
        <w:rPr>
          <w:lang w:val="en-GB"/>
        </w:rPr>
      </w:pPr>
    </w:p>
    <w:p w14:paraId="314522F2" w14:textId="77777777" w:rsidR="00C261B9" w:rsidRPr="00385ECB" w:rsidRDefault="007D0309" w:rsidP="00754AB6">
      <w:pPr>
        <w:spacing w:after="0" w:line="360" w:lineRule="auto"/>
        <w:ind w:left="0" w:firstLine="0"/>
        <w:rPr>
          <w:ins w:id="3910" w:author="Admin" w:date="2016-10-18T16:26:00Z"/>
          <w:rFonts w:ascii="Arial" w:hAnsi="Arial" w:cs="Arial"/>
          <w:sz w:val="24"/>
          <w:szCs w:val="24"/>
          <w:lang w:val="en-GB"/>
        </w:rPr>
        <w:pPrChange w:id="3911" w:author="Admin" w:date="2016-10-18T16:11:00Z">
          <w:pPr>
            <w:ind w:left="1"/>
          </w:pPr>
        </w:pPrChange>
      </w:pPr>
      <w:r w:rsidRPr="00385ECB">
        <w:rPr>
          <w:rFonts w:ascii="Arial" w:hAnsi="Arial" w:cs="Arial"/>
          <w:sz w:val="24"/>
          <w:szCs w:val="24"/>
          <w:lang w:val="en-GB"/>
          <w:rPrChange w:id="3912" w:author="Admin" w:date="2016-10-18T16:05:00Z">
            <w:rPr>
              <w:lang w:val="en-GB"/>
            </w:rPr>
          </w:rPrChange>
        </w:rPr>
        <w:t xml:space="preserve">This section presents the design of the enclosure that would house the delivery mechanism and </w:t>
      </w:r>
      <w:r w:rsidR="00CA7217">
        <w:rPr>
          <w:rFonts w:ascii="Arial" w:hAnsi="Arial" w:cs="Arial"/>
          <w:sz w:val="24"/>
          <w:szCs w:val="24"/>
          <w:lang w:val="en-GB"/>
        </w:rPr>
        <w:t xml:space="preserve">all the </w:t>
      </w:r>
      <w:r w:rsidRPr="00385ECB">
        <w:rPr>
          <w:rFonts w:ascii="Arial" w:hAnsi="Arial" w:cs="Arial"/>
          <w:sz w:val="24"/>
          <w:szCs w:val="24"/>
          <w:lang w:val="en-GB"/>
          <w:rPrChange w:id="3913" w:author="Admin" w:date="2016-10-18T16:05:00Z">
            <w:rPr>
              <w:lang w:val="en-GB"/>
            </w:rPr>
          </w:rPrChange>
        </w:rPr>
        <w:t xml:space="preserve">electronics that made up the Vending Machine. The enclosure design started with a frame to attach all the components and supports </w:t>
      </w:r>
      <w:r w:rsidR="00003BDA">
        <w:rPr>
          <w:rFonts w:ascii="Arial" w:hAnsi="Arial" w:cs="Arial"/>
          <w:sz w:val="24"/>
          <w:szCs w:val="24"/>
          <w:lang w:val="en-GB"/>
        </w:rPr>
        <w:t>required</w:t>
      </w:r>
      <w:r w:rsidR="00CA7217">
        <w:rPr>
          <w:rFonts w:ascii="Arial" w:hAnsi="Arial" w:cs="Arial"/>
          <w:sz w:val="24"/>
          <w:szCs w:val="24"/>
          <w:lang w:val="en-GB"/>
        </w:rPr>
        <w:t xml:space="preserve"> to</w:t>
      </w:r>
      <w:r w:rsidRPr="00385ECB">
        <w:rPr>
          <w:rFonts w:ascii="Arial" w:hAnsi="Arial" w:cs="Arial"/>
          <w:sz w:val="24"/>
          <w:szCs w:val="24"/>
          <w:lang w:val="en-GB"/>
          <w:rPrChange w:id="3914" w:author="Admin" w:date="2016-10-18T16:05:00Z">
            <w:rPr>
              <w:lang w:val="en-GB"/>
            </w:rPr>
          </w:rPrChange>
        </w:rPr>
        <w:t>. The frame was divided into two sections</w:t>
      </w:r>
      <w:r w:rsidR="00CA7217">
        <w:rPr>
          <w:rFonts w:ascii="Arial" w:hAnsi="Arial" w:cs="Arial"/>
          <w:sz w:val="24"/>
          <w:szCs w:val="24"/>
          <w:lang w:val="en-GB"/>
        </w:rPr>
        <w:t xml:space="preserve"> in order</w:t>
      </w:r>
      <w:r w:rsidRPr="00385ECB">
        <w:rPr>
          <w:rFonts w:ascii="Arial" w:hAnsi="Arial" w:cs="Arial"/>
          <w:sz w:val="24"/>
          <w:szCs w:val="24"/>
          <w:lang w:val="en-GB"/>
          <w:rPrChange w:id="3915" w:author="Admin" w:date="2016-10-18T16:05:00Z">
            <w:rPr>
              <w:lang w:val="en-GB"/>
            </w:rPr>
          </w:rPrChange>
        </w:rPr>
        <w:t xml:space="preserve"> to determine the measurements. Th</w:t>
      </w:r>
      <w:r w:rsidR="00003BDA">
        <w:rPr>
          <w:rFonts w:ascii="Arial" w:hAnsi="Arial" w:cs="Arial"/>
          <w:sz w:val="24"/>
          <w:szCs w:val="24"/>
          <w:lang w:val="en-GB"/>
        </w:rPr>
        <w:t>e</w:t>
      </w:r>
      <w:r w:rsidRPr="00385ECB">
        <w:rPr>
          <w:rFonts w:ascii="Arial" w:hAnsi="Arial" w:cs="Arial"/>
          <w:sz w:val="24"/>
          <w:szCs w:val="24"/>
          <w:lang w:val="en-GB"/>
          <w:rPrChange w:id="3916" w:author="Admin" w:date="2016-10-18T16:05:00Z">
            <w:rPr>
              <w:lang w:val="en-GB"/>
            </w:rPr>
          </w:rPrChange>
        </w:rPr>
        <w:t xml:space="preserve"> bottom section would be for a guide slope for components to fall down </w:t>
      </w:r>
      <w:r w:rsidR="00CA7217">
        <w:rPr>
          <w:rFonts w:ascii="Arial" w:hAnsi="Arial" w:cs="Arial"/>
          <w:sz w:val="24"/>
          <w:szCs w:val="24"/>
          <w:lang w:val="en-GB"/>
        </w:rPr>
        <w:t>in</w:t>
      </w:r>
      <w:r w:rsidRPr="00385ECB">
        <w:rPr>
          <w:rFonts w:ascii="Arial" w:hAnsi="Arial" w:cs="Arial"/>
          <w:sz w:val="24"/>
          <w:szCs w:val="24"/>
          <w:lang w:val="en-GB"/>
          <w:rPrChange w:id="3917" w:author="Admin" w:date="2016-10-18T16:05:00Z">
            <w:rPr>
              <w:lang w:val="en-GB"/>
            </w:rPr>
          </w:rPrChange>
        </w:rPr>
        <w:t>to a compartment for the user to collect their order. The upper section would be the compartment housing the interior parts of the Vending Machine.</w:t>
      </w:r>
    </w:p>
    <w:p w14:paraId="445A659F" w14:textId="2650FC5D" w:rsidR="00C261B9" w:rsidRPr="00385ECB" w:rsidRDefault="009F5C60" w:rsidP="00E16EBA">
      <w:pPr>
        <w:spacing w:after="0" w:line="360" w:lineRule="auto"/>
        <w:ind w:left="0" w:firstLine="0"/>
        <w:jc w:val="center"/>
        <w:rPr>
          <w:rFonts w:ascii="Arial" w:hAnsi="Arial" w:cs="Arial"/>
          <w:sz w:val="24"/>
          <w:szCs w:val="24"/>
          <w:lang w:val="en-GB"/>
          <w:rPrChange w:id="3918" w:author="Admin" w:date="2016-10-18T16:05:00Z">
            <w:rPr>
              <w:lang w:val="en-GB"/>
            </w:rPr>
          </w:rPrChange>
        </w:rPr>
        <w:pPrChange w:id="3919" w:author="Admin" w:date="2016-10-18T16:26:00Z">
          <w:pPr>
            <w:spacing w:after="319" w:line="259" w:lineRule="auto"/>
            <w:ind w:left="240" w:firstLine="0"/>
            <w:jc w:val="left"/>
          </w:pPr>
        </w:pPrChange>
      </w:pPr>
      <w:r w:rsidRPr="00385ECB">
        <w:rPr>
          <w:rFonts w:ascii="Arial" w:hAnsi="Arial" w:cs="Arial"/>
          <w:noProof/>
          <w:sz w:val="24"/>
          <w:szCs w:val="24"/>
          <w:rPrChange w:id="3920" w:author="Admin" w:date="2016-10-18T16:05:00Z">
            <w:rPr>
              <w:rFonts w:ascii="Arial" w:hAnsi="Arial" w:cs="Arial"/>
              <w:noProof/>
              <w:sz w:val="24"/>
              <w:szCs w:val="24"/>
            </w:rPr>
          </w:rPrChange>
        </w:rPr>
        <w:drawing>
          <wp:inline distT="0" distB="0" distL="0" distR="0" wp14:anchorId="4D4271D3" wp14:editId="480942B5">
            <wp:extent cx="5819775" cy="2971800"/>
            <wp:effectExtent l="0" t="0" r="9525" b="0"/>
            <wp:docPr id="36"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19775" cy="2971800"/>
                    </a:xfrm>
                    <a:prstGeom prst="rect">
                      <a:avLst/>
                    </a:prstGeom>
                    <a:noFill/>
                    <a:ln>
                      <a:noFill/>
                    </a:ln>
                  </pic:spPr>
                </pic:pic>
              </a:graphicData>
            </a:graphic>
          </wp:inline>
        </w:drawing>
      </w:r>
    </w:p>
    <w:p w14:paraId="5AF95815" w14:textId="77777777" w:rsidR="00D12910" w:rsidRPr="00385ECB" w:rsidRDefault="00D12910" w:rsidP="00754AB6">
      <w:pPr>
        <w:spacing w:after="0" w:line="360" w:lineRule="auto"/>
        <w:ind w:left="0" w:firstLine="0"/>
        <w:rPr>
          <w:ins w:id="3921" w:author="Admin" w:date="2016-10-18T16:40:00Z"/>
          <w:rFonts w:ascii="Arial" w:hAnsi="Arial" w:cs="Arial"/>
          <w:sz w:val="24"/>
          <w:szCs w:val="24"/>
          <w:lang w:val="en-GB"/>
        </w:rPr>
        <w:pPrChange w:id="3922" w:author="Admin" w:date="2016-10-18T16:11:00Z">
          <w:pPr>
            <w:spacing w:after="380" w:line="262" w:lineRule="auto"/>
            <w:ind w:right="97"/>
            <w:jc w:val="center"/>
          </w:pPr>
        </w:pPrChange>
      </w:pPr>
    </w:p>
    <w:p w14:paraId="2AB4F6DF" w14:textId="77777777" w:rsidR="005142B7" w:rsidRPr="00385ECB" w:rsidRDefault="007D0309" w:rsidP="005142B7">
      <w:pPr>
        <w:pStyle w:val="Caption"/>
        <w:rPr>
          <w:ins w:id="3923" w:author="Admin" w:date="2016-10-18T16:26:00Z"/>
          <w:sz w:val="24"/>
          <w:szCs w:val="24"/>
          <w:lang w:val="en-GB"/>
        </w:rPr>
        <w:pPrChange w:id="3924" w:author="Admin" w:date="2016-11-01T19:49:00Z">
          <w:pPr>
            <w:spacing w:after="380" w:line="262" w:lineRule="auto"/>
            <w:ind w:right="97"/>
            <w:jc w:val="center"/>
          </w:pPr>
        </w:pPrChange>
      </w:pPr>
      <w:del w:id="3925" w:author="Admin" w:date="2016-11-01T19:49:00Z">
        <w:r w:rsidRPr="00385ECB" w:rsidDel="005142B7">
          <w:rPr>
            <w:sz w:val="24"/>
            <w:szCs w:val="24"/>
            <w:lang w:val="en-GB"/>
            <w:rPrChange w:id="3926" w:author="Admin" w:date="2016-10-18T16:05:00Z">
              <w:rPr>
                <w:lang w:val="en-GB"/>
              </w:rPr>
            </w:rPrChange>
          </w:rPr>
          <w:delText>Figure 6.17: Frame of the enclosure illustrating the upper and lower compartments.</w:delText>
        </w:r>
      </w:del>
      <w:ins w:id="3927" w:author="Admin" w:date="2016-11-01T19:49:00Z">
        <w:r w:rsidR="005142B7" w:rsidRPr="00385ECB">
          <w:rPr>
            <w:lang w:val="en-GB"/>
          </w:rPr>
          <w:t>Figure 6.17: Frame of the enclosure illustrating the upper and lower compartments.</w:t>
        </w:r>
      </w:ins>
    </w:p>
    <w:p w14:paraId="7B6F894C" w14:textId="77777777" w:rsidR="00C261B9" w:rsidRPr="00385ECB" w:rsidRDefault="007D0309" w:rsidP="00754AB6">
      <w:pPr>
        <w:spacing w:after="0" w:line="360" w:lineRule="auto"/>
        <w:ind w:left="0" w:firstLine="0"/>
        <w:rPr>
          <w:rFonts w:ascii="Arial" w:hAnsi="Arial" w:cs="Arial"/>
          <w:sz w:val="24"/>
          <w:szCs w:val="24"/>
          <w:lang w:val="en-GB"/>
          <w:rPrChange w:id="3928" w:author="Admin" w:date="2016-10-18T16:05:00Z">
            <w:rPr>
              <w:lang w:val="en-GB"/>
            </w:rPr>
          </w:rPrChange>
        </w:rPr>
        <w:pPrChange w:id="3929" w:author="Admin" w:date="2016-10-18T16:11:00Z">
          <w:pPr>
            <w:spacing w:after="0"/>
            <w:ind w:left="1"/>
          </w:pPr>
        </w:pPrChange>
      </w:pPr>
      <w:r w:rsidRPr="00385ECB">
        <w:rPr>
          <w:rFonts w:ascii="Arial" w:hAnsi="Arial" w:cs="Arial"/>
          <w:sz w:val="24"/>
          <w:szCs w:val="24"/>
          <w:lang w:val="en-GB"/>
          <w:rPrChange w:id="3930" w:author="Admin" w:date="2016-10-18T16:05:00Z">
            <w:rPr>
              <w:lang w:val="en-GB"/>
            </w:rPr>
          </w:rPrChange>
        </w:rPr>
        <w:t>The ”Upper Compartment” of the frame</w:t>
      </w:r>
      <w:r w:rsidR="00C33067">
        <w:rPr>
          <w:rFonts w:ascii="Arial" w:hAnsi="Arial" w:cs="Arial"/>
          <w:sz w:val="24"/>
          <w:szCs w:val="24"/>
          <w:lang w:val="en-GB"/>
        </w:rPr>
        <w:t xml:space="preserve">, </w:t>
      </w:r>
      <w:r w:rsidR="00C33067" w:rsidRPr="00385ECB">
        <w:rPr>
          <w:rFonts w:ascii="Arial" w:hAnsi="Arial" w:cs="Arial"/>
          <w:sz w:val="24"/>
          <w:szCs w:val="24"/>
          <w:lang w:val="en-GB"/>
          <w:rPrChange w:id="3931" w:author="Admin" w:date="2016-10-18T16:05:00Z">
            <w:rPr>
              <w:lang w:val="en-GB"/>
            </w:rPr>
          </w:rPrChange>
        </w:rPr>
        <w:t xml:space="preserve">as </w:t>
      </w:r>
      <w:del w:id="3932" w:author="Admin" w:date="2016-10-18T16:52:00Z">
        <w:r w:rsidR="00C33067" w:rsidRPr="00385ECB" w:rsidDel="00686EE4">
          <w:rPr>
            <w:rFonts w:ascii="Arial" w:hAnsi="Arial" w:cs="Arial"/>
            <w:sz w:val="24"/>
            <w:szCs w:val="24"/>
            <w:lang w:val="en-GB"/>
            <w:rPrChange w:id="3933" w:author="Admin" w:date="2016-10-18T16:05:00Z">
              <w:rPr>
                <w:lang w:val="en-GB"/>
              </w:rPr>
            </w:rPrChange>
          </w:rPr>
          <w:delText>illutrated</w:delText>
        </w:r>
      </w:del>
      <w:ins w:id="3934" w:author="Admin" w:date="2016-10-18T16:52:00Z">
        <w:r w:rsidR="00C33067" w:rsidRPr="00385ECB">
          <w:rPr>
            <w:rFonts w:ascii="Arial" w:hAnsi="Arial" w:cs="Arial"/>
            <w:sz w:val="24"/>
            <w:szCs w:val="24"/>
            <w:lang w:val="en-GB"/>
          </w:rPr>
          <w:t>illustrated</w:t>
        </w:r>
      </w:ins>
      <w:r w:rsidR="00C33067">
        <w:rPr>
          <w:rFonts w:ascii="Arial" w:hAnsi="Arial" w:cs="Arial"/>
          <w:sz w:val="24"/>
          <w:szCs w:val="24"/>
          <w:lang w:val="en-GB"/>
        </w:rPr>
        <w:t xml:space="preserve"> in Figure 6.17,</w:t>
      </w:r>
      <w:r w:rsidRPr="00385ECB">
        <w:rPr>
          <w:rFonts w:ascii="Arial" w:hAnsi="Arial" w:cs="Arial"/>
          <w:sz w:val="24"/>
          <w:szCs w:val="24"/>
          <w:lang w:val="en-GB"/>
          <w:rPrChange w:id="3935" w:author="Admin" w:date="2016-10-18T16:05:00Z">
            <w:rPr>
              <w:lang w:val="en-GB"/>
            </w:rPr>
          </w:rPrChange>
        </w:rPr>
        <w:t xml:space="preserve"> was designed to fit </w:t>
      </w:r>
      <w:r w:rsidR="00003BDA">
        <w:rPr>
          <w:rFonts w:ascii="Arial" w:hAnsi="Arial" w:cs="Arial"/>
          <w:sz w:val="24"/>
          <w:szCs w:val="24"/>
          <w:lang w:val="en-GB"/>
        </w:rPr>
        <w:t xml:space="preserve">the tallest delivery mechanism, </w:t>
      </w:r>
      <w:r w:rsidRPr="00385ECB">
        <w:rPr>
          <w:rFonts w:ascii="Arial" w:hAnsi="Arial" w:cs="Arial"/>
          <w:sz w:val="24"/>
          <w:szCs w:val="24"/>
          <w:lang w:val="en-GB"/>
          <w:rPrChange w:id="3936" w:author="Admin" w:date="2016-10-18T16:05:00Z">
            <w:rPr>
              <w:lang w:val="en-GB"/>
            </w:rPr>
          </w:rPrChange>
        </w:rPr>
        <w:t>being the DIP 20 dispenser and the longe</w:t>
      </w:r>
      <w:r w:rsidR="00C33067">
        <w:rPr>
          <w:rFonts w:ascii="Arial" w:hAnsi="Arial" w:cs="Arial"/>
          <w:sz w:val="24"/>
          <w:szCs w:val="24"/>
          <w:lang w:val="en-GB"/>
        </w:rPr>
        <w:t>st measured component tube plus</w:t>
      </w:r>
      <w:r w:rsidRPr="00385ECB">
        <w:rPr>
          <w:rFonts w:ascii="Arial" w:hAnsi="Arial" w:cs="Arial"/>
          <w:sz w:val="24"/>
          <w:szCs w:val="24"/>
          <w:lang w:val="en-GB"/>
          <w:rPrChange w:id="3937" w:author="Admin" w:date="2016-10-18T16:05:00Z">
            <w:rPr>
              <w:lang w:val="en-GB"/>
            </w:rPr>
          </w:rPrChange>
        </w:rPr>
        <w:t xml:space="preserve"> a little room for error </w:t>
      </w:r>
      <w:r w:rsidR="00CA7217">
        <w:rPr>
          <w:rFonts w:ascii="Arial" w:hAnsi="Arial" w:cs="Arial"/>
          <w:sz w:val="24"/>
          <w:szCs w:val="24"/>
          <w:lang w:val="en-GB"/>
        </w:rPr>
        <w:t>as well as</w:t>
      </w:r>
      <w:r w:rsidRPr="00385ECB">
        <w:rPr>
          <w:rFonts w:ascii="Arial" w:hAnsi="Arial" w:cs="Arial"/>
          <w:sz w:val="24"/>
          <w:szCs w:val="24"/>
          <w:lang w:val="en-GB"/>
          <w:rPrChange w:id="3938" w:author="Admin" w:date="2016-10-18T16:05:00Z">
            <w:rPr>
              <w:lang w:val="en-GB"/>
            </w:rPr>
          </w:rPrChange>
        </w:rPr>
        <w:t xml:space="preserve"> potentially taller component tubes. The DIP 20 dis</w:t>
      </w:r>
      <w:r w:rsidR="00003BDA">
        <w:rPr>
          <w:rFonts w:ascii="Arial" w:hAnsi="Arial" w:cs="Arial"/>
          <w:sz w:val="24"/>
          <w:szCs w:val="24"/>
          <w:lang w:val="en-GB"/>
        </w:rPr>
        <w:t>penser measured in at about 100</w:t>
      </w:r>
      <w:r w:rsidR="00CA7217">
        <w:rPr>
          <w:rFonts w:ascii="Arial" w:hAnsi="Arial" w:cs="Arial"/>
          <w:sz w:val="24"/>
          <w:szCs w:val="24"/>
          <w:lang w:val="en-GB"/>
        </w:rPr>
        <w:t>mm</w:t>
      </w:r>
      <w:r w:rsidRPr="00385ECB">
        <w:rPr>
          <w:rFonts w:ascii="Arial" w:hAnsi="Arial" w:cs="Arial"/>
          <w:sz w:val="24"/>
          <w:szCs w:val="24"/>
          <w:lang w:val="en-GB"/>
          <w:rPrChange w:id="3939" w:author="Admin" w:date="2016-10-18T16:05:00Z">
            <w:rPr>
              <w:lang w:val="en-GB"/>
            </w:rPr>
          </w:rPrChange>
        </w:rPr>
        <w:t xml:space="preserve"> from the base to th</w:t>
      </w:r>
      <w:r w:rsidR="00746E65">
        <w:rPr>
          <w:rFonts w:ascii="Arial" w:hAnsi="Arial" w:cs="Arial"/>
          <w:sz w:val="24"/>
          <w:szCs w:val="24"/>
          <w:lang w:val="en-GB"/>
        </w:rPr>
        <w:t>e top of the housing structure. T</w:t>
      </w:r>
      <w:r w:rsidRPr="00385ECB">
        <w:rPr>
          <w:rFonts w:ascii="Arial" w:hAnsi="Arial" w:cs="Arial"/>
          <w:sz w:val="24"/>
          <w:szCs w:val="24"/>
          <w:lang w:val="en-GB"/>
          <w:rPrChange w:id="3940" w:author="Admin" w:date="2016-10-18T16:05:00Z">
            <w:rPr>
              <w:lang w:val="en-GB"/>
            </w:rPr>
          </w:rPrChange>
        </w:rPr>
        <w:t>he tallest componen</w:t>
      </w:r>
      <w:r w:rsidR="00746E65">
        <w:rPr>
          <w:rFonts w:ascii="Arial" w:hAnsi="Arial" w:cs="Arial"/>
          <w:sz w:val="24"/>
          <w:szCs w:val="24"/>
          <w:lang w:val="en-GB"/>
        </w:rPr>
        <w:t>t tube measured in at about 600</w:t>
      </w:r>
      <w:r w:rsidRPr="00385ECB">
        <w:rPr>
          <w:rFonts w:ascii="Arial" w:hAnsi="Arial" w:cs="Arial"/>
          <w:sz w:val="24"/>
          <w:szCs w:val="24"/>
          <w:lang w:val="en-GB"/>
          <w:rPrChange w:id="3941" w:author="Admin" w:date="2016-10-18T16:05:00Z">
            <w:rPr>
              <w:lang w:val="en-GB"/>
            </w:rPr>
          </w:rPrChange>
        </w:rPr>
        <w:t>mm</w:t>
      </w:r>
      <w:r w:rsidR="00CA7217">
        <w:rPr>
          <w:rFonts w:ascii="Arial" w:hAnsi="Arial" w:cs="Arial"/>
          <w:sz w:val="24"/>
          <w:szCs w:val="24"/>
          <w:lang w:val="en-GB"/>
        </w:rPr>
        <w:t>,</w:t>
      </w:r>
      <w:r w:rsidRPr="00385ECB">
        <w:rPr>
          <w:rFonts w:ascii="Arial" w:hAnsi="Arial" w:cs="Arial"/>
          <w:sz w:val="24"/>
          <w:szCs w:val="24"/>
          <w:lang w:val="en-GB"/>
          <w:rPrChange w:id="3942" w:author="Admin" w:date="2016-10-18T16:05:00Z">
            <w:rPr>
              <w:lang w:val="en-GB"/>
            </w:rPr>
          </w:rPrChange>
        </w:rPr>
        <w:t xml:space="preserve"> with an addition</w:t>
      </w:r>
      <w:r w:rsidR="00C33067">
        <w:rPr>
          <w:rFonts w:ascii="Arial" w:hAnsi="Arial" w:cs="Arial"/>
          <w:sz w:val="24"/>
          <w:szCs w:val="24"/>
          <w:lang w:val="en-GB"/>
        </w:rPr>
        <w:t>al</w:t>
      </w:r>
      <w:r w:rsidR="00746E65">
        <w:rPr>
          <w:rFonts w:ascii="Arial" w:hAnsi="Arial" w:cs="Arial"/>
          <w:sz w:val="24"/>
          <w:szCs w:val="24"/>
          <w:lang w:val="en-GB"/>
        </w:rPr>
        <w:t xml:space="preserve"> 150</w:t>
      </w:r>
      <w:r w:rsidRPr="00385ECB">
        <w:rPr>
          <w:rFonts w:ascii="Arial" w:hAnsi="Arial" w:cs="Arial"/>
          <w:sz w:val="24"/>
          <w:szCs w:val="24"/>
          <w:lang w:val="en-GB"/>
          <w:rPrChange w:id="3943" w:author="Admin" w:date="2016-10-18T16:05:00Z">
            <w:rPr>
              <w:lang w:val="en-GB"/>
            </w:rPr>
          </w:rPrChange>
        </w:rPr>
        <w:t>m</w:t>
      </w:r>
      <w:r w:rsidR="00746E65">
        <w:rPr>
          <w:rFonts w:ascii="Arial" w:hAnsi="Arial" w:cs="Arial"/>
          <w:sz w:val="24"/>
          <w:szCs w:val="24"/>
          <w:lang w:val="en-GB"/>
        </w:rPr>
        <w:t>m for potentially longer tubes and 10</w:t>
      </w:r>
      <w:r w:rsidRPr="00385ECB">
        <w:rPr>
          <w:rFonts w:ascii="Arial" w:hAnsi="Arial" w:cs="Arial"/>
          <w:sz w:val="24"/>
          <w:szCs w:val="24"/>
          <w:lang w:val="en-GB"/>
          <w:rPrChange w:id="3944" w:author="Admin" w:date="2016-10-18T16:05:00Z">
            <w:rPr>
              <w:lang w:val="en-GB"/>
            </w:rPr>
          </w:rPrChange>
        </w:rPr>
        <w:t xml:space="preserve">mm for error, leading to </w:t>
      </w:r>
      <w:del w:id="3945" w:author="Admin" w:date="2016-10-18T16:52:00Z">
        <w:r w:rsidRPr="00385ECB" w:rsidDel="00686EE4">
          <w:rPr>
            <w:rFonts w:ascii="Arial" w:hAnsi="Arial" w:cs="Arial"/>
            <w:sz w:val="24"/>
            <w:szCs w:val="24"/>
            <w:lang w:val="en-GB"/>
            <w:rPrChange w:id="3946" w:author="Admin" w:date="2016-10-18T16:05:00Z">
              <w:rPr>
                <w:lang w:val="en-GB"/>
              </w:rPr>
            </w:rPrChange>
          </w:rPr>
          <w:delText>a</w:delText>
        </w:r>
      </w:del>
      <w:ins w:id="3947" w:author="Admin" w:date="2016-10-18T16:52:00Z">
        <w:r w:rsidR="00686EE4" w:rsidRPr="00385ECB">
          <w:rPr>
            <w:rFonts w:ascii="Arial" w:hAnsi="Arial" w:cs="Arial"/>
            <w:sz w:val="24"/>
            <w:szCs w:val="24"/>
            <w:lang w:val="en-GB"/>
          </w:rPr>
          <w:t>an</w:t>
        </w:r>
      </w:ins>
      <w:r w:rsidRPr="00385ECB">
        <w:rPr>
          <w:rFonts w:ascii="Arial" w:hAnsi="Arial" w:cs="Arial"/>
          <w:sz w:val="24"/>
          <w:szCs w:val="24"/>
          <w:lang w:val="en-GB"/>
          <w:rPrChange w:id="3948" w:author="Admin" w:date="2016-10-18T16:05:00Z">
            <w:rPr>
              <w:lang w:val="en-GB"/>
            </w:rPr>
          </w:rPrChange>
        </w:rPr>
        <w:t xml:space="preserve"> </w:t>
      </w:r>
      <w:r w:rsidR="00746E65">
        <w:rPr>
          <w:rFonts w:ascii="Arial" w:hAnsi="Arial" w:cs="Arial"/>
          <w:sz w:val="24"/>
          <w:szCs w:val="24"/>
          <w:lang w:val="en-GB"/>
        </w:rPr>
        <w:t>upper compartment height of 860</w:t>
      </w:r>
      <w:r w:rsidRPr="00385ECB">
        <w:rPr>
          <w:rFonts w:ascii="Arial" w:hAnsi="Arial" w:cs="Arial"/>
          <w:sz w:val="24"/>
          <w:szCs w:val="24"/>
          <w:lang w:val="en-GB"/>
          <w:rPrChange w:id="3949" w:author="Admin" w:date="2016-10-18T16:05:00Z">
            <w:rPr>
              <w:lang w:val="en-GB"/>
            </w:rPr>
          </w:rPrChange>
        </w:rPr>
        <w:t xml:space="preserve">mm. The width of the enclosure was determined by the space </w:t>
      </w:r>
      <w:r w:rsidR="00CA7217">
        <w:rPr>
          <w:rFonts w:ascii="Arial" w:hAnsi="Arial" w:cs="Arial"/>
          <w:sz w:val="24"/>
          <w:szCs w:val="24"/>
          <w:lang w:val="en-GB"/>
        </w:rPr>
        <w:t>required</w:t>
      </w:r>
      <w:r w:rsidRPr="00385ECB">
        <w:rPr>
          <w:rFonts w:ascii="Arial" w:hAnsi="Arial" w:cs="Arial"/>
          <w:sz w:val="24"/>
          <w:szCs w:val="24"/>
          <w:lang w:val="en-GB"/>
          <w:rPrChange w:id="3950" w:author="Admin" w:date="2016-10-18T16:05:00Z">
            <w:rPr>
              <w:lang w:val="en-GB"/>
            </w:rPr>
          </w:rPrChange>
        </w:rPr>
        <w:t xml:space="preserve"> to fit 3 rows of dispensers in the Vending Machine</w:t>
      </w:r>
      <w:r w:rsidR="00746E65">
        <w:rPr>
          <w:rFonts w:ascii="Arial" w:hAnsi="Arial" w:cs="Arial"/>
          <w:sz w:val="24"/>
          <w:szCs w:val="24"/>
          <w:lang w:val="en-GB"/>
        </w:rPr>
        <w:t>,</w:t>
      </w:r>
      <w:r w:rsidRPr="00385ECB">
        <w:rPr>
          <w:rFonts w:ascii="Arial" w:hAnsi="Arial" w:cs="Arial"/>
          <w:sz w:val="24"/>
          <w:szCs w:val="24"/>
          <w:lang w:val="en-GB"/>
          <w:rPrChange w:id="3951" w:author="Admin" w:date="2016-10-18T16:05:00Z">
            <w:rPr>
              <w:lang w:val="en-GB"/>
            </w:rPr>
          </w:rPrChange>
        </w:rPr>
        <w:t xml:space="preserve"> leading to a width that wa</w:t>
      </w:r>
      <w:r w:rsidR="00746E65">
        <w:rPr>
          <w:rFonts w:ascii="Arial" w:hAnsi="Arial" w:cs="Arial"/>
          <w:sz w:val="24"/>
          <w:szCs w:val="24"/>
          <w:lang w:val="en-GB"/>
        </w:rPr>
        <w:t xml:space="preserve">s rounded </w:t>
      </w:r>
      <w:r w:rsidR="00CA7217">
        <w:rPr>
          <w:rFonts w:ascii="Arial" w:hAnsi="Arial" w:cs="Arial"/>
          <w:sz w:val="24"/>
          <w:szCs w:val="24"/>
          <w:lang w:val="en-GB"/>
        </w:rPr>
        <w:t xml:space="preserve">off </w:t>
      </w:r>
      <w:r w:rsidR="00746E65">
        <w:rPr>
          <w:rFonts w:ascii="Arial" w:hAnsi="Arial" w:cs="Arial"/>
          <w:sz w:val="24"/>
          <w:szCs w:val="24"/>
          <w:lang w:val="en-GB"/>
        </w:rPr>
        <w:t>to 600mm. The “</w:t>
      </w:r>
      <w:r w:rsidRPr="00385ECB">
        <w:rPr>
          <w:rFonts w:ascii="Arial" w:hAnsi="Arial" w:cs="Arial"/>
          <w:sz w:val="24"/>
          <w:szCs w:val="24"/>
          <w:lang w:val="en-GB"/>
          <w:rPrChange w:id="3952" w:author="Admin" w:date="2016-10-18T16:05:00Z">
            <w:rPr>
              <w:lang w:val="en-GB"/>
            </w:rPr>
          </w:rPrChange>
        </w:rPr>
        <w:t>Lower Compartment” was designed to fit a sloped piece of aluminium that would guide</w:t>
      </w:r>
      <w:r w:rsidR="00746E65">
        <w:rPr>
          <w:rFonts w:ascii="Arial" w:hAnsi="Arial" w:cs="Arial"/>
          <w:sz w:val="24"/>
          <w:szCs w:val="24"/>
          <w:lang w:val="en-GB"/>
        </w:rPr>
        <w:t xml:space="preserve"> the dispensed components to a “</w:t>
      </w:r>
      <w:r w:rsidRPr="00385ECB">
        <w:rPr>
          <w:rFonts w:ascii="Arial" w:hAnsi="Arial" w:cs="Arial"/>
          <w:sz w:val="24"/>
          <w:szCs w:val="24"/>
          <w:lang w:val="en-GB"/>
          <w:rPrChange w:id="3953" w:author="Admin" w:date="2016-10-18T16:05:00Z">
            <w:rPr>
              <w:lang w:val="en-GB"/>
            </w:rPr>
          </w:rPrChange>
        </w:rPr>
        <w:t xml:space="preserve">Bucket”, </w:t>
      </w:r>
      <w:del w:id="3954" w:author="Admin" w:date="2016-10-18T16:48:00Z">
        <w:r w:rsidRPr="00385ECB" w:rsidDel="00686EE4">
          <w:rPr>
            <w:rFonts w:ascii="Arial" w:hAnsi="Arial" w:cs="Arial"/>
            <w:sz w:val="24"/>
            <w:szCs w:val="24"/>
            <w:lang w:val="en-GB"/>
            <w:rPrChange w:id="3955" w:author="Admin" w:date="2016-10-18T16:05:00Z">
              <w:rPr>
                <w:lang w:val="en-GB"/>
              </w:rPr>
            </w:rPrChange>
          </w:rPr>
          <w:delText>labeled</w:delText>
        </w:r>
      </w:del>
      <w:ins w:id="3956" w:author="Admin" w:date="2016-10-18T16:48:00Z">
        <w:r w:rsidR="00686EE4" w:rsidRPr="00385ECB">
          <w:rPr>
            <w:rFonts w:ascii="Arial" w:hAnsi="Arial" w:cs="Arial"/>
            <w:sz w:val="24"/>
            <w:szCs w:val="24"/>
            <w:lang w:val="en-GB"/>
          </w:rPr>
          <w:t>labelled</w:t>
        </w:r>
      </w:ins>
      <w:r w:rsidRPr="00385ECB">
        <w:rPr>
          <w:rFonts w:ascii="Arial" w:hAnsi="Arial" w:cs="Arial"/>
          <w:sz w:val="24"/>
          <w:szCs w:val="24"/>
          <w:lang w:val="en-GB"/>
          <w:rPrChange w:id="3957" w:author="Admin" w:date="2016-10-18T16:05:00Z">
            <w:rPr>
              <w:lang w:val="en-GB"/>
            </w:rPr>
          </w:rPrChange>
        </w:rPr>
        <w:t xml:space="preserve"> in the top view, accessible to the user to collect the component. This sloped piece of aluminium is illustrated in Figure 6.18.</w:t>
      </w:r>
    </w:p>
    <w:p w14:paraId="00F322F9" w14:textId="72226967" w:rsidR="00C261B9" w:rsidRPr="00385ECB" w:rsidRDefault="009F5C60" w:rsidP="00E16EBA">
      <w:pPr>
        <w:spacing w:after="0" w:line="360" w:lineRule="auto"/>
        <w:ind w:left="0" w:firstLine="0"/>
        <w:jc w:val="center"/>
        <w:rPr>
          <w:rFonts w:ascii="Arial" w:hAnsi="Arial" w:cs="Arial"/>
          <w:sz w:val="24"/>
          <w:szCs w:val="24"/>
          <w:lang w:val="en-GB"/>
          <w:rPrChange w:id="3958" w:author="Admin" w:date="2016-10-18T16:05:00Z">
            <w:rPr>
              <w:lang w:val="en-GB"/>
            </w:rPr>
          </w:rPrChange>
        </w:rPr>
        <w:pPrChange w:id="3959" w:author="Admin" w:date="2016-10-18T16:26:00Z">
          <w:pPr>
            <w:spacing w:after="319" w:line="259" w:lineRule="auto"/>
            <w:ind w:left="2227" w:firstLine="0"/>
            <w:jc w:val="left"/>
          </w:pPr>
        </w:pPrChange>
      </w:pPr>
      <w:r w:rsidRPr="00385ECB">
        <w:rPr>
          <w:rFonts w:ascii="Arial" w:hAnsi="Arial" w:cs="Arial"/>
          <w:noProof/>
          <w:sz w:val="24"/>
          <w:szCs w:val="24"/>
          <w:rPrChange w:id="3960" w:author="Admin" w:date="2016-10-18T16:05:00Z">
            <w:rPr>
              <w:rFonts w:ascii="Arial" w:hAnsi="Arial" w:cs="Arial"/>
              <w:noProof/>
              <w:sz w:val="24"/>
              <w:szCs w:val="24"/>
            </w:rPr>
          </w:rPrChange>
        </w:rPr>
        <w:drawing>
          <wp:inline distT="0" distB="0" distL="0" distR="0" wp14:anchorId="09157A55" wp14:editId="4D6D38A1">
            <wp:extent cx="3295650" cy="2343150"/>
            <wp:effectExtent l="0" t="0" r="0" b="0"/>
            <wp:docPr id="37" name="Pictur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95650" cy="2343150"/>
                    </a:xfrm>
                    <a:prstGeom prst="rect">
                      <a:avLst/>
                    </a:prstGeom>
                    <a:noFill/>
                    <a:ln>
                      <a:noFill/>
                    </a:ln>
                  </pic:spPr>
                </pic:pic>
              </a:graphicData>
            </a:graphic>
          </wp:inline>
        </w:drawing>
      </w:r>
    </w:p>
    <w:p w14:paraId="0A914F66" w14:textId="77777777" w:rsidR="00D12910" w:rsidRPr="00385ECB" w:rsidRDefault="00D12910" w:rsidP="00754AB6">
      <w:pPr>
        <w:spacing w:after="0" w:line="360" w:lineRule="auto"/>
        <w:ind w:left="0" w:firstLine="0"/>
        <w:rPr>
          <w:ins w:id="3961" w:author="Admin" w:date="2016-10-18T16:40:00Z"/>
          <w:rFonts w:ascii="Arial" w:hAnsi="Arial" w:cs="Arial"/>
          <w:sz w:val="24"/>
          <w:szCs w:val="24"/>
          <w:lang w:val="en-GB"/>
        </w:rPr>
        <w:pPrChange w:id="3962" w:author="Admin" w:date="2016-10-18T16:11:00Z">
          <w:pPr>
            <w:spacing w:after="228" w:line="262" w:lineRule="auto"/>
            <w:ind w:right="97"/>
            <w:jc w:val="center"/>
          </w:pPr>
        </w:pPrChange>
      </w:pPr>
    </w:p>
    <w:p w14:paraId="039FC497" w14:textId="77777777" w:rsidR="005142B7" w:rsidRPr="00385ECB" w:rsidRDefault="007D0309" w:rsidP="005142B7">
      <w:pPr>
        <w:pStyle w:val="Caption"/>
        <w:rPr>
          <w:ins w:id="3963" w:author="Admin" w:date="2016-10-18T16:26:00Z"/>
          <w:sz w:val="24"/>
          <w:szCs w:val="24"/>
          <w:lang w:val="en-GB"/>
        </w:rPr>
        <w:pPrChange w:id="3964" w:author="Admin" w:date="2016-11-01T19:50:00Z">
          <w:pPr>
            <w:spacing w:after="228" w:line="262" w:lineRule="auto"/>
            <w:ind w:right="97"/>
            <w:jc w:val="center"/>
          </w:pPr>
        </w:pPrChange>
      </w:pPr>
      <w:del w:id="3965" w:author="Admin" w:date="2016-11-01T19:50:00Z">
        <w:r w:rsidRPr="00385ECB" w:rsidDel="005142B7">
          <w:rPr>
            <w:sz w:val="24"/>
            <w:szCs w:val="24"/>
            <w:lang w:val="en-GB"/>
            <w:rPrChange w:id="3966" w:author="Admin" w:date="2016-10-18T16:05:00Z">
              <w:rPr>
                <w:lang w:val="en-GB"/>
              </w:rPr>
            </w:rPrChange>
          </w:rPr>
          <w:delText>Figure 6.18: A detailed drawing of the sloped plate.</w:delText>
        </w:r>
      </w:del>
      <w:ins w:id="3967" w:author="Admin" w:date="2016-11-01T19:50:00Z">
        <w:r w:rsidR="005142B7" w:rsidRPr="00385ECB">
          <w:rPr>
            <w:lang w:val="en-GB"/>
          </w:rPr>
          <w:t>Figure 6.18: A detailed drawing of the sloped plate.</w:t>
        </w:r>
      </w:ins>
    </w:p>
    <w:p w14:paraId="23458D3E" w14:textId="77777777" w:rsidR="00E16EBA" w:rsidRPr="00385ECB" w:rsidRDefault="00E16EBA" w:rsidP="00754AB6">
      <w:pPr>
        <w:spacing w:after="0" w:line="360" w:lineRule="auto"/>
        <w:ind w:left="0" w:firstLine="0"/>
        <w:rPr>
          <w:rFonts w:ascii="Arial" w:hAnsi="Arial" w:cs="Arial"/>
          <w:sz w:val="24"/>
          <w:szCs w:val="24"/>
          <w:lang w:val="en-GB"/>
          <w:rPrChange w:id="3968" w:author="Admin" w:date="2016-10-18T16:05:00Z">
            <w:rPr>
              <w:lang w:val="en-GB"/>
            </w:rPr>
          </w:rPrChange>
        </w:rPr>
        <w:pPrChange w:id="3969" w:author="Admin" w:date="2016-10-18T16:11:00Z">
          <w:pPr>
            <w:spacing w:after="228" w:line="262" w:lineRule="auto"/>
            <w:ind w:right="97"/>
            <w:jc w:val="center"/>
          </w:pPr>
        </w:pPrChange>
      </w:pPr>
    </w:p>
    <w:p w14:paraId="3E483E15" w14:textId="77777777" w:rsidR="00C261B9" w:rsidRPr="00385ECB" w:rsidRDefault="007D0309" w:rsidP="00754AB6">
      <w:pPr>
        <w:spacing w:after="0" w:line="360" w:lineRule="auto"/>
        <w:ind w:left="0" w:firstLine="0"/>
        <w:rPr>
          <w:ins w:id="3970" w:author="Admin" w:date="2016-10-18T16:26:00Z"/>
          <w:rFonts w:ascii="Arial" w:hAnsi="Arial" w:cs="Arial"/>
          <w:sz w:val="24"/>
          <w:szCs w:val="24"/>
          <w:lang w:val="en-GB"/>
        </w:rPr>
        <w:pPrChange w:id="3971" w:author="Admin" w:date="2016-10-18T16:11:00Z">
          <w:pPr>
            <w:ind w:left="1"/>
          </w:pPr>
        </w:pPrChange>
      </w:pPr>
      <w:r w:rsidRPr="00385ECB">
        <w:rPr>
          <w:rFonts w:ascii="Arial" w:hAnsi="Arial" w:cs="Arial"/>
          <w:sz w:val="24"/>
          <w:szCs w:val="24"/>
          <w:lang w:val="en-GB"/>
          <w:rPrChange w:id="3972" w:author="Admin" w:date="2016-10-18T16:05:00Z">
            <w:rPr>
              <w:lang w:val="en-GB"/>
            </w:rPr>
          </w:rPrChange>
        </w:rPr>
        <w:t>This sloped plate was designed to have an angle of incline above 45</w:t>
      </w:r>
      <w:r w:rsidR="00746E65">
        <w:rPr>
          <w:rFonts w:ascii="Arial" w:hAnsi="Arial" w:cs="Arial"/>
          <w:sz w:val="24"/>
          <w:szCs w:val="24"/>
          <w:lang w:val="en-GB"/>
        </w:rPr>
        <w:t>˚</w:t>
      </w:r>
      <w:r w:rsidRPr="00385ECB">
        <w:rPr>
          <w:rFonts w:ascii="Arial" w:hAnsi="Arial" w:cs="Arial"/>
          <w:sz w:val="24"/>
          <w:szCs w:val="24"/>
          <w:lang w:val="en-GB"/>
          <w:rPrChange w:id="3973" w:author="Admin" w:date="2016-10-18T16:05:00Z">
            <w:rPr>
              <w:lang w:val="en-GB"/>
            </w:rPr>
          </w:rPrChange>
        </w:rPr>
        <w:t xml:space="preserve"> to ensure that components </w:t>
      </w:r>
      <w:r w:rsidR="00746E65" w:rsidRPr="00746E65">
        <w:rPr>
          <w:rFonts w:ascii="Arial" w:hAnsi="Arial" w:cs="Arial"/>
          <w:sz w:val="24"/>
          <w:szCs w:val="24"/>
          <w:lang w:val="en-GB"/>
        </w:rPr>
        <w:t>would not</w:t>
      </w:r>
      <w:r w:rsidRPr="00385ECB">
        <w:rPr>
          <w:rFonts w:ascii="Arial" w:hAnsi="Arial" w:cs="Arial"/>
          <w:sz w:val="24"/>
          <w:szCs w:val="24"/>
          <w:lang w:val="en-GB"/>
          <w:rPrChange w:id="3974" w:author="Admin" w:date="2016-10-18T16:05:00Z">
            <w:rPr>
              <w:lang w:val="en-GB"/>
            </w:rPr>
          </w:rPrChange>
        </w:rPr>
        <w:t xml:space="preserve"> be caught on the slope and fail to reach the bucket. For this reason</w:t>
      </w:r>
      <w:r w:rsidR="00746E65">
        <w:rPr>
          <w:rFonts w:ascii="Arial" w:hAnsi="Arial" w:cs="Arial"/>
          <w:sz w:val="24"/>
          <w:szCs w:val="24"/>
          <w:lang w:val="en-GB"/>
        </w:rPr>
        <w:t xml:space="preserve">, 50˚ </w:t>
      </w:r>
      <w:r w:rsidRPr="00385ECB">
        <w:rPr>
          <w:rFonts w:ascii="Arial" w:hAnsi="Arial" w:cs="Arial"/>
          <w:sz w:val="24"/>
          <w:szCs w:val="24"/>
          <w:lang w:val="en-GB"/>
          <w:rPrChange w:id="3975" w:author="Admin" w:date="2016-10-18T16:05:00Z">
            <w:rPr>
              <w:lang w:val="en-GB"/>
            </w:rPr>
          </w:rPrChange>
        </w:rPr>
        <w:t>was chosen. A render of the plate can be seen in Figure 6.18. The remaining dimensions were purely designed to</w:t>
      </w:r>
      <w:r w:rsidR="00746E65">
        <w:rPr>
          <w:rFonts w:ascii="Arial" w:hAnsi="Arial" w:cs="Arial"/>
          <w:sz w:val="24"/>
          <w:szCs w:val="24"/>
          <w:lang w:val="en-GB"/>
        </w:rPr>
        <w:t xml:space="preserve"> fit within the enclosure. The e</w:t>
      </w:r>
      <w:r w:rsidRPr="00385ECB">
        <w:rPr>
          <w:rFonts w:ascii="Arial" w:hAnsi="Arial" w:cs="Arial"/>
          <w:sz w:val="24"/>
          <w:szCs w:val="24"/>
          <w:lang w:val="en-GB"/>
          <w:rPrChange w:id="3976" w:author="Admin" w:date="2016-10-18T16:05:00Z">
            <w:rPr>
              <w:lang w:val="en-GB"/>
            </w:rPr>
          </w:rPrChange>
        </w:rPr>
        <w:t>nclosure casing was designed next. Aluminium sheets were used to cover the frame and prevent intentional tampering.</w:t>
      </w:r>
    </w:p>
    <w:p w14:paraId="74827073" w14:textId="77777777" w:rsidR="00E16EBA" w:rsidRPr="00385ECB" w:rsidRDefault="00E16EBA" w:rsidP="00754AB6">
      <w:pPr>
        <w:spacing w:after="0" w:line="360" w:lineRule="auto"/>
        <w:ind w:left="0" w:firstLine="0"/>
        <w:rPr>
          <w:rFonts w:ascii="Arial" w:hAnsi="Arial" w:cs="Arial"/>
          <w:sz w:val="24"/>
          <w:szCs w:val="24"/>
          <w:lang w:val="en-GB"/>
          <w:rPrChange w:id="3977" w:author="Admin" w:date="2016-10-18T16:05:00Z">
            <w:rPr>
              <w:lang w:val="en-GB"/>
            </w:rPr>
          </w:rPrChange>
        </w:rPr>
        <w:pPrChange w:id="3978" w:author="Admin" w:date="2016-10-18T16:11:00Z">
          <w:pPr>
            <w:ind w:left="1"/>
          </w:pPr>
        </w:pPrChange>
      </w:pPr>
    </w:p>
    <w:p w14:paraId="4B20D294" w14:textId="230CC63C" w:rsidR="00C261B9" w:rsidRPr="00385ECB" w:rsidRDefault="009F5C60" w:rsidP="00E16EBA">
      <w:pPr>
        <w:spacing w:after="0" w:line="360" w:lineRule="auto"/>
        <w:ind w:left="0" w:firstLine="0"/>
        <w:jc w:val="center"/>
        <w:rPr>
          <w:rFonts w:ascii="Arial" w:hAnsi="Arial" w:cs="Arial"/>
          <w:sz w:val="24"/>
          <w:szCs w:val="24"/>
          <w:lang w:val="en-GB"/>
          <w:rPrChange w:id="3979" w:author="Admin" w:date="2016-10-18T16:05:00Z">
            <w:rPr>
              <w:lang w:val="en-GB"/>
            </w:rPr>
          </w:rPrChange>
        </w:rPr>
        <w:pPrChange w:id="3980" w:author="Admin" w:date="2016-10-18T16:26:00Z">
          <w:pPr>
            <w:spacing w:after="319" w:line="259" w:lineRule="auto"/>
            <w:ind w:left="1745" w:firstLine="0"/>
            <w:jc w:val="left"/>
          </w:pPr>
        </w:pPrChange>
      </w:pPr>
      <w:r w:rsidRPr="00385ECB">
        <w:rPr>
          <w:rFonts w:ascii="Arial" w:hAnsi="Arial" w:cs="Arial"/>
          <w:noProof/>
          <w:sz w:val="24"/>
          <w:szCs w:val="24"/>
          <w:rPrChange w:id="3981" w:author="Admin" w:date="2016-10-18T16:05:00Z">
            <w:rPr>
              <w:rFonts w:ascii="Arial" w:hAnsi="Arial" w:cs="Arial"/>
              <w:noProof/>
              <w:sz w:val="24"/>
              <w:szCs w:val="24"/>
            </w:rPr>
          </w:rPrChange>
        </w:rPr>
        <w:drawing>
          <wp:inline distT="0" distB="0" distL="0" distR="0" wp14:anchorId="1802B7B8" wp14:editId="70BD23A1">
            <wp:extent cx="3905250" cy="2486025"/>
            <wp:effectExtent l="0" t="0" r="0" b="9525"/>
            <wp:docPr id="38" name="Picture 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05250" cy="2486025"/>
                    </a:xfrm>
                    <a:prstGeom prst="rect">
                      <a:avLst/>
                    </a:prstGeom>
                    <a:noFill/>
                    <a:ln>
                      <a:noFill/>
                    </a:ln>
                  </pic:spPr>
                </pic:pic>
              </a:graphicData>
            </a:graphic>
          </wp:inline>
        </w:drawing>
      </w:r>
    </w:p>
    <w:p w14:paraId="453B59B2" w14:textId="77777777" w:rsidR="005142B7" w:rsidRPr="00385ECB" w:rsidRDefault="007D0309" w:rsidP="005142B7">
      <w:pPr>
        <w:pStyle w:val="Caption"/>
        <w:rPr>
          <w:ins w:id="3982" w:author="Admin" w:date="2016-10-18T16:26:00Z"/>
          <w:sz w:val="24"/>
          <w:szCs w:val="24"/>
          <w:lang w:val="en-GB"/>
        </w:rPr>
        <w:pPrChange w:id="3983" w:author="Admin" w:date="2016-11-01T19:50:00Z">
          <w:pPr>
            <w:spacing w:after="379" w:line="262" w:lineRule="auto"/>
            <w:ind w:right="97"/>
            <w:jc w:val="center"/>
          </w:pPr>
        </w:pPrChange>
      </w:pPr>
      <w:del w:id="3984" w:author="Admin" w:date="2016-11-01T19:50:00Z">
        <w:r w:rsidRPr="00385ECB" w:rsidDel="005142B7">
          <w:rPr>
            <w:sz w:val="24"/>
            <w:szCs w:val="24"/>
            <w:lang w:val="en-GB"/>
            <w:rPrChange w:id="3985" w:author="Admin" w:date="2016-10-18T16:05:00Z">
              <w:rPr>
                <w:lang w:val="en-GB"/>
              </w:rPr>
            </w:rPrChange>
          </w:rPr>
          <w:delText>Figure 6.19: Isometric and top view of the enclosure with the case on interior.</w:delText>
        </w:r>
      </w:del>
      <w:ins w:id="3986" w:author="Admin" w:date="2016-11-01T19:50:00Z">
        <w:r w:rsidR="005142B7" w:rsidRPr="00385ECB">
          <w:rPr>
            <w:lang w:val="en-GB"/>
          </w:rPr>
          <w:t>Figure 6.19: Isometric and top view of the enclosure with the case on interior.</w:t>
        </w:r>
      </w:ins>
    </w:p>
    <w:p w14:paraId="10ECEB04" w14:textId="77777777" w:rsidR="00E16EBA" w:rsidRPr="00385ECB" w:rsidRDefault="00E16EBA" w:rsidP="00754AB6">
      <w:pPr>
        <w:spacing w:after="0" w:line="360" w:lineRule="auto"/>
        <w:ind w:left="0" w:firstLine="0"/>
        <w:rPr>
          <w:rFonts w:ascii="Arial" w:hAnsi="Arial" w:cs="Arial"/>
          <w:sz w:val="24"/>
          <w:szCs w:val="24"/>
          <w:lang w:val="en-GB"/>
          <w:rPrChange w:id="3987" w:author="Admin" w:date="2016-10-18T16:05:00Z">
            <w:rPr>
              <w:lang w:val="en-GB"/>
            </w:rPr>
          </w:rPrChange>
        </w:rPr>
        <w:pPrChange w:id="3988" w:author="Admin" w:date="2016-10-18T16:11:00Z">
          <w:pPr>
            <w:spacing w:after="379" w:line="262" w:lineRule="auto"/>
            <w:ind w:right="97"/>
            <w:jc w:val="center"/>
          </w:pPr>
        </w:pPrChange>
      </w:pPr>
    </w:p>
    <w:p w14:paraId="6C00BAC3" w14:textId="77777777" w:rsidR="00C261B9" w:rsidRPr="00385ECB" w:rsidRDefault="007D0309" w:rsidP="00754AB6">
      <w:pPr>
        <w:spacing w:after="0" w:line="360" w:lineRule="auto"/>
        <w:ind w:left="0" w:firstLine="0"/>
        <w:rPr>
          <w:ins w:id="3989" w:author="Admin" w:date="2016-10-18T16:26:00Z"/>
          <w:rFonts w:ascii="Arial" w:hAnsi="Arial" w:cs="Arial"/>
          <w:sz w:val="24"/>
          <w:szCs w:val="24"/>
          <w:lang w:val="en-GB"/>
        </w:rPr>
        <w:pPrChange w:id="3990" w:author="Admin" w:date="2016-10-18T16:11:00Z">
          <w:pPr>
            <w:spacing w:after="723"/>
            <w:ind w:left="1"/>
          </w:pPr>
        </w:pPrChange>
      </w:pPr>
      <w:r w:rsidRPr="00385ECB">
        <w:rPr>
          <w:rFonts w:ascii="Arial" w:hAnsi="Arial" w:cs="Arial"/>
          <w:sz w:val="24"/>
          <w:szCs w:val="24"/>
          <w:lang w:val="en-GB"/>
          <w:rPrChange w:id="3991" w:author="Admin" w:date="2016-10-18T16:05:00Z">
            <w:rPr>
              <w:lang w:val="en-GB"/>
            </w:rPr>
          </w:rPrChange>
        </w:rPr>
        <w:t>The sheets that cover the enclosure can be seen in Figure 6.19. Inside</w:t>
      </w:r>
      <w:r w:rsidR="00746E65">
        <w:rPr>
          <w:rFonts w:ascii="Arial" w:hAnsi="Arial" w:cs="Arial"/>
          <w:sz w:val="24"/>
          <w:szCs w:val="24"/>
          <w:lang w:val="en-GB"/>
        </w:rPr>
        <w:t>,</w:t>
      </w:r>
      <w:r w:rsidRPr="00385ECB">
        <w:rPr>
          <w:rFonts w:ascii="Arial" w:hAnsi="Arial" w:cs="Arial"/>
          <w:sz w:val="24"/>
          <w:szCs w:val="24"/>
          <w:lang w:val="en-GB"/>
          <w:rPrChange w:id="3992" w:author="Admin" w:date="2016-10-18T16:05:00Z">
            <w:rPr>
              <w:lang w:val="en-GB"/>
            </w:rPr>
          </w:rPrChange>
        </w:rPr>
        <w:t xml:space="preserve"> one can see 3 planks of wood as the shelving. The wood plank furthest </w:t>
      </w:r>
      <w:r w:rsidR="00CA7217">
        <w:rPr>
          <w:rFonts w:ascii="Arial" w:hAnsi="Arial" w:cs="Arial"/>
          <w:sz w:val="24"/>
          <w:szCs w:val="24"/>
          <w:lang w:val="en-GB"/>
        </w:rPr>
        <w:t xml:space="preserve">to the </w:t>
      </w:r>
      <w:r w:rsidRPr="00385ECB">
        <w:rPr>
          <w:rFonts w:ascii="Arial" w:hAnsi="Arial" w:cs="Arial"/>
          <w:sz w:val="24"/>
          <w:szCs w:val="24"/>
          <w:lang w:val="en-GB"/>
          <w:rPrChange w:id="3993" w:author="Admin" w:date="2016-10-18T16:05:00Z">
            <w:rPr>
              <w:lang w:val="en-GB"/>
            </w:rPr>
          </w:rPrChange>
        </w:rPr>
        <w:t>back has a delivery mechanism situated on it to illustrate h</w:t>
      </w:r>
      <w:r w:rsidR="00746E65">
        <w:rPr>
          <w:rFonts w:ascii="Arial" w:hAnsi="Arial" w:cs="Arial"/>
          <w:sz w:val="24"/>
          <w:szCs w:val="24"/>
          <w:lang w:val="en-GB"/>
        </w:rPr>
        <w:t>ow the mechanism would be placed</w:t>
      </w:r>
      <w:r w:rsidRPr="00385ECB">
        <w:rPr>
          <w:rFonts w:ascii="Arial" w:hAnsi="Arial" w:cs="Arial"/>
          <w:sz w:val="24"/>
          <w:szCs w:val="24"/>
          <w:lang w:val="en-GB"/>
          <w:rPrChange w:id="3994" w:author="Admin" w:date="2016-10-18T16:05:00Z">
            <w:rPr>
              <w:lang w:val="en-GB"/>
            </w:rPr>
          </w:rPrChange>
        </w:rPr>
        <w:t xml:space="preserve"> and </w:t>
      </w:r>
      <w:r w:rsidR="00CA7217">
        <w:rPr>
          <w:rFonts w:ascii="Arial" w:hAnsi="Arial" w:cs="Arial"/>
          <w:sz w:val="24"/>
          <w:szCs w:val="24"/>
          <w:lang w:val="en-GB"/>
        </w:rPr>
        <w:t xml:space="preserve">as </w:t>
      </w:r>
      <w:r w:rsidRPr="00385ECB">
        <w:rPr>
          <w:rFonts w:ascii="Arial" w:hAnsi="Arial" w:cs="Arial"/>
          <w:sz w:val="24"/>
          <w:szCs w:val="24"/>
          <w:lang w:val="en-GB"/>
          <w:rPrChange w:id="3995" w:author="Admin" w:date="2016-10-18T16:05:00Z">
            <w:rPr>
              <w:lang w:val="en-GB"/>
            </w:rPr>
          </w:rPrChange>
        </w:rPr>
        <w:t>a reference for size. The first plank,</w:t>
      </w:r>
      <w:r w:rsidR="00746E65">
        <w:rPr>
          <w:rFonts w:ascii="Arial" w:hAnsi="Arial" w:cs="Arial"/>
          <w:sz w:val="24"/>
          <w:szCs w:val="24"/>
          <w:lang w:val="en-GB"/>
        </w:rPr>
        <w:t xml:space="preserve"> being the rear most plank,</w:t>
      </w:r>
      <w:r w:rsidRPr="00385ECB">
        <w:rPr>
          <w:rFonts w:ascii="Arial" w:hAnsi="Arial" w:cs="Arial"/>
          <w:sz w:val="24"/>
          <w:szCs w:val="24"/>
          <w:lang w:val="en-GB"/>
          <w:rPrChange w:id="3996" w:author="Admin" w:date="2016-10-18T16:05:00Z">
            <w:rPr>
              <w:lang w:val="en-GB"/>
            </w:rPr>
          </w:rPrChange>
        </w:rPr>
        <w:t xml:space="preserve"> is in</w:t>
      </w:r>
      <w:r w:rsidR="00CA7217">
        <w:rPr>
          <w:rFonts w:ascii="Arial" w:hAnsi="Arial" w:cs="Arial"/>
          <w:sz w:val="24"/>
          <w:szCs w:val="24"/>
          <w:lang w:val="en-GB"/>
        </w:rPr>
        <w:t>dented to be installed for the Vending M</w:t>
      </w:r>
      <w:r w:rsidRPr="00385ECB">
        <w:rPr>
          <w:rFonts w:ascii="Arial" w:hAnsi="Arial" w:cs="Arial"/>
          <w:sz w:val="24"/>
          <w:szCs w:val="24"/>
          <w:lang w:val="en-GB"/>
          <w:rPrChange w:id="3997" w:author="Admin" w:date="2016-10-18T16:05:00Z">
            <w:rPr>
              <w:lang w:val="en-GB"/>
            </w:rPr>
          </w:rPrChange>
        </w:rPr>
        <w:t xml:space="preserve">achine </w:t>
      </w:r>
      <w:r w:rsidR="00CA7217">
        <w:rPr>
          <w:rFonts w:ascii="Arial" w:hAnsi="Arial" w:cs="Arial"/>
          <w:sz w:val="24"/>
          <w:szCs w:val="24"/>
          <w:lang w:val="en-GB"/>
        </w:rPr>
        <w:t xml:space="preserve">operations </w:t>
      </w:r>
      <w:r w:rsidRPr="00385ECB">
        <w:rPr>
          <w:rFonts w:ascii="Arial" w:hAnsi="Arial" w:cs="Arial"/>
          <w:sz w:val="24"/>
          <w:szCs w:val="24"/>
          <w:lang w:val="en-GB"/>
          <w:rPrChange w:id="3998" w:author="Admin" w:date="2016-10-18T16:05:00Z">
            <w:rPr>
              <w:lang w:val="en-GB"/>
            </w:rPr>
          </w:rPrChange>
        </w:rPr>
        <w:t xml:space="preserve">and the other two are to represent the </w:t>
      </w:r>
      <w:r w:rsidR="00CA7217">
        <w:rPr>
          <w:rFonts w:ascii="Arial" w:hAnsi="Arial" w:cs="Arial"/>
          <w:sz w:val="24"/>
          <w:szCs w:val="24"/>
          <w:lang w:val="en-GB"/>
        </w:rPr>
        <w:t>possibility</w:t>
      </w:r>
      <w:r w:rsidRPr="00385ECB">
        <w:rPr>
          <w:rFonts w:ascii="Arial" w:hAnsi="Arial" w:cs="Arial"/>
          <w:sz w:val="24"/>
          <w:szCs w:val="24"/>
          <w:lang w:val="en-GB"/>
          <w:rPrChange w:id="3999" w:author="Admin" w:date="2016-10-18T16:05:00Z">
            <w:rPr>
              <w:lang w:val="en-GB"/>
            </w:rPr>
          </w:rPrChange>
        </w:rPr>
        <w:t xml:space="preserve"> for expansion</w:t>
      </w:r>
      <w:r w:rsidR="00746E65" w:rsidRPr="00746E65">
        <w:rPr>
          <w:rFonts w:ascii="Arial" w:hAnsi="Arial" w:cs="Arial"/>
          <w:sz w:val="24"/>
          <w:szCs w:val="24"/>
          <w:lang w:val="en-GB"/>
        </w:rPr>
        <w:t xml:space="preserve"> </w:t>
      </w:r>
      <w:r w:rsidR="00CA7217">
        <w:rPr>
          <w:rFonts w:ascii="Arial" w:hAnsi="Arial" w:cs="Arial"/>
          <w:sz w:val="24"/>
          <w:szCs w:val="24"/>
          <w:lang w:val="en-GB"/>
        </w:rPr>
        <w:t>to</w:t>
      </w:r>
      <w:r w:rsidR="00746E65" w:rsidRPr="00385ECB">
        <w:rPr>
          <w:rFonts w:ascii="Arial" w:hAnsi="Arial" w:cs="Arial"/>
          <w:sz w:val="24"/>
          <w:szCs w:val="24"/>
          <w:lang w:val="en-GB"/>
          <w:rPrChange w:id="4000" w:author="Admin" w:date="2016-10-18T16:05:00Z">
            <w:rPr>
              <w:lang w:val="en-GB"/>
            </w:rPr>
          </w:rPrChange>
        </w:rPr>
        <w:t xml:space="preserve"> more delivery mechanisms</w:t>
      </w:r>
      <w:r w:rsidRPr="00385ECB">
        <w:rPr>
          <w:rFonts w:ascii="Arial" w:hAnsi="Arial" w:cs="Arial"/>
          <w:sz w:val="24"/>
          <w:szCs w:val="24"/>
          <w:lang w:val="en-GB"/>
          <w:rPrChange w:id="4001" w:author="Admin" w:date="2016-10-18T16:05:00Z">
            <w:rPr>
              <w:lang w:val="en-GB"/>
            </w:rPr>
          </w:rPrChange>
        </w:rPr>
        <w:t xml:space="preserve"> when the first plank has run out of space. Drawings of the parts that make up the enclosure have been provided in Appendix E.4</w:t>
      </w:r>
      <w:r w:rsidR="00746E65">
        <w:rPr>
          <w:rFonts w:ascii="Arial" w:hAnsi="Arial" w:cs="Arial"/>
          <w:sz w:val="24"/>
          <w:szCs w:val="24"/>
          <w:lang w:val="en-GB"/>
        </w:rPr>
        <w:t>:</w:t>
      </w:r>
      <w:r w:rsidRPr="00385ECB">
        <w:rPr>
          <w:rFonts w:ascii="Arial" w:hAnsi="Arial" w:cs="Arial"/>
          <w:sz w:val="24"/>
          <w:szCs w:val="24"/>
          <w:lang w:val="en-GB"/>
          <w:rPrChange w:id="4002" w:author="Admin" w:date="2016-10-18T16:05:00Z">
            <w:rPr>
              <w:lang w:val="en-GB"/>
            </w:rPr>
          </w:rPrChange>
        </w:rPr>
        <w:t xml:space="preserve"> Drawings for Assembly: Enclosure and Appendix D.1</w:t>
      </w:r>
      <w:r w:rsidR="00746E65">
        <w:rPr>
          <w:rFonts w:ascii="Arial" w:hAnsi="Arial" w:cs="Arial"/>
          <w:sz w:val="24"/>
          <w:szCs w:val="24"/>
          <w:lang w:val="en-GB"/>
        </w:rPr>
        <w:t>: Material Request Forms. T</w:t>
      </w:r>
      <w:r w:rsidRPr="00385ECB">
        <w:rPr>
          <w:rFonts w:ascii="Arial" w:hAnsi="Arial" w:cs="Arial"/>
          <w:sz w:val="24"/>
          <w:szCs w:val="24"/>
          <w:lang w:val="en-GB"/>
          <w:rPrChange w:id="4003" w:author="Admin" w:date="2016-10-18T16:05:00Z">
            <w:rPr>
              <w:lang w:val="en-GB"/>
            </w:rPr>
          </w:rPrChange>
        </w:rPr>
        <w:t xml:space="preserve">hese were used to assist </w:t>
      </w:r>
      <w:r w:rsidR="00CA7217">
        <w:rPr>
          <w:rFonts w:ascii="Arial" w:hAnsi="Arial" w:cs="Arial"/>
          <w:sz w:val="24"/>
          <w:szCs w:val="24"/>
          <w:lang w:val="en-GB"/>
        </w:rPr>
        <w:t xml:space="preserve">with </w:t>
      </w:r>
      <w:r w:rsidRPr="00385ECB">
        <w:rPr>
          <w:rFonts w:ascii="Arial" w:hAnsi="Arial" w:cs="Arial"/>
          <w:sz w:val="24"/>
          <w:szCs w:val="24"/>
          <w:lang w:val="en-GB"/>
          <w:rPrChange w:id="4004" w:author="Admin" w:date="2016-10-18T16:05:00Z">
            <w:rPr>
              <w:lang w:val="en-GB"/>
            </w:rPr>
          </w:rPrChange>
        </w:rPr>
        <w:t>assembling the enclosure and will be discussed more in</w:t>
      </w:r>
      <w:r w:rsidR="00746E65">
        <w:rPr>
          <w:rFonts w:ascii="Arial" w:hAnsi="Arial" w:cs="Arial"/>
          <w:sz w:val="24"/>
          <w:szCs w:val="24"/>
          <w:lang w:val="en-GB"/>
        </w:rPr>
        <w:t xml:space="preserve"> a</w:t>
      </w:r>
      <w:r w:rsidRPr="00385ECB">
        <w:rPr>
          <w:rFonts w:ascii="Arial" w:hAnsi="Arial" w:cs="Arial"/>
          <w:sz w:val="24"/>
          <w:szCs w:val="24"/>
          <w:lang w:val="en-GB"/>
          <w:rPrChange w:id="4005" w:author="Admin" w:date="2016-10-18T16:05:00Z">
            <w:rPr>
              <w:lang w:val="en-GB"/>
            </w:rPr>
          </w:rPrChange>
        </w:rPr>
        <w:t xml:space="preserve"> later section of this report.</w:t>
      </w:r>
    </w:p>
    <w:p w14:paraId="7309C186" w14:textId="77777777" w:rsidR="00E16EBA" w:rsidRPr="00385ECB" w:rsidRDefault="00E16EBA" w:rsidP="00754AB6">
      <w:pPr>
        <w:spacing w:after="0" w:line="360" w:lineRule="auto"/>
        <w:ind w:left="0" w:firstLine="0"/>
        <w:rPr>
          <w:rFonts w:ascii="Arial" w:hAnsi="Arial" w:cs="Arial"/>
          <w:sz w:val="24"/>
          <w:szCs w:val="24"/>
          <w:lang w:val="en-GB"/>
          <w:rPrChange w:id="4006" w:author="Admin" w:date="2016-10-18T16:05:00Z">
            <w:rPr>
              <w:lang w:val="en-GB"/>
            </w:rPr>
          </w:rPrChange>
        </w:rPr>
        <w:pPrChange w:id="4007" w:author="Admin" w:date="2016-10-18T16:11:00Z">
          <w:pPr>
            <w:spacing w:after="723"/>
            <w:ind w:left="1"/>
          </w:pPr>
        </w:pPrChange>
      </w:pPr>
    </w:p>
    <w:p w14:paraId="58522717" w14:textId="77777777" w:rsidR="00C261B9" w:rsidRPr="00385ECB" w:rsidRDefault="007D0309" w:rsidP="00754AB6">
      <w:pPr>
        <w:pStyle w:val="Heading2"/>
        <w:spacing w:after="0" w:line="360" w:lineRule="auto"/>
        <w:ind w:left="0" w:firstLine="0"/>
        <w:jc w:val="both"/>
        <w:rPr>
          <w:ins w:id="4008" w:author="Admin" w:date="2016-10-18T16:26:00Z"/>
          <w:lang w:val="en-GB"/>
        </w:rPr>
        <w:pPrChange w:id="4009" w:author="Admin" w:date="2016-10-18T16:11:00Z">
          <w:pPr>
            <w:spacing w:after="723"/>
            <w:ind w:left="1"/>
          </w:pPr>
        </w:pPrChange>
      </w:pPr>
      <w:bookmarkStart w:id="4010" w:name="_Toc44068"/>
      <w:del w:id="4011" w:author="Admin" w:date="2016-10-18T16:26:00Z">
        <w:r w:rsidRPr="00385ECB" w:rsidDel="00E16EBA">
          <w:rPr>
            <w:rFonts w:eastAsia="Calibri"/>
            <w:lang w:val="en-GB"/>
            <w:rPrChange w:id="4012" w:author="Admin" w:date="2016-10-18T16:05:00Z">
              <w:rPr>
                <w:rFonts w:ascii="Calibri" w:eastAsia="Calibri" w:hAnsi="Calibri" w:cs="Calibri"/>
                <w:b/>
                <w:lang w:val="en-GB"/>
              </w:rPr>
            </w:rPrChange>
          </w:rPr>
          <w:tab/>
        </w:r>
      </w:del>
      <w:r w:rsidR="00E16EBA" w:rsidRPr="00385ECB">
        <w:rPr>
          <w:lang w:val="en-GB"/>
        </w:rPr>
        <w:t>6.4</w:t>
      </w:r>
      <w:r w:rsidR="00E16EBA" w:rsidRPr="00385ECB">
        <w:rPr>
          <w:lang w:val="en-GB"/>
        </w:rPr>
        <w:tab/>
        <w:t>ENCLOSURE REDESIGN</w:t>
      </w:r>
      <w:bookmarkEnd w:id="4010"/>
    </w:p>
    <w:p w14:paraId="62B28F78" w14:textId="77777777" w:rsidR="00E16EBA" w:rsidRPr="00385ECB" w:rsidRDefault="00E16EBA" w:rsidP="001C1ABF">
      <w:pPr>
        <w:rPr>
          <w:lang w:val="en-GB"/>
        </w:rPr>
      </w:pPr>
    </w:p>
    <w:p w14:paraId="7736E0EE" w14:textId="77777777" w:rsidR="00C261B9" w:rsidRPr="00385ECB" w:rsidRDefault="007D0309" w:rsidP="00754AB6">
      <w:pPr>
        <w:spacing w:after="0" w:line="360" w:lineRule="auto"/>
        <w:ind w:left="0" w:firstLine="0"/>
        <w:rPr>
          <w:ins w:id="4013" w:author="Admin" w:date="2016-10-18T16:26:00Z"/>
          <w:rFonts w:ascii="Arial" w:hAnsi="Arial" w:cs="Arial"/>
          <w:sz w:val="24"/>
          <w:szCs w:val="24"/>
          <w:lang w:val="en-GB"/>
        </w:rPr>
        <w:pPrChange w:id="4014" w:author="Admin" w:date="2016-10-18T16:11:00Z">
          <w:pPr>
            <w:spacing w:after="0"/>
            <w:ind w:left="1"/>
          </w:pPr>
        </w:pPrChange>
      </w:pPr>
      <w:r w:rsidRPr="00385ECB">
        <w:rPr>
          <w:rFonts w:ascii="Arial" w:hAnsi="Arial" w:cs="Arial"/>
          <w:sz w:val="24"/>
          <w:szCs w:val="24"/>
          <w:lang w:val="en-GB"/>
          <w:rPrChange w:id="4015" w:author="Admin" w:date="2016-10-18T16:05:00Z">
            <w:rPr>
              <w:lang w:val="en-GB"/>
            </w:rPr>
          </w:rPrChange>
        </w:rPr>
        <w:t>A redesign was needed for the enclosure as problems were encountered when trying to manufacture the sloped plate illustrated in Figure 6.18,</w:t>
      </w:r>
      <w:r w:rsidR="00746E65">
        <w:rPr>
          <w:rFonts w:ascii="Arial" w:hAnsi="Arial" w:cs="Arial"/>
          <w:sz w:val="24"/>
          <w:szCs w:val="24"/>
          <w:lang w:val="en-GB"/>
        </w:rPr>
        <w:t xml:space="preserve"> being that</w:t>
      </w:r>
      <w:r w:rsidRPr="00385ECB">
        <w:rPr>
          <w:rFonts w:ascii="Arial" w:hAnsi="Arial" w:cs="Arial"/>
          <w:sz w:val="24"/>
          <w:szCs w:val="24"/>
          <w:lang w:val="en-GB"/>
          <w:rPrChange w:id="4016" w:author="Admin" w:date="2016-10-18T16:05:00Z">
            <w:rPr>
              <w:lang w:val="en-GB"/>
            </w:rPr>
          </w:rPrChange>
        </w:rPr>
        <w:t xml:space="preserve"> the bending needed to be outsourced. The bending </w:t>
      </w:r>
      <w:r w:rsidR="00746E65">
        <w:rPr>
          <w:rFonts w:ascii="Arial" w:hAnsi="Arial" w:cs="Arial"/>
          <w:sz w:val="24"/>
          <w:szCs w:val="24"/>
          <w:lang w:val="en-GB"/>
        </w:rPr>
        <w:t>required</w:t>
      </w:r>
      <w:r w:rsidRPr="00385ECB">
        <w:rPr>
          <w:rFonts w:ascii="Arial" w:hAnsi="Arial" w:cs="Arial"/>
          <w:sz w:val="24"/>
          <w:szCs w:val="24"/>
          <w:lang w:val="en-GB"/>
          <w:rPrChange w:id="4017" w:author="Admin" w:date="2016-10-18T16:05:00Z">
            <w:rPr>
              <w:lang w:val="en-GB"/>
            </w:rPr>
          </w:rPrChange>
        </w:rPr>
        <w:t xml:space="preserve"> was not feasible and so a small redesign of the enclosure was done.</w:t>
      </w:r>
    </w:p>
    <w:p w14:paraId="0F6011B6" w14:textId="77777777" w:rsidR="00E16EBA" w:rsidRPr="00385ECB" w:rsidRDefault="00E16EBA" w:rsidP="00754AB6">
      <w:pPr>
        <w:spacing w:after="0" w:line="360" w:lineRule="auto"/>
        <w:ind w:left="0" w:firstLine="0"/>
        <w:rPr>
          <w:rFonts w:ascii="Arial" w:hAnsi="Arial" w:cs="Arial"/>
          <w:sz w:val="24"/>
          <w:szCs w:val="24"/>
          <w:lang w:val="en-GB"/>
          <w:rPrChange w:id="4018" w:author="Admin" w:date="2016-10-18T16:05:00Z">
            <w:rPr>
              <w:lang w:val="en-GB"/>
            </w:rPr>
          </w:rPrChange>
        </w:rPr>
        <w:pPrChange w:id="4019" w:author="Admin" w:date="2016-10-18T16:11:00Z">
          <w:pPr>
            <w:spacing w:after="0"/>
            <w:ind w:left="1"/>
          </w:pPr>
        </w:pPrChange>
      </w:pPr>
    </w:p>
    <w:p w14:paraId="73942158" w14:textId="25251123" w:rsidR="00C261B9" w:rsidRPr="00385ECB" w:rsidRDefault="009F5C60" w:rsidP="00E16EBA">
      <w:pPr>
        <w:spacing w:after="0" w:line="360" w:lineRule="auto"/>
        <w:ind w:left="0" w:firstLine="0"/>
        <w:jc w:val="center"/>
        <w:rPr>
          <w:rFonts w:ascii="Arial" w:hAnsi="Arial" w:cs="Arial"/>
          <w:sz w:val="24"/>
          <w:szCs w:val="24"/>
          <w:lang w:val="en-GB"/>
          <w:rPrChange w:id="4020" w:author="Admin" w:date="2016-10-18T16:05:00Z">
            <w:rPr>
              <w:lang w:val="en-GB"/>
            </w:rPr>
          </w:rPrChange>
        </w:rPr>
        <w:pPrChange w:id="4021" w:author="Admin" w:date="2016-10-18T16:26:00Z">
          <w:pPr>
            <w:spacing w:after="319" w:line="259" w:lineRule="auto"/>
            <w:ind w:left="2799" w:firstLine="0"/>
            <w:jc w:val="left"/>
          </w:pPr>
        </w:pPrChange>
      </w:pPr>
      <w:r w:rsidRPr="00385ECB">
        <w:rPr>
          <w:rFonts w:ascii="Arial" w:hAnsi="Arial" w:cs="Arial"/>
          <w:noProof/>
          <w:sz w:val="24"/>
          <w:szCs w:val="24"/>
          <w:rPrChange w:id="4022" w:author="Admin" w:date="2016-10-18T16:05:00Z">
            <w:rPr>
              <w:rFonts w:ascii="Arial" w:hAnsi="Arial" w:cs="Arial"/>
              <w:noProof/>
              <w:sz w:val="24"/>
              <w:szCs w:val="24"/>
            </w:rPr>
          </w:rPrChange>
        </w:rPr>
        <w:drawing>
          <wp:inline distT="0" distB="0" distL="0" distR="0" wp14:anchorId="3B4EC118" wp14:editId="0CE76BF3">
            <wp:extent cx="2562225" cy="2886075"/>
            <wp:effectExtent l="0" t="0" r="9525" b="9525"/>
            <wp:docPr id="39" name="Picture 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62225" cy="2886075"/>
                    </a:xfrm>
                    <a:prstGeom prst="rect">
                      <a:avLst/>
                    </a:prstGeom>
                    <a:noFill/>
                    <a:ln>
                      <a:noFill/>
                    </a:ln>
                  </pic:spPr>
                </pic:pic>
              </a:graphicData>
            </a:graphic>
          </wp:inline>
        </w:drawing>
      </w:r>
    </w:p>
    <w:p w14:paraId="14D02FF2" w14:textId="77777777" w:rsidR="005142B7" w:rsidRPr="00385ECB" w:rsidRDefault="007D0309" w:rsidP="005142B7">
      <w:pPr>
        <w:pStyle w:val="Caption"/>
        <w:rPr>
          <w:ins w:id="4023" w:author="Admin" w:date="2016-10-18T16:26:00Z"/>
          <w:sz w:val="24"/>
          <w:szCs w:val="24"/>
          <w:lang w:val="en-GB"/>
        </w:rPr>
        <w:pPrChange w:id="4024" w:author="Admin" w:date="2016-11-01T19:50:00Z">
          <w:pPr>
            <w:spacing w:after="228" w:line="262" w:lineRule="auto"/>
            <w:ind w:right="97"/>
            <w:jc w:val="center"/>
          </w:pPr>
        </w:pPrChange>
      </w:pPr>
      <w:del w:id="4025" w:author="Admin" w:date="2016-11-01T19:50:00Z">
        <w:r w:rsidRPr="00385ECB" w:rsidDel="005142B7">
          <w:rPr>
            <w:sz w:val="24"/>
            <w:szCs w:val="24"/>
            <w:lang w:val="en-GB"/>
            <w:rPrChange w:id="4026" w:author="Admin" w:date="2016-10-18T16:05:00Z">
              <w:rPr>
                <w:lang w:val="en-GB"/>
              </w:rPr>
            </w:rPrChange>
          </w:rPr>
          <w:delText>Figure 6.20: Isometric view of the redesign.</w:delText>
        </w:r>
      </w:del>
      <w:ins w:id="4027" w:author="Admin" w:date="2016-11-01T19:50:00Z">
        <w:r w:rsidR="005142B7" w:rsidRPr="00385ECB">
          <w:rPr>
            <w:lang w:val="en-GB"/>
          </w:rPr>
          <w:t>Figure 6.20: Isometric view of the redesign.</w:t>
        </w:r>
      </w:ins>
    </w:p>
    <w:p w14:paraId="11CC1DE0" w14:textId="77777777" w:rsidR="00E16EBA" w:rsidRPr="00385ECB" w:rsidRDefault="00E16EBA" w:rsidP="00754AB6">
      <w:pPr>
        <w:spacing w:after="0" w:line="360" w:lineRule="auto"/>
        <w:ind w:left="0" w:firstLine="0"/>
        <w:rPr>
          <w:rFonts w:ascii="Arial" w:hAnsi="Arial" w:cs="Arial"/>
          <w:sz w:val="24"/>
          <w:szCs w:val="24"/>
          <w:lang w:val="en-GB"/>
          <w:rPrChange w:id="4028" w:author="Admin" w:date="2016-10-18T16:05:00Z">
            <w:rPr>
              <w:lang w:val="en-GB"/>
            </w:rPr>
          </w:rPrChange>
        </w:rPr>
        <w:pPrChange w:id="4029" w:author="Admin" w:date="2016-10-18T16:11:00Z">
          <w:pPr>
            <w:spacing w:after="228" w:line="262" w:lineRule="auto"/>
            <w:ind w:right="97"/>
            <w:jc w:val="center"/>
          </w:pPr>
        </w:pPrChange>
      </w:pPr>
    </w:p>
    <w:p w14:paraId="5EA2CE60" w14:textId="77777777" w:rsidR="00C261B9" w:rsidRPr="00385ECB" w:rsidRDefault="00EF447A" w:rsidP="00754AB6">
      <w:pPr>
        <w:spacing w:after="0" w:line="360" w:lineRule="auto"/>
        <w:ind w:left="0" w:firstLine="0"/>
        <w:rPr>
          <w:ins w:id="4030" w:author="Admin" w:date="2016-11-01T19:50:00Z"/>
          <w:rFonts w:ascii="Arial" w:hAnsi="Arial" w:cs="Arial"/>
          <w:sz w:val="24"/>
          <w:szCs w:val="24"/>
          <w:lang w:val="en-GB"/>
        </w:rPr>
        <w:pPrChange w:id="4031" w:author="Admin" w:date="2016-10-18T16:11:00Z">
          <w:pPr>
            <w:spacing w:after="723"/>
            <w:ind w:left="1"/>
          </w:pPr>
        </w:pPrChange>
      </w:pPr>
      <w:r w:rsidRPr="00385ECB">
        <w:rPr>
          <w:rFonts w:ascii="Arial" w:hAnsi="Arial" w:cs="Arial"/>
          <w:sz w:val="24"/>
          <w:szCs w:val="24"/>
          <w:lang w:val="en-GB"/>
          <w:rPrChange w:id="4032" w:author="Admin" w:date="2016-10-18T16:05:00Z">
            <w:rPr>
              <w:lang w:val="en-GB"/>
            </w:rPr>
          </w:rPrChange>
        </w:rPr>
        <w:t>As can be seen in Figure 6.20</w:t>
      </w:r>
      <w:r w:rsidR="00746E65">
        <w:rPr>
          <w:rFonts w:ascii="Arial" w:hAnsi="Arial" w:cs="Arial"/>
          <w:sz w:val="24"/>
          <w:szCs w:val="24"/>
          <w:lang w:val="en-GB"/>
        </w:rPr>
        <w:t>,</w:t>
      </w:r>
      <w:r w:rsidRPr="00385ECB">
        <w:rPr>
          <w:rFonts w:ascii="Arial" w:hAnsi="Arial" w:cs="Arial"/>
          <w:sz w:val="24"/>
          <w:szCs w:val="24"/>
          <w:lang w:val="en-GB"/>
          <w:rPrChange w:id="4033" w:author="Admin" w:date="2016-10-18T16:05:00Z">
            <w:rPr>
              <w:lang w:val="en-GB"/>
            </w:rPr>
          </w:rPrChange>
        </w:rPr>
        <w:t xml:space="preserve"> the </w:t>
      </w:r>
      <w:r w:rsidR="00C33067">
        <w:rPr>
          <w:rFonts w:ascii="Arial" w:hAnsi="Arial" w:cs="Arial"/>
          <w:sz w:val="24"/>
          <w:szCs w:val="24"/>
          <w:lang w:val="en-GB"/>
        </w:rPr>
        <w:t>initial</w:t>
      </w:r>
      <w:r w:rsidRPr="00385ECB">
        <w:rPr>
          <w:rFonts w:ascii="Arial" w:hAnsi="Arial" w:cs="Arial"/>
          <w:sz w:val="24"/>
          <w:szCs w:val="24"/>
          <w:lang w:val="en-GB"/>
          <w:rPrChange w:id="4034" w:author="Admin" w:date="2016-10-18T16:05:00Z">
            <w:rPr>
              <w:lang w:val="en-GB"/>
            </w:rPr>
          </w:rPrChange>
        </w:rPr>
        <w:t xml:space="preserve"> sloped plate is replaced with the </w:t>
      </w:r>
      <w:ins w:id="4035" w:author="Admin" w:date="2016-11-01T20:03:00Z">
        <w:r w:rsidRPr="00385ECB">
          <w:rPr>
            <w:rFonts w:ascii="Arial" w:hAnsi="Arial" w:cs="Arial"/>
            <w:sz w:val="24"/>
            <w:szCs w:val="24"/>
            <w:lang w:val="en-GB"/>
          </w:rPr>
          <w:t>"</w:t>
        </w:r>
      </w:ins>
      <w:del w:id="4036" w:author="Admin" w:date="2016-11-01T20:03:00Z">
        <w:r w:rsidRPr="00385ECB" w:rsidDel="00822CC6">
          <w:rPr>
            <w:rFonts w:ascii="Arial" w:hAnsi="Arial" w:cs="Arial"/>
            <w:sz w:val="24"/>
            <w:szCs w:val="24"/>
            <w:lang w:val="en-GB"/>
            <w:rPrChange w:id="4037" w:author="Admin" w:date="2016-10-18T16:05:00Z">
              <w:rPr>
                <w:lang w:val="en-GB"/>
              </w:rPr>
            </w:rPrChange>
          </w:rPr>
          <w:delText>”</w:delText>
        </w:r>
      </w:del>
      <w:r w:rsidRPr="00385ECB">
        <w:rPr>
          <w:rFonts w:ascii="Arial" w:hAnsi="Arial" w:cs="Arial"/>
          <w:sz w:val="24"/>
          <w:szCs w:val="24"/>
          <w:lang w:val="en-GB"/>
          <w:rPrChange w:id="4038" w:author="Admin" w:date="2016-10-18T16:05:00Z">
            <w:rPr>
              <w:lang w:val="en-GB"/>
            </w:rPr>
          </w:rPrChange>
        </w:rPr>
        <w:t xml:space="preserve">Simpler Sloped Plate”. </w:t>
      </w:r>
      <w:r w:rsidR="00C33067">
        <w:rPr>
          <w:rFonts w:ascii="Arial" w:hAnsi="Arial" w:cs="Arial"/>
          <w:sz w:val="24"/>
          <w:szCs w:val="24"/>
          <w:lang w:val="en-GB"/>
        </w:rPr>
        <w:t>It</w:t>
      </w:r>
      <w:r w:rsidR="007D0309" w:rsidRPr="00385ECB">
        <w:rPr>
          <w:rFonts w:ascii="Arial" w:hAnsi="Arial" w:cs="Arial"/>
          <w:sz w:val="24"/>
          <w:szCs w:val="24"/>
          <w:lang w:val="en-GB"/>
          <w:rPrChange w:id="4039" w:author="Admin" w:date="2016-10-18T16:05:00Z">
            <w:rPr>
              <w:lang w:val="en-GB"/>
            </w:rPr>
          </w:rPrChange>
        </w:rPr>
        <w:t xml:space="preserve"> would be feasible to bend </w:t>
      </w:r>
      <w:r w:rsidR="00C33067">
        <w:rPr>
          <w:rFonts w:ascii="Arial" w:hAnsi="Arial" w:cs="Arial"/>
          <w:sz w:val="24"/>
          <w:szCs w:val="24"/>
          <w:lang w:val="en-GB"/>
        </w:rPr>
        <w:t xml:space="preserve">this simpler plate </w:t>
      </w:r>
      <w:r w:rsidR="007D0309" w:rsidRPr="00385ECB">
        <w:rPr>
          <w:rFonts w:ascii="Arial" w:hAnsi="Arial" w:cs="Arial"/>
          <w:sz w:val="24"/>
          <w:szCs w:val="24"/>
          <w:lang w:val="en-GB"/>
          <w:rPrChange w:id="4040" w:author="Admin" w:date="2016-10-18T16:05:00Z">
            <w:rPr>
              <w:lang w:val="en-GB"/>
            </w:rPr>
          </w:rPrChange>
        </w:rPr>
        <w:t>with the tool</w:t>
      </w:r>
      <w:r w:rsidR="00746E65">
        <w:rPr>
          <w:rFonts w:ascii="Arial" w:hAnsi="Arial" w:cs="Arial"/>
          <w:sz w:val="24"/>
          <w:szCs w:val="24"/>
          <w:lang w:val="en-GB"/>
        </w:rPr>
        <w:t>s</w:t>
      </w:r>
      <w:r w:rsidR="007D0309" w:rsidRPr="00385ECB">
        <w:rPr>
          <w:rFonts w:ascii="Arial" w:hAnsi="Arial" w:cs="Arial"/>
          <w:sz w:val="24"/>
          <w:szCs w:val="24"/>
          <w:lang w:val="en-GB"/>
          <w:rPrChange w:id="4041" w:author="Admin" w:date="2016-10-18T16:05:00Z">
            <w:rPr>
              <w:lang w:val="en-GB"/>
            </w:rPr>
          </w:rPrChange>
        </w:rPr>
        <w:t xml:space="preserve"> at hand</w:t>
      </w:r>
      <w:r w:rsidR="00C33067">
        <w:rPr>
          <w:rFonts w:ascii="Arial" w:hAnsi="Arial" w:cs="Arial"/>
          <w:sz w:val="24"/>
          <w:szCs w:val="24"/>
          <w:lang w:val="en-GB"/>
        </w:rPr>
        <w:t>,</w:t>
      </w:r>
      <w:r w:rsidR="007D0309" w:rsidRPr="00385ECB">
        <w:rPr>
          <w:rFonts w:ascii="Arial" w:hAnsi="Arial" w:cs="Arial"/>
          <w:sz w:val="24"/>
          <w:szCs w:val="24"/>
          <w:lang w:val="en-GB"/>
          <w:rPrChange w:id="4042" w:author="Admin" w:date="2016-10-18T16:05:00Z">
            <w:rPr>
              <w:lang w:val="en-GB"/>
            </w:rPr>
          </w:rPrChange>
        </w:rPr>
        <w:t xml:space="preserve"> eliminating the need to outsource the bending. In addition to changing the sloped plate</w:t>
      </w:r>
      <w:r w:rsidR="00746E65">
        <w:rPr>
          <w:rFonts w:ascii="Arial" w:hAnsi="Arial" w:cs="Arial"/>
          <w:sz w:val="24"/>
          <w:szCs w:val="24"/>
          <w:lang w:val="en-GB"/>
        </w:rPr>
        <w:t>,</w:t>
      </w:r>
      <w:r w:rsidR="007D0309" w:rsidRPr="00385ECB">
        <w:rPr>
          <w:rFonts w:ascii="Arial" w:hAnsi="Arial" w:cs="Arial"/>
          <w:sz w:val="24"/>
          <w:szCs w:val="24"/>
          <w:lang w:val="en-GB"/>
          <w:rPrChange w:id="4043" w:author="Admin" w:date="2016-10-18T16:05:00Z">
            <w:rPr>
              <w:lang w:val="en-GB"/>
            </w:rPr>
          </w:rPrChange>
        </w:rPr>
        <w:t xml:space="preserve"> the front door was extended to reach the bucket at the bottom. The bucket was also widened to cater for the changed sloped plate. This redesign was done after </w:t>
      </w:r>
      <w:del w:id="4044" w:author="Admin" w:date="2016-10-18T16:52:00Z">
        <w:r w:rsidR="007D0309" w:rsidRPr="00385ECB" w:rsidDel="00686EE4">
          <w:rPr>
            <w:rFonts w:ascii="Arial" w:hAnsi="Arial" w:cs="Arial"/>
            <w:sz w:val="24"/>
            <w:szCs w:val="24"/>
            <w:lang w:val="en-GB"/>
            <w:rPrChange w:id="4045" w:author="Admin" w:date="2016-10-18T16:05:00Z">
              <w:rPr>
                <w:lang w:val="en-GB"/>
              </w:rPr>
            </w:rPrChange>
          </w:rPr>
          <w:delText>material were</w:delText>
        </w:r>
      </w:del>
      <w:ins w:id="4046" w:author="Admin" w:date="2016-10-18T16:52:00Z">
        <w:r w:rsidR="00686EE4" w:rsidRPr="00385ECB">
          <w:rPr>
            <w:rFonts w:ascii="Arial" w:hAnsi="Arial" w:cs="Arial"/>
            <w:sz w:val="24"/>
            <w:szCs w:val="24"/>
            <w:lang w:val="en-GB"/>
          </w:rPr>
          <w:t>material was</w:t>
        </w:r>
      </w:ins>
      <w:r w:rsidR="007D0309" w:rsidRPr="00385ECB">
        <w:rPr>
          <w:rFonts w:ascii="Arial" w:hAnsi="Arial" w:cs="Arial"/>
          <w:sz w:val="24"/>
          <w:szCs w:val="24"/>
          <w:lang w:val="en-GB"/>
          <w:rPrChange w:id="4047" w:author="Admin" w:date="2016-10-18T16:05:00Z">
            <w:rPr>
              <w:lang w:val="en-GB"/>
            </w:rPr>
          </w:rPrChange>
        </w:rPr>
        <w:t xml:space="preserve"> ordered</w:t>
      </w:r>
      <w:r w:rsidR="007F329D">
        <w:rPr>
          <w:rFonts w:ascii="Arial" w:hAnsi="Arial" w:cs="Arial"/>
          <w:sz w:val="24"/>
          <w:szCs w:val="24"/>
          <w:lang w:val="en-GB"/>
        </w:rPr>
        <w:t>. H</w:t>
      </w:r>
      <w:r w:rsidR="007D0309" w:rsidRPr="00385ECB">
        <w:rPr>
          <w:rFonts w:ascii="Arial" w:hAnsi="Arial" w:cs="Arial"/>
          <w:sz w:val="24"/>
          <w:szCs w:val="24"/>
          <w:lang w:val="en-GB"/>
          <w:rPrChange w:id="4048" w:author="Admin" w:date="2016-10-18T16:05:00Z">
            <w:rPr>
              <w:lang w:val="en-GB"/>
            </w:rPr>
          </w:rPrChange>
        </w:rPr>
        <w:t>owever</w:t>
      </w:r>
      <w:r w:rsidR="007F329D">
        <w:rPr>
          <w:rFonts w:ascii="Arial" w:hAnsi="Arial" w:cs="Arial"/>
          <w:sz w:val="24"/>
          <w:szCs w:val="24"/>
          <w:lang w:val="en-GB"/>
        </w:rPr>
        <w:t>, additional material was not required as</w:t>
      </w:r>
      <w:r w:rsidR="007D0309" w:rsidRPr="00385ECB">
        <w:rPr>
          <w:rFonts w:ascii="Arial" w:hAnsi="Arial" w:cs="Arial"/>
          <w:sz w:val="24"/>
          <w:szCs w:val="24"/>
          <w:lang w:val="en-GB"/>
          <w:rPrChange w:id="4049" w:author="Admin" w:date="2016-10-18T16:05:00Z">
            <w:rPr>
              <w:lang w:val="en-GB"/>
            </w:rPr>
          </w:rPrChange>
        </w:rPr>
        <w:t xml:space="preserve"> the material ordered would be enough to complete the redesign.</w:t>
      </w:r>
    </w:p>
    <w:p w14:paraId="26D414F7" w14:textId="77777777" w:rsidR="005142B7" w:rsidRPr="00385ECB" w:rsidRDefault="005142B7" w:rsidP="00754AB6">
      <w:pPr>
        <w:spacing w:after="0" w:line="360" w:lineRule="auto"/>
        <w:ind w:left="0" w:firstLine="0"/>
        <w:rPr>
          <w:rFonts w:ascii="Arial" w:hAnsi="Arial" w:cs="Arial"/>
          <w:sz w:val="24"/>
          <w:szCs w:val="24"/>
          <w:lang w:val="en-GB"/>
          <w:rPrChange w:id="4050" w:author="Admin" w:date="2016-10-18T16:05:00Z">
            <w:rPr>
              <w:lang w:val="en-GB"/>
            </w:rPr>
          </w:rPrChange>
        </w:rPr>
        <w:pPrChange w:id="4051" w:author="Admin" w:date="2016-10-18T16:11:00Z">
          <w:pPr>
            <w:spacing w:after="723"/>
            <w:ind w:left="1"/>
          </w:pPr>
        </w:pPrChange>
      </w:pPr>
    </w:p>
    <w:p w14:paraId="31350446" w14:textId="77777777" w:rsidR="00C261B9" w:rsidRPr="00385ECB" w:rsidRDefault="007D0309" w:rsidP="00754AB6">
      <w:pPr>
        <w:pStyle w:val="Heading2"/>
        <w:spacing w:after="0" w:line="360" w:lineRule="auto"/>
        <w:ind w:left="0" w:firstLine="0"/>
        <w:jc w:val="both"/>
        <w:rPr>
          <w:ins w:id="4052" w:author="Admin" w:date="2016-10-18T16:41:00Z"/>
          <w:lang w:val="en-GB"/>
        </w:rPr>
        <w:pPrChange w:id="4053" w:author="Admin" w:date="2016-10-18T16:11:00Z">
          <w:pPr>
            <w:spacing w:after="723"/>
            <w:ind w:left="1"/>
          </w:pPr>
        </w:pPrChange>
      </w:pPr>
      <w:bookmarkStart w:id="4054" w:name="_Toc44069"/>
      <w:del w:id="4055" w:author="Admin" w:date="2016-10-18T16:26:00Z">
        <w:r w:rsidRPr="00385ECB" w:rsidDel="00E16EBA">
          <w:rPr>
            <w:rFonts w:eastAsia="Calibri"/>
            <w:lang w:val="en-GB"/>
            <w:rPrChange w:id="4056" w:author="Admin" w:date="2016-10-18T16:05:00Z">
              <w:rPr>
                <w:rFonts w:ascii="Calibri" w:eastAsia="Calibri" w:hAnsi="Calibri" w:cs="Calibri"/>
                <w:b/>
                <w:lang w:val="en-GB"/>
              </w:rPr>
            </w:rPrChange>
          </w:rPr>
          <w:tab/>
        </w:r>
      </w:del>
      <w:r w:rsidR="00E16EBA" w:rsidRPr="00385ECB">
        <w:rPr>
          <w:lang w:val="en-GB"/>
        </w:rPr>
        <w:t>6.5</w:t>
      </w:r>
      <w:r w:rsidR="00E16EBA" w:rsidRPr="00385ECB">
        <w:rPr>
          <w:lang w:val="en-GB"/>
        </w:rPr>
        <w:tab/>
        <w:t>RFID COIL COVER</w:t>
      </w:r>
      <w:bookmarkEnd w:id="4054"/>
    </w:p>
    <w:p w14:paraId="59F1C247" w14:textId="77777777" w:rsidR="00D12910" w:rsidRPr="00385ECB" w:rsidRDefault="00D12910" w:rsidP="001C1ABF">
      <w:pPr>
        <w:rPr>
          <w:lang w:val="en-GB"/>
        </w:rPr>
      </w:pPr>
    </w:p>
    <w:p w14:paraId="2AB6F742" w14:textId="77777777" w:rsidR="00C261B9" w:rsidRPr="00385ECB" w:rsidRDefault="007D0309" w:rsidP="00754AB6">
      <w:pPr>
        <w:spacing w:after="0" w:line="360" w:lineRule="auto"/>
        <w:ind w:left="0" w:firstLine="0"/>
        <w:rPr>
          <w:ins w:id="4057" w:author="Admin" w:date="2016-10-18T16:26:00Z"/>
          <w:rFonts w:ascii="Arial" w:hAnsi="Arial" w:cs="Arial"/>
          <w:sz w:val="24"/>
          <w:szCs w:val="24"/>
          <w:lang w:val="en-GB"/>
        </w:rPr>
        <w:pPrChange w:id="4058" w:author="Admin" w:date="2016-10-18T16:11:00Z">
          <w:pPr>
            <w:spacing w:after="0"/>
            <w:ind w:left="1"/>
          </w:pPr>
        </w:pPrChange>
      </w:pPr>
      <w:r w:rsidRPr="00385ECB">
        <w:rPr>
          <w:rFonts w:ascii="Arial" w:hAnsi="Arial" w:cs="Arial"/>
          <w:sz w:val="24"/>
          <w:szCs w:val="24"/>
          <w:lang w:val="en-GB"/>
          <w:rPrChange w:id="4059" w:author="Admin" w:date="2016-10-18T16:05:00Z">
            <w:rPr>
              <w:lang w:val="en-GB"/>
            </w:rPr>
          </w:rPrChange>
        </w:rPr>
        <w:t xml:space="preserve">A cover for the RFID reader was needed to protect the coils from damage </w:t>
      </w:r>
      <w:r w:rsidR="00AE59A5">
        <w:rPr>
          <w:rFonts w:ascii="Arial" w:hAnsi="Arial" w:cs="Arial"/>
          <w:sz w:val="24"/>
          <w:szCs w:val="24"/>
          <w:lang w:val="en-GB"/>
        </w:rPr>
        <w:t>by</w:t>
      </w:r>
      <w:r w:rsidRPr="00385ECB">
        <w:rPr>
          <w:rFonts w:ascii="Arial" w:hAnsi="Arial" w:cs="Arial"/>
          <w:sz w:val="24"/>
          <w:szCs w:val="24"/>
          <w:lang w:val="en-GB"/>
          <w:rPrChange w:id="4060" w:author="Admin" w:date="2016-10-18T16:05:00Z">
            <w:rPr>
              <w:lang w:val="en-GB"/>
            </w:rPr>
          </w:rPrChange>
        </w:rPr>
        <w:t xml:space="preserve"> the user. The cover was a simple design</w:t>
      </w:r>
      <w:r w:rsidR="00746E65">
        <w:rPr>
          <w:rFonts w:ascii="Arial" w:hAnsi="Arial" w:cs="Arial"/>
          <w:sz w:val="24"/>
          <w:szCs w:val="24"/>
          <w:lang w:val="en-GB"/>
        </w:rPr>
        <w:t>,</w:t>
      </w:r>
      <w:r w:rsidRPr="00385ECB">
        <w:rPr>
          <w:rFonts w:ascii="Arial" w:hAnsi="Arial" w:cs="Arial"/>
          <w:sz w:val="24"/>
          <w:szCs w:val="24"/>
          <w:lang w:val="en-GB"/>
          <w:rPrChange w:id="4061" w:author="Admin" w:date="2016-10-18T16:05:00Z">
            <w:rPr>
              <w:lang w:val="en-GB"/>
            </w:rPr>
          </w:rPrChange>
        </w:rPr>
        <w:t xml:space="preserve"> encasing just the coils and not the circuitry it connected to</w:t>
      </w:r>
      <w:r w:rsidR="007F329D">
        <w:rPr>
          <w:rFonts w:ascii="Arial" w:hAnsi="Arial" w:cs="Arial"/>
          <w:sz w:val="24"/>
          <w:szCs w:val="24"/>
          <w:lang w:val="en-GB"/>
        </w:rPr>
        <w:t>,</w:t>
      </w:r>
      <w:r w:rsidRPr="00385ECB">
        <w:rPr>
          <w:rFonts w:ascii="Arial" w:hAnsi="Arial" w:cs="Arial"/>
          <w:sz w:val="24"/>
          <w:szCs w:val="24"/>
          <w:lang w:val="en-GB"/>
          <w:rPrChange w:id="4062" w:author="Admin" w:date="2016-10-18T16:05:00Z">
            <w:rPr>
              <w:lang w:val="en-GB"/>
            </w:rPr>
          </w:rPrChange>
        </w:rPr>
        <w:t xml:space="preserve"> as this would be situated behind the cover, inside the enclosure.</w:t>
      </w:r>
    </w:p>
    <w:p w14:paraId="4838742B" w14:textId="77777777" w:rsidR="00E16EBA" w:rsidRPr="00385ECB" w:rsidRDefault="00E16EBA" w:rsidP="00754AB6">
      <w:pPr>
        <w:spacing w:after="0" w:line="360" w:lineRule="auto"/>
        <w:ind w:left="0" w:firstLine="0"/>
        <w:rPr>
          <w:rFonts w:ascii="Arial" w:hAnsi="Arial" w:cs="Arial"/>
          <w:sz w:val="24"/>
          <w:szCs w:val="24"/>
          <w:lang w:val="en-GB"/>
          <w:rPrChange w:id="4063" w:author="Admin" w:date="2016-10-18T16:05:00Z">
            <w:rPr>
              <w:lang w:val="en-GB"/>
            </w:rPr>
          </w:rPrChange>
        </w:rPr>
        <w:pPrChange w:id="4064" w:author="Admin" w:date="2016-10-18T16:11:00Z">
          <w:pPr>
            <w:spacing w:after="0"/>
            <w:ind w:left="1"/>
          </w:pPr>
        </w:pPrChange>
      </w:pPr>
    </w:p>
    <w:p w14:paraId="38CD839E" w14:textId="1C8DFE08" w:rsidR="00C261B9" w:rsidRPr="00385ECB" w:rsidRDefault="009F5C60" w:rsidP="00E16EBA">
      <w:pPr>
        <w:spacing w:after="0" w:line="360" w:lineRule="auto"/>
        <w:ind w:left="0" w:firstLine="0"/>
        <w:jc w:val="center"/>
        <w:rPr>
          <w:rFonts w:ascii="Arial" w:hAnsi="Arial" w:cs="Arial"/>
          <w:sz w:val="24"/>
          <w:szCs w:val="24"/>
          <w:lang w:val="en-GB"/>
          <w:rPrChange w:id="4065" w:author="Admin" w:date="2016-10-18T16:05:00Z">
            <w:rPr>
              <w:lang w:val="en-GB"/>
            </w:rPr>
          </w:rPrChange>
        </w:rPr>
        <w:pPrChange w:id="4066" w:author="Admin" w:date="2016-10-18T16:26:00Z">
          <w:pPr>
            <w:spacing w:after="319" w:line="259" w:lineRule="auto"/>
            <w:ind w:left="2285" w:firstLine="0"/>
            <w:jc w:val="left"/>
          </w:pPr>
        </w:pPrChange>
      </w:pPr>
      <w:r w:rsidRPr="00385ECB">
        <w:rPr>
          <w:rFonts w:ascii="Arial" w:hAnsi="Arial" w:cs="Arial"/>
          <w:noProof/>
          <w:sz w:val="24"/>
          <w:szCs w:val="24"/>
          <w:rPrChange w:id="4067" w:author="Admin" w:date="2016-10-18T16:05:00Z">
            <w:rPr>
              <w:rFonts w:ascii="Arial" w:hAnsi="Arial" w:cs="Arial"/>
              <w:noProof/>
              <w:sz w:val="24"/>
              <w:szCs w:val="24"/>
            </w:rPr>
          </w:rPrChange>
        </w:rPr>
        <w:drawing>
          <wp:inline distT="0" distB="0" distL="0" distR="0" wp14:anchorId="575298D9" wp14:editId="69D7F2E4">
            <wp:extent cx="3219450" cy="2333625"/>
            <wp:effectExtent l="0" t="0" r="0" b="9525"/>
            <wp:docPr id="40" name="Picture 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19450" cy="2333625"/>
                    </a:xfrm>
                    <a:prstGeom prst="rect">
                      <a:avLst/>
                    </a:prstGeom>
                    <a:noFill/>
                    <a:ln>
                      <a:noFill/>
                    </a:ln>
                  </pic:spPr>
                </pic:pic>
              </a:graphicData>
            </a:graphic>
          </wp:inline>
        </w:drawing>
      </w:r>
    </w:p>
    <w:p w14:paraId="3F3F10C0" w14:textId="77777777" w:rsidR="00D12910" w:rsidRPr="00385ECB" w:rsidRDefault="00D12910" w:rsidP="00754AB6">
      <w:pPr>
        <w:spacing w:after="0" w:line="360" w:lineRule="auto"/>
        <w:ind w:left="0" w:firstLine="0"/>
        <w:rPr>
          <w:ins w:id="4068" w:author="Admin" w:date="2016-10-18T16:41:00Z"/>
          <w:rFonts w:ascii="Arial" w:hAnsi="Arial" w:cs="Arial"/>
          <w:sz w:val="24"/>
          <w:szCs w:val="24"/>
          <w:lang w:val="en-GB"/>
        </w:rPr>
        <w:pPrChange w:id="4069" w:author="Admin" w:date="2016-10-18T16:11:00Z">
          <w:pPr>
            <w:spacing w:after="228" w:line="262" w:lineRule="auto"/>
            <w:ind w:right="97"/>
            <w:jc w:val="center"/>
          </w:pPr>
        </w:pPrChange>
      </w:pPr>
    </w:p>
    <w:p w14:paraId="7172731C" w14:textId="77777777" w:rsidR="005142B7" w:rsidRPr="00385ECB" w:rsidRDefault="007D0309" w:rsidP="005142B7">
      <w:pPr>
        <w:pStyle w:val="Caption"/>
        <w:rPr>
          <w:ins w:id="4070" w:author="Admin" w:date="2016-10-18T16:26:00Z"/>
          <w:sz w:val="24"/>
          <w:szCs w:val="24"/>
          <w:lang w:val="en-GB"/>
        </w:rPr>
        <w:pPrChange w:id="4071" w:author="Admin" w:date="2016-11-01T19:51:00Z">
          <w:pPr>
            <w:spacing w:after="228" w:line="262" w:lineRule="auto"/>
            <w:ind w:right="97"/>
            <w:jc w:val="center"/>
          </w:pPr>
        </w:pPrChange>
      </w:pPr>
      <w:del w:id="4072" w:author="Admin" w:date="2016-11-01T19:51:00Z">
        <w:r w:rsidRPr="00385ECB" w:rsidDel="005142B7">
          <w:rPr>
            <w:sz w:val="24"/>
            <w:szCs w:val="24"/>
            <w:lang w:val="en-GB"/>
            <w:rPrChange w:id="4073" w:author="Admin" w:date="2016-10-18T16:05:00Z">
              <w:rPr>
                <w:lang w:val="en-GB"/>
              </w:rPr>
            </w:rPrChange>
          </w:rPr>
          <w:delText>Figure 6.21: Isometric back and front views of the RFID coil cover.</w:delText>
        </w:r>
      </w:del>
      <w:ins w:id="4074" w:author="Admin" w:date="2016-11-01T19:51:00Z">
        <w:r w:rsidR="005142B7" w:rsidRPr="00385ECB">
          <w:rPr>
            <w:lang w:val="en-GB"/>
          </w:rPr>
          <w:t>Figure 6.21: Isometric back and front views of the RFID coil cover.</w:t>
        </w:r>
      </w:ins>
    </w:p>
    <w:p w14:paraId="4EB6DF73" w14:textId="77777777" w:rsidR="00E16EBA" w:rsidRPr="00385ECB" w:rsidRDefault="00E16EBA" w:rsidP="00754AB6">
      <w:pPr>
        <w:spacing w:after="0" w:line="360" w:lineRule="auto"/>
        <w:ind w:left="0" w:firstLine="0"/>
        <w:rPr>
          <w:rFonts w:ascii="Arial" w:hAnsi="Arial" w:cs="Arial"/>
          <w:sz w:val="24"/>
          <w:szCs w:val="24"/>
          <w:lang w:val="en-GB"/>
          <w:rPrChange w:id="4075" w:author="Admin" w:date="2016-10-18T16:05:00Z">
            <w:rPr>
              <w:lang w:val="en-GB"/>
            </w:rPr>
          </w:rPrChange>
        </w:rPr>
        <w:pPrChange w:id="4076" w:author="Admin" w:date="2016-10-18T16:11:00Z">
          <w:pPr>
            <w:spacing w:after="228" w:line="262" w:lineRule="auto"/>
            <w:ind w:right="97"/>
            <w:jc w:val="center"/>
          </w:pPr>
        </w:pPrChange>
      </w:pPr>
    </w:p>
    <w:p w14:paraId="58A7165E" w14:textId="77777777" w:rsidR="00C261B9" w:rsidRPr="00385ECB" w:rsidRDefault="007D0309" w:rsidP="00754AB6">
      <w:pPr>
        <w:spacing w:after="0" w:line="360" w:lineRule="auto"/>
        <w:ind w:left="0" w:firstLine="0"/>
        <w:rPr>
          <w:ins w:id="4077" w:author="Admin" w:date="2016-11-01T19:51:00Z"/>
          <w:rFonts w:ascii="Arial" w:hAnsi="Arial" w:cs="Arial"/>
          <w:sz w:val="24"/>
          <w:szCs w:val="24"/>
          <w:lang w:val="en-GB"/>
        </w:rPr>
        <w:pPrChange w:id="4078" w:author="Admin" w:date="2016-10-18T16:11:00Z">
          <w:pPr>
            <w:spacing w:after="723"/>
            <w:ind w:left="1"/>
          </w:pPr>
        </w:pPrChange>
      </w:pPr>
      <w:r w:rsidRPr="00385ECB">
        <w:rPr>
          <w:rFonts w:ascii="Arial" w:hAnsi="Arial" w:cs="Arial"/>
          <w:sz w:val="24"/>
          <w:szCs w:val="24"/>
          <w:lang w:val="en-GB"/>
          <w:rPrChange w:id="4079" w:author="Admin" w:date="2016-10-18T16:05:00Z">
            <w:rPr>
              <w:lang w:val="en-GB"/>
            </w:rPr>
          </w:rPrChange>
        </w:rPr>
        <w:t>The cover can be seen</w:t>
      </w:r>
      <w:r w:rsidR="00746E65">
        <w:rPr>
          <w:rFonts w:ascii="Arial" w:hAnsi="Arial" w:cs="Arial"/>
          <w:sz w:val="24"/>
          <w:szCs w:val="24"/>
          <w:lang w:val="en-GB"/>
        </w:rPr>
        <w:t xml:space="preserve"> </w:t>
      </w:r>
      <w:r w:rsidR="00746E65" w:rsidRPr="00385ECB">
        <w:rPr>
          <w:rFonts w:ascii="Arial" w:hAnsi="Arial" w:cs="Arial"/>
          <w:sz w:val="24"/>
          <w:szCs w:val="24"/>
          <w:lang w:val="en-GB"/>
          <w:rPrChange w:id="4080" w:author="Admin" w:date="2016-10-18T16:05:00Z">
            <w:rPr>
              <w:lang w:val="en-GB"/>
            </w:rPr>
          </w:rPrChange>
        </w:rPr>
        <w:t>from the back and the front</w:t>
      </w:r>
      <w:r w:rsidRPr="00385ECB">
        <w:rPr>
          <w:rFonts w:ascii="Arial" w:hAnsi="Arial" w:cs="Arial"/>
          <w:sz w:val="24"/>
          <w:szCs w:val="24"/>
          <w:lang w:val="en-GB"/>
          <w:rPrChange w:id="4081" w:author="Admin" w:date="2016-10-18T16:05:00Z">
            <w:rPr>
              <w:lang w:val="en-GB"/>
            </w:rPr>
          </w:rPrChange>
        </w:rPr>
        <w:t xml:space="preserve"> in Figure 6.21. The cover was designed to be easily identifiable with the universal RFID symbol indented on the front</w:t>
      </w:r>
      <w:r w:rsidR="00AE59A5">
        <w:rPr>
          <w:rFonts w:ascii="Arial" w:hAnsi="Arial" w:cs="Arial"/>
          <w:sz w:val="24"/>
          <w:szCs w:val="24"/>
          <w:lang w:val="en-GB"/>
        </w:rPr>
        <w:t xml:space="preserve">, </w:t>
      </w:r>
      <w:r w:rsidRPr="00385ECB">
        <w:rPr>
          <w:rFonts w:ascii="Arial" w:hAnsi="Arial" w:cs="Arial"/>
          <w:sz w:val="24"/>
          <w:szCs w:val="24"/>
          <w:lang w:val="en-GB"/>
          <w:rPrChange w:id="4082" w:author="Admin" w:date="2016-10-18T16:05:00Z">
            <w:rPr>
              <w:lang w:val="en-GB"/>
            </w:rPr>
          </w:rPrChange>
        </w:rPr>
        <w:t>making it easy for the user to know where to swipe their card</w:t>
      </w:r>
      <w:r w:rsidR="007F329D">
        <w:rPr>
          <w:rFonts w:ascii="Arial" w:hAnsi="Arial" w:cs="Arial"/>
          <w:sz w:val="24"/>
          <w:szCs w:val="24"/>
          <w:lang w:val="en-GB"/>
        </w:rPr>
        <w:t xml:space="preserve"> as</w:t>
      </w:r>
      <w:r w:rsidRPr="00385ECB">
        <w:rPr>
          <w:rFonts w:ascii="Arial" w:hAnsi="Arial" w:cs="Arial"/>
          <w:sz w:val="24"/>
          <w:szCs w:val="24"/>
          <w:lang w:val="en-GB"/>
          <w:rPrChange w:id="4083" w:author="Admin" w:date="2016-10-18T16:05:00Z">
            <w:rPr>
              <w:lang w:val="en-GB"/>
            </w:rPr>
          </w:rPrChange>
        </w:rPr>
        <w:t xml:space="preserve"> illustrated by the item </w:t>
      </w:r>
      <w:del w:id="4084" w:author="Admin" w:date="2016-10-18T16:48:00Z">
        <w:r w:rsidRPr="00385ECB" w:rsidDel="00686EE4">
          <w:rPr>
            <w:rFonts w:ascii="Arial" w:hAnsi="Arial" w:cs="Arial"/>
            <w:sz w:val="24"/>
            <w:szCs w:val="24"/>
            <w:lang w:val="en-GB"/>
            <w:rPrChange w:id="4085" w:author="Admin" w:date="2016-10-18T16:05:00Z">
              <w:rPr>
                <w:lang w:val="en-GB"/>
              </w:rPr>
            </w:rPrChange>
          </w:rPr>
          <w:delText>labeled</w:delText>
        </w:r>
      </w:del>
      <w:ins w:id="4086" w:author="Admin" w:date="2016-10-18T16:48:00Z">
        <w:r w:rsidR="00686EE4" w:rsidRPr="00385ECB">
          <w:rPr>
            <w:rFonts w:ascii="Arial" w:hAnsi="Arial" w:cs="Arial"/>
            <w:sz w:val="24"/>
            <w:szCs w:val="24"/>
            <w:lang w:val="en-GB"/>
          </w:rPr>
          <w:t>labelled</w:t>
        </w:r>
      </w:ins>
      <w:r w:rsidR="007F329D">
        <w:rPr>
          <w:rFonts w:ascii="Arial" w:hAnsi="Arial" w:cs="Arial"/>
          <w:sz w:val="24"/>
          <w:szCs w:val="24"/>
          <w:lang w:val="en-GB"/>
        </w:rPr>
        <w:t xml:space="preserve"> “</w:t>
      </w:r>
      <w:r w:rsidRPr="00385ECB">
        <w:rPr>
          <w:rFonts w:ascii="Arial" w:hAnsi="Arial" w:cs="Arial"/>
          <w:sz w:val="24"/>
          <w:szCs w:val="24"/>
          <w:lang w:val="en-GB"/>
          <w:rPrChange w:id="4087" w:author="Admin" w:date="2016-10-18T16:05:00Z">
            <w:rPr>
              <w:lang w:val="en-GB"/>
            </w:rPr>
          </w:rPrChange>
        </w:rPr>
        <w:t xml:space="preserve">Indent of RFID Icon”. </w:t>
      </w:r>
      <w:r w:rsidR="00EF447A" w:rsidRPr="00385ECB">
        <w:rPr>
          <w:rFonts w:ascii="Arial" w:hAnsi="Arial" w:cs="Arial"/>
          <w:sz w:val="24"/>
          <w:szCs w:val="24"/>
          <w:lang w:val="en-GB"/>
          <w:rPrChange w:id="4088" w:author="Admin" w:date="2016-10-18T16:05:00Z">
            <w:rPr>
              <w:lang w:val="en-GB"/>
            </w:rPr>
          </w:rPrChange>
        </w:rPr>
        <w:t xml:space="preserve">The cavity was designed to fit the coil with a bit of room for </w:t>
      </w:r>
      <w:r w:rsidR="007F329D">
        <w:rPr>
          <w:rFonts w:ascii="Arial" w:hAnsi="Arial" w:cs="Arial"/>
          <w:sz w:val="24"/>
          <w:szCs w:val="24"/>
          <w:lang w:val="en-GB"/>
        </w:rPr>
        <w:t>unpredictable coil measurements. T</w:t>
      </w:r>
      <w:r w:rsidR="00EF447A" w:rsidRPr="00385ECB">
        <w:rPr>
          <w:rFonts w:ascii="Arial" w:hAnsi="Arial" w:cs="Arial"/>
          <w:sz w:val="24"/>
          <w:szCs w:val="24"/>
          <w:lang w:val="en-GB"/>
          <w:rPrChange w:id="4089" w:author="Admin" w:date="2016-10-18T16:05:00Z">
            <w:rPr>
              <w:lang w:val="en-GB"/>
            </w:rPr>
          </w:rPrChange>
        </w:rPr>
        <w:t xml:space="preserve">his is </w:t>
      </w:r>
      <w:del w:id="4090" w:author="Admin" w:date="2016-10-18T16:48:00Z">
        <w:r w:rsidR="00EF447A" w:rsidRPr="00385ECB" w:rsidDel="00686EE4">
          <w:rPr>
            <w:rFonts w:ascii="Arial" w:hAnsi="Arial" w:cs="Arial"/>
            <w:sz w:val="24"/>
            <w:szCs w:val="24"/>
            <w:lang w:val="en-GB"/>
            <w:rPrChange w:id="4091" w:author="Admin" w:date="2016-10-18T16:05:00Z">
              <w:rPr>
                <w:lang w:val="en-GB"/>
              </w:rPr>
            </w:rPrChange>
          </w:rPr>
          <w:delText>labeled</w:delText>
        </w:r>
      </w:del>
      <w:ins w:id="4092" w:author="Admin" w:date="2016-10-18T16:48:00Z">
        <w:r w:rsidR="00EF447A" w:rsidRPr="00385ECB">
          <w:rPr>
            <w:rFonts w:ascii="Arial" w:hAnsi="Arial" w:cs="Arial"/>
            <w:sz w:val="24"/>
            <w:szCs w:val="24"/>
            <w:lang w:val="en-GB"/>
          </w:rPr>
          <w:t>labelled</w:t>
        </w:r>
      </w:ins>
      <w:r w:rsidR="00EF447A" w:rsidRPr="00385ECB">
        <w:rPr>
          <w:rFonts w:ascii="Arial" w:hAnsi="Arial" w:cs="Arial"/>
          <w:sz w:val="24"/>
          <w:szCs w:val="24"/>
          <w:lang w:val="en-GB"/>
          <w:rPrChange w:id="4093" w:author="Admin" w:date="2016-10-18T16:05:00Z">
            <w:rPr>
              <w:lang w:val="en-GB"/>
            </w:rPr>
          </w:rPrChange>
        </w:rPr>
        <w:t xml:space="preserve"> </w:t>
      </w:r>
      <w:ins w:id="4094" w:author="Admin" w:date="2016-11-01T20:03:00Z">
        <w:r w:rsidR="00EF447A" w:rsidRPr="00385ECB">
          <w:rPr>
            <w:rFonts w:ascii="Arial" w:hAnsi="Arial" w:cs="Arial"/>
            <w:sz w:val="24"/>
            <w:szCs w:val="24"/>
            <w:lang w:val="en-GB"/>
          </w:rPr>
          <w:t>"</w:t>
        </w:r>
      </w:ins>
      <w:del w:id="4095" w:author="Admin" w:date="2016-11-01T20:03:00Z">
        <w:r w:rsidR="00EF447A" w:rsidRPr="00385ECB" w:rsidDel="00822CC6">
          <w:rPr>
            <w:rFonts w:ascii="Arial" w:hAnsi="Arial" w:cs="Arial"/>
            <w:sz w:val="24"/>
            <w:szCs w:val="24"/>
            <w:lang w:val="en-GB"/>
            <w:rPrChange w:id="4096" w:author="Admin" w:date="2016-10-18T16:05:00Z">
              <w:rPr>
                <w:lang w:val="en-GB"/>
              </w:rPr>
            </w:rPrChange>
          </w:rPr>
          <w:delText>”</w:delText>
        </w:r>
      </w:del>
      <w:r w:rsidR="00EF447A" w:rsidRPr="00385ECB">
        <w:rPr>
          <w:rFonts w:ascii="Arial" w:hAnsi="Arial" w:cs="Arial"/>
          <w:sz w:val="24"/>
          <w:szCs w:val="24"/>
          <w:lang w:val="en-GB"/>
          <w:rPrChange w:id="4097" w:author="Admin" w:date="2016-10-18T16:05:00Z">
            <w:rPr>
              <w:lang w:val="en-GB"/>
            </w:rPr>
          </w:rPrChange>
        </w:rPr>
        <w:t xml:space="preserve">Cavity for RFID Coil” in the figure. </w:t>
      </w:r>
      <w:ins w:id="4098" w:author="Admin" w:date="2016-11-01T20:03:00Z">
        <w:r w:rsidR="00EF447A" w:rsidRPr="00385ECB">
          <w:rPr>
            <w:rFonts w:ascii="Arial" w:hAnsi="Arial" w:cs="Arial"/>
            <w:sz w:val="24"/>
            <w:szCs w:val="24"/>
            <w:lang w:val="en-GB"/>
          </w:rPr>
          <w:t>"</w:t>
        </w:r>
      </w:ins>
      <w:del w:id="4099" w:author="Admin" w:date="2016-11-01T20:03:00Z">
        <w:r w:rsidR="00EF447A" w:rsidRPr="00385ECB" w:rsidDel="00822CC6">
          <w:rPr>
            <w:rFonts w:ascii="Arial" w:hAnsi="Arial" w:cs="Arial"/>
            <w:sz w:val="24"/>
            <w:szCs w:val="24"/>
            <w:lang w:val="en-GB"/>
            <w:rPrChange w:id="4100" w:author="Admin" w:date="2016-10-18T16:05:00Z">
              <w:rPr>
                <w:lang w:val="en-GB"/>
              </w:rPr>
            </w:rPrChange>
          </w:rPr>
          <w:delText>”</w:delText>
        </w:r>
      </w:del>
      <w:r w:rsidR="00EF447A" w:rsidRPr="00385ECB">
        <w:rPr>
          <w:rFonts w:ascii="Arial" w:hAnsi="Arial" w:cs="Arial"/>
          <w:sz w:val="24"/>
          <w:szCs w:val="24"/>
          <w:lang w:val="en-GB"/>
          <w:rPrChange w:id="4101" w:author="Admin" w:date="2016-10-18T16:05:00Z">
            <w:rPr>
              <w:lang w:val="en-GB"/>
            </w:rPr>
          </w:rPrChange>
        </w:rPr>
        <w:t xml:space="preserve">Cavity and hole for bolt” </w:t>
      </w:r>
      <w:del w:id="4102" w:author="Admin" w:date="2016-10-18T16:48:00Z">
        <w:r w:rsidR="00EF447A" w:rsidRPr="00385ECB" w:rsidDel="00686EE4">
          <w:rPr>
            <w:rFonts w:ascii="Arial" w:hAnsi="Arial" w:cs="Arial"/>
            <w:sz w:val="24"/>
            <w:szCs w:val="24"/>
            <w:lang w:val="en-GB"/>
            <w:rPrChange w:id="4103" w:author="Admin" w:date="2016-10-18T16:05:00Z">
              <w:rPr>
                <w:lang w:val="en-GB"/>
              </w:rPr>
            </w:rPrChange>
          </w:rPr>
          <w:delText>labeled</w:delText>
        </w:r>
      </w:del>
      <w:ins w:id="4104" w:author="Admin" w:date="2016-10-18T16:48:00Z">
        <w:r w:rsidR="00EF447A" w:rsidRPr="00385ECB">
          <w:rPr>
            <w:rFonts w:ascii="Arial" w:hAnsi="Arial" w:cs="Arial"/>
            <w:sz w:val="24"/>
            <w:szCs w:val="24"/>
            <w:lang w:val="en-GB"/>
          </w:rPr>
          <w:t>labelled</w:t>
        </w:r>
      </w:ins>
      <w:r w:rsidR="00725F4A">
        <w:rPr>
          <w:rFonts w:ascii="Arial" w:hAnsi="Arial" w:cs="Arial"/>
          <w:sz w:val="24"/>
          <w:szCs w:val="24"/>
          <w:lang w:val="en-GB"/>
        </w:rPr>
        <w:t xml:space="preserve"> above illustrate</w:t>
      </w:r>
      <w:r w:rsidR="00EF447A" w:rsidRPr="00385ECB">
        <w:rPr>
          <w:rFonts w:ascii="Arial" w:hAnsi="Arial" w:cs="Arial"/>
          <w:sz w:val="24"/>
          <w:szCs w:val="24"/>
          <w:lang w:val="en-GB"/>
          <w:rPrChange w:id="4105" w:author="Admin" w:date="2016-10-18T16:05:00Z">
            <w:rPr>
              <w:lang w:val="en-GB"/>
            </w:rPr>
          </w:rPrChange>
        </w:rPr>
        <w:t xml:space="preserve"> one of the cavities made for a bolt and washer to make the cover mountable on the casing of the enclosure. </w:t>
      </w:r>
      <w:r w:rsidRPr="00385ECB">
        <w:rPr>
          <w:rFonts w:ascii="Arial" w:hAnsi="Arial" w:cs="Arial"/>
          <w:sz w:val="24"/>
          <w:szCs w:val="24"/>
          <w:lang w:val="en-GB"/>
          <w:rPrChange w:id="4106" w:author="Admin" w:date="2016-10-18T16:05:00Z">
            <w:rPr>
              <w:lang w:val="en-GB"/>
            </w:rPr>
          </w:rPrChange>
        </w:rPr>
        <w:t xml:space="preserve">It was designed as such so </w:t>
      </w:r>
      <w:r w:rsidR="00725F4A">
        <w:rPr>
          <w:rFonts w:ascii="Arial" w:hAnsi="Arial" w:cs="Arial"/>
          <w:sz w:val="24"/>
          <w:szCs w:val="24"/>
          <w:lang w:val="en-GB"/>
        </w:rPr>
        <w:t>that no bolt would be</w:t>
      </w:r>
      <w:r w:rsidRPr="00385ECB">
        <w:rPr>
          <w:rFonts w:ascii="Arial" w:hAnsi="Arial" w:cs="Arial"/>
          <w:sz w:val="24"/>
          <w:szCs w:val="24"/>
          <w:lang w:val="en-GB"/>
          <w:rPrChange w:id="4107" w:author="Admin" w:date="2016-10-18T16:05:00Z">
            <w:rPr>
              <w:lang w:val="en-GB"/>
            </w:rPr>
          </w:rPrChange>
        </w:rPr>
        <w:t xml:space="preserve"> visible on the front side</w:t>
      </w:r>
      <w:r w:rsidR="00725F4A">
        <w:rPr>
          <w:rFonts w:ascii="Arial" w:hAnsi="Arial" w:cs="Arial"/>
          <w:sz w:val="24"/>
          <w:szCs w:val="24"/>
          <w:lang w:val="en-GB"/>
        </w:rPr>
        <w:t>,</w:t>
      </w:r>
      <w:r w:rsidRPr="00385ECB">
        <w:rPr>
          <w:rFonts w:ascii="Arial" w:hAnsi="Arial" w:cs="Arial"/>
          <w:sz w:val="24"/>
          <w:szCs w:val="24"/>
          <w:lang w:val="en-GB"/>
          <w:rPrChange w:id="4108" w:author="Admin" w:date="2016-10-18T16:05:00Z">
            <w:rPr>
              <w:lang w:val="en-GB"/>
            </w:rPr>
          </w:rPrChange>
        </w:rPr>
        <w:t xml:space="preserve"> making for a clean design for</w:t>
      </w:r>
      <w:r w:rsidR="00AE59A5">
        <w:rPr>
          <w:rFonts w:ascii="Arial" w:hAnsi="Arial" w:cs="Arial"/>
          <w:sz w:val="24"/>
          <w:szCs w:val="24"/>
          <w:lang w:val="en-GB"/>
        </w:rPr>
        <w:t xml:space="preserve"> visual benefit of</w:t>
      </w:r>
      <w:r w:rsidRPr="00385ECB">
        <w:rPr>
          <w:rFonts w:ascii="Arial" w:hAnsi="Arial" w:cs="Arial"/>
          <w:sz w:val="24"/>
          <w:szCs w:val="24"/>
          <w:lang w:val="en-GB"/>
          <w:rPrChange w:id="4109" w:author="Admin" w:date="2016-10-18T16:05:00Z">
            <w:rPr>
              <w:lang w:val="en-GB"/>
            </w:rPr>
          </w:rPrChange>
        </w:rPr>
        <w:t xml:space="preserve"> the user. A detailed drawing can be seen in Appendix B.7</w:t>
      </w:r>
      <w:r w:rsidR="00725F4A">
        <w:rPr>
          <w:rFonts w:ascii="Arial" w:hAnsi="Arial" w:cs="Arial"/>
          <w:sz w:val="24"/>
          <w:szCs w:val="24"/>
          <w:lang w:val="en-GB"/>
        </w:rPr>
        <w:t>:</w:t>
      </w:r>
      <w:r w:rsidRPr="00385ECB">
        <w:rPr>
          <w:rFonts w:ascii="Arial" w:hAnsi="Arial" w:cs="Arial"/>
          <w:sz w:val="24"/>
          <w:szCs w:val="24"/>
          <w:lang w:val="en-GB"/>
          <w:rPrChange w:id="4110" w:author="Admin" w:date="2016-10-18T16:05:00Z">
            <w:rPr>
              <w:lang w:val="en-GB"/>
            </w:rPr>
          </w:rPrChange>
        </w:rPr>
        <w:t xml:space="preserve"> RFID Coil Cover.</w:t>
      </w:r>
    </w:p>
    <w:p w14:paraId="1D11FAF4" w14:textId="77777777" w:rsidR="00E16EBA" w:rsidRPr="00385ECB" w:rsidRDefault="00E16EBA" w:rsidP="00754AB6">
      <w:pPr>
        <w:spacing w:after="0" w:line="360" w:lineRule="auto"/>
        <w:ind w:left="0" w:firstLine="0"/>
        <w:rPr>
          <w:rFonts w:ascii="Arial" w:hAnsi="Arial" w:cs="Arial"/>
          <w:sz w:val="24"/>
          <w:szCs w:val="24"/>
          <w:lang w:val="en-GB"/>
          <w:rPrChange w:id="4111" w:author="Admin" w:date="2016-10-18T16:05:00Z">
            <w:rPr>
              <w:lang w:val="en-GB"/>
            </w:rPr>
          </w:rPrChange>
        </w:rPr>
        <w:pPrChange w:id="4112" w:author="Admin" w:date="2016-10-18T16:11:00Z">
          <w:pPr>
            <w:spacing w:after="723"/>
            <w:ind w:left="1"/>
          </w:pPr>
        </w:pPrChange>
      </w:pPr>
    </w:p>
    <w:p w14:paraId="55D51E35" w14:textId="77777777" w:rsidR="00C261B9" w:rsidRPr="00385ECB" w:rsidRDefault="007D0309" w:rsidP="00754AB6">
      <w:pPr>
        <w:pStyle w:val="Heading2"/>
        <w:spacing w:after="0" w:line="360" w:lineRule="auto"/>
        <w:ind w:left="0" w:firstLine="0"/>
        <w:jc w:val="both"/>
        <w:rPr>
          <w:ins w:id="4113" w:author="Admin" w:date="2016-10-18T16:26:00Z"/>
          <w:lang w:val="en-GB"/>
        </w:rPr>
        <w:pPrChange w:id="4114" w:author="Admin" w:date="2016-10-18T16:11:00Z">
          <w:pPr>
            <w:spacing w:after="723"/>
            <w:ind w:left="1"/>
          </w:pPr>
        </w:pPrChange>
      </w:pPr>
      <w:bookmarkStart w:id="4115" w:name="_Toc44070"/>
      <w:del w:id="4116" w:author="Admin" w:date="2016-10-18T16:26:00Z">
        <w:r w:rsidRPr="00385ECB" w:rsidDel="00E16EBA">
          <w:rPr>
            <w:rFonts w:eastAsia="Calibri"/>
            <w:lang w:val="en-GB"/>
            <w:rPrChange w:id="4117" w:author="Admin" w:date="2016-10-18T16:05:00Z">
              <w:rPr>
                <w:rFonts w:ascii="Calibri" w:eastAsia="Calibri" w:hAnsi="Calibri" w:cs="Calibri"/>
                <w:b/>
                <w:lang w:val="en-GB"/>
              </w:rPr>
            </w:rPrChange>
          </w:rPr>
          <w:tab/>
        </w:r>
      </w:del>
      <w:r w:rsidR="00E16EBA" w:rsidRPr="00385ECB">
        <w:rPr>
          <w:lang w:val="en-GB"/>
        </w:rPr>
        <w:t>6.6</w:t>
      </w:r>
      <w:r w:rsidR="00E16EBA" w:rsidRPr="00385ECB">
        <w:rPr>
          <w:lang w:val="en-GB"/>
        </w:rPr>
        <w:tab/>
        <w:t>PCB DESIGN</w:t>
      </w:r>
      <w:bookmarkEnd w:id="4115"/>
    </w:p>
    <w:p w14:paraId="6BF4C09A" w14:textId="77777777" w:rsidR="00E16EBA" w:rsidRPr="00385ECB" w:rsidRDefault="00E16EBA" w:rsidP="00725F4A">
      <w:pPr>
        <w:spacing w:after="0" w:line="360" w:lineRule="auto"/>
        <w:ind w:left="0" w:firstLine="0"/>
        <w:rPr>
          <w:lang w:val="en-GB"/>
        </w:rPr>
      </w:pPr>
    </w:p>
    <w:p w14:paraId="278DBC9F" w14:textId="77777777" w:rsidR="00C261B9" w:rsidRPr="00385ECB" w:rsidRDefault="007D0309" w:rsidP="00754AB6">
      <w:pPr>
        <w:spacing w:after="0" w:line="360" w:lineRule="auto"/>
        <w:ind w:left="0" w:firstLine="0"/>
        <w:rPr>
          <w:ins w:id="4118" w:author="Admin" w:date="2016-10-18T16:41:00Z"/>
          <w:rFonts w:ascii="Arial" w:hAnsi="Arial" w:cs="Arial"/>
          <w:sz w:val="24"/>
          <w:szCs w:val="24"/>
          <w:lang w:val="en-GB"/>
        </w:rPr>
        <w:pPrChange w:id="4119" w:author="Admin" w:date="2016-10-18T16:11:00Z">
          <w:pPr>
            <w:spacing w:after="636"/>
            <w:ind w:left="1"/>
          </w:pPr>
        </w:pPrChange>
      </w:pPr>
      <w:del w:id="4120" w:author="Admin" w:date="2016-10-18T16:53:00Z">
        <w:r w:rsidRPr="00385ECB" w:rsidDel="00686EE4">
          <w:rPr>
            <w:rFonts w:ascii="Arial" w:hAnsi="Arial" w:cs="Arial"/>
            <w:sz w:val="24"/>
            <w:szCs w:val="24"/>
            <w:lang w:val="en-GB"/>
            <w:rPrChange w:id="4121" w:author="Admin" w:date="2016-10-18T16:05:00Z">
              <w:rPr>
                <w:lang w:val="en-GB"/>
              </w:rPr>
            </w:rPrChange>
          </w:rPr>
          <w:delText>This section present</w:delText>
        </w:r>
      </w:del>
      <w:ins w:id="4122" w:author="Admin" w:date="2016-10-18T16:53:00Z">
        <w:r w:rsidR="00686EE4" w:rsidRPr="00385ECB">
          <w:rPr>
            <w:rFonts w:ascii="Arial" w:hAnsi="Arial" w:cs="Arial"/>
            <w:sz w:val="24"/>
            <w:szCs w:val="24"/>
            <w:lang w:val="en-GB"/>
          </w:rPr>
          <w:t>This section presents</w:t>
        </w:r>
      </w:ins>
      <w:r w:rsidRPr="00385ECB">
        <w:rPr>
          <w:rFonts w:ascii="Arial" w:hAnsi="Arial" w:cs="Arial"/>
          <w:sz w:val="24"/>
          <w:szCs w:val="24"/>
          <w:lang w:val="en-GB"/>
          <w:rPrChange w:id="4123" w:author="Admin" w:date="2016-10-18T16:05:00Z">
            <w:rPr>
              <w:lang w:val="en-GB"/>
            </w:rPr>
          </w:rPrChange>
        </w:rPr>
        <w:t xml:space="preserve"> the designs that made</w:t>
      </w:r>
      <w:r w:rsidR="00725F4A">
        <w:rPr>
          <w:rFonts w:ascii="Arial" w:hAnsi="Arial" w:cs="Arial"/>
          <w:sz w:val="24"/>
          <w:szCs w:val="24"/>
          <w:lang w:val="en-GB"/>
        </w:rPr>
        <w:t xml:space="preserve"> up</w:t>
      </w:r>
      <w:r w:rsidRPr="00385ECB">
        <w:rPr>
          <w:rFonts w:ascii="Arial" w:hAnsi="Arial" w:cs="Arial"/>
          <w:sz w:val="24"/>
          <w:szCs w:val="24"/>
          <w:lang w:val="en-GB"/>
          <w:rPrChange w:id="4124" w:author="Admin" w:date="2016-10-18T16:05:00Z">
            <w:rPr>
              <w:lang w:val="en-GB"/>
            </w:rPr>
          </w:rPrChange>
        </w:rPr>
        <w:t xml:space="preserve"> </w:t>
      </w:r>
      <w:r w:rsidR="00AE59A5">
        <w:rPr>
          <w:rFonts w:ascii="Arial" w:hAnsi="Arial" w:cs="Arial"/>
          <w:sz w:val="24"/>
          <w:szCs w:val="24"/>
          <w:lang w:val="en-GB"/>
        </w:rPr>
        <w:t>the electronics of the Vending Machine. The PCB design</w:t>
      </w:r>
      <w:r w:rsidRPr="00385ECB">
        <w:rPr>
          <w:rFonts w:ascii="Arial" w:hAnsi="Arial" w:cs="Arial"/>
          <w:sz w:val="24"/>
          <w:szCs w:val="24"/>
          <w:lang w:val="en-GB"/>
          <w:rPrChange w:id="4125" w:author="Admin" w:date="2016-10-18T16:05:00Z">
            <w:rPr>
              <w:lang w:val="en-GB"/>
            </w:rPr>
          </w:rPrChange>
        </w:rPr>
        <w:t xml:space="preserve"> in this section </w:t>
      </w:r>
      <w:del w:id="4126" w:author="Admin" w:date="2016-10-18T16:53:00Z">
        <w:r w:rsidRPr="00385ECB" w:rsidDel="00686EE4">
          <w:rPr>
            <w:rFonts w:ascii="Arial" w:hAnsi="Arial" w:cs="Arial"/>
            <w:sz w:val="24"/>
            <w:szCs w:val="24"/>
            <w:lang w:val="en-GB"/>
            <w:rPrChange w:id="4127" w:author="Admin" w:date="2016-10-18T16:05:00Z">
              <w:rPr>
                <w:lang w:val="en-GB"/>
              </w:rPr>
            </w:rPrChange>
          </w:rPr>
          <w:delText>were</w:delText>
        </w:r>
      </w:del>
      <w:ins w:id="4128" w:author="Admin" w:date="2016-10-18T16:53:00Z">
        <w:r w:rsidR="00686EE4" w:rsidRPr="00385ECB">
          <w:rPr>
            <w:rFonts w:ascii="Arial" w:hAnsi="Arial" w:cs="Arial"/>
            <w:sz w:val="24"/>
            <w:szCs w:val="24"/>
            <w:lang w:val="en-GB"/>
          </w:rPr>
          <w:t>was</w:t>
        </w:r>
      </w:ins>
      <w:r w:rsidRPr="00385ECB">
        <w:rPr>
          <w:rFonts w:ascii="Arial" w:hAnsi="Arial" w:cs="Arial"/>
          <w:sz w:val="24"/>
          <w:szCs w:val="24"/>
          <w:lang w:val="en-GB"/>
          <w:rPrChange w:id="4129" w:author="Admin" w:date="2016-10-18T16:05:00Z">
            <w:rPr>
              <w:lang w:val="en-GB"/>
            </w:rPr>
          </w:rPrChange>
        </w:rPr>
        <w:t xml:space="preserve"> </w:t>
      </w:r>
      <w:r w:rsidR="00AE59A5">
        <w:rPr>
          <w:rFonts w:ascii="Arial" w:hAnsi="Arial" w:cs="Arial"/>
          <w:sz w:val="24"/>
          <w:szCs w:val="24"/>
          <w:lang w:val="en-GB"/>
        </w:rPr>
        <w:t>produced</w:t>
      </w:r>
      <w:r w:rsidRPr="00385ECB">
        <w:rPr>
          <w:rFonts w:ascii="Arial" w:hAnsi="Arial" w:cs="Arial"/>
          <w:sz w:val="24"/>
          <w:szCs w:val="24"/>
          <w:lang w:val="en-GB"/>
          <w:rPrChange w:id="4130" w:author="Admin" w:date="2016-10-18T16:05:00Z">
            <w:rPr>
              <w:lang w:val="en-GB"/>
            </w:rPr>
          </w:rPrChange>
        </w:rPr>
        <w:t xml:space="preserve"> in Eagle CAD.</w:t>
      </w:r>
    </w:p>
    <w:p w14:paraId="0389F02A" w14:textId="77777777" w:rsidR="00E16EBA" w:rsidRPr="00385ECB" w:rsidRDefault="00E16EBA" w:rsidP="00754AB6">
      <w:pPr>
        <w:spacing w:after="0" w:line="360" w:lineRule="auto"/>
        <w:ind w:left="0" w:firstLine="0"/>
        <w:rPr>
          <w:rFonts w:ascii="Arial" w:hAnsi="Arial" w:cs="Arial"/>
          <w:sz w:val="24"/>
          <w:szCs w:val="24"/>
          <w:lang w:val="en-GB"/>
          <w:rPrChange w:id="4131" w:author="Admin" w:date="2016-10-18T16:05:00Z">
            <w:rPr>
              <w:lang w:val="en-GB"/>
            </w:rPr>
          </w:rPrChange>
        </w:rPr>
        <w:pPrChange w:id="4132" w:author="Admin" w:date="2016-10-18T16:11:00Z">
          <w:pPr>
            <w:spacing w:after="636"/>
            <w:ind w:left="1"/>
          </w:pPr>
        </w:pPrChange>
      </w:pPr>
    </w:p>
    <w:p w14:paraId="5DCF2AE9" w14:textId="77777777" w:rsidR="00C261B9" w:rsidRPr="00385ECB" w:rsidRDefault="007D0309" w:rsidP="00754AB6">
      <w:pPr>
        <w:pStyle w:val="Heading3"/>
        <w:rPr>
          <w:ins w:id="4133" w:author="Admin" w:date="2016-10-18T16:26:00Z"/>
        </w:rPr>
        <w:pPrChange w:id="4134" w:author="Admin" w:date="2016-10-18T16:11:00Z">
          <w:pPr>
            <w:spacing w:after="636"/>
            <w:ind w:left="1"/>
          </w:pPr>
        </w:pPrChange>
      </w:pPr>
      <w:bookmarkStart w:id="4135" w:name="_Toc44071"/>
      <w:del w:id="4136" w:author="Admin" w:date="2016-10-18T16:26:00Z">
        <w:r w:rsidRPr="00385ECB" w:rsidDel="00E16EBA">
          <w:rPr>
            <w:rPrChange w:id="4137" w:author="Admin" w:date="2016-10-18T16:05:00Z">
              <w:rPr>
                <w:rFonts w:ascii="Calibri" w:eastAsia="Calibri" w:hAnsi="Calibri" w:cs="Calibri"/>
                <w:b/>
                <w:lang w:val="en-GB"/>
              </w:rPr>
            </w:rPrChange>
          </w:rPr>
          <w:tab/>
        </w:r>
      </w:del>
      <w:r w:rsidRPr="00385ECB">
        <w:t>6.6.1</w:t>
      </w:r>
      <w:r w:rsidRPr="00385ECB">
        <w:tab/>
        <w:t>Raspberry Pi HAT</w:t>
      </w:r>
      <w:bookmarkEnd w:id="4135"/>
    </w:p>
    <w:p w14:paraId="6FAE1A90" w14:textId="77777777" w:rsidR="00E16EBA" w:rsidRPr="00385ECB" w:rsidRDefault="00E16EBA" w:rsidP="001C1ABF">
      <w:pPr>
        <w:rPr>
          <w:lang w:val="en-GB"/>
        </w:rPr>
      </w:pPr>
    </w:p>
    <w:p w14:paraId="053DF210" w14:textId="77777777" w:rsidR="00C261B9" w:rsidRPr="00385ECB" w:rsidRDefault="007D0309" w:rsidP="00754AB6">
      <w:pPr>
        <w:spacing w:after="0" w:line="360" w:lineRule="auto"/>
        <w:ind w:left="0" w:firstLine="0"/>
        <w:rPr>
          <w:ins w:id="4138" w:author="Admin" w:date="2016-10-18T16:26:00Z"/>
          <w:rFonts w:ascii="Arial" w:hAnsi="Arial" w:cs="Arial"/>
          <w:sz w:val="24"/>
          <w:szCs w:val="24"/>
          <w:lang w:val="en-GB"/>
        </w:rPr>
        <w:pPrChange w:id="4139" w:author="Admin" w:date="2016-10-18T16:11:00Z">
          <w:pPr>
            <w:spacing w:after="0"/>
            <w:ind w:left="1"/>
          </w:pPr>
        </w:pPrChange>
      </w:pPr>
      <w:r w:rsidRPr="00385ECB">
        <w:rPr>
          <w:rFonts w:ascii="Arial" w:hAnsi="Arial" w:cs="Arial"/>
          <w:sz w:val="24"/>
          <w:szCs w:val="24"/>
          <w:lang w:val="en-GB"/>
          <w:rPrChange w:id="4140" w:author="Admin" w:date="2016-10-18T16:05:00Z">
            <w:rPr>
              <w:lang w:val="en-GB"/>
            </w:rPr>
          </w:rPrChange>
        </w:rPr>
        <w:t>The Raspberry Pi HAT was designed using measurements of the Raspberry Pi so it would be able to fit on top of the Pi with standoff bolts</w:t>
      </w:r>
      <w:r w:rsidR="00725F4A">
        <w:rPr>
          <w:rFonts w:ascii="Arial" w:hAnsi="Arial" w:cs="Arial"/>
          <w:sz w:val="24"/>
          <w:szCs w:val="24"/>
          <w:lang w:val="en-GB"/>
        </w:rPr>
        <w:t>,</w:t>
      </w:r>
      <w:r w:rsidRPr="00385ECB">
        <w:rPr>
          <w:rFonts w:ascii="Arial" w:hAnsi="Arial" w:cs="Arial"/>
          <w:sz w:val="24"/>
          <w:szCs w:val="24"/>
          <w:lang w:val="en-GB"/>
          <w:rPrChange w:id="4141" w:author="Admin" w:date="2016-10-18T16:05:00Z">
            <w:rPr>
              <w:lang w:val="en-GB"/>
            </w:rPr>
          </w:rPrChange>
        </w:rPr>
        <w:t xml:space="preserve"> allowing for a more compact design. A schematic of the circuit needed was initially designed in order to add the required components. This schematic can be seen in Appendix C.1</w:t>
      </w:r>
      <w:r w:rsidR="00725F4A">
        <w:rPr>
          <w:rFonts w:ascii="Arial" w:hAnsi="Arial" w:cs="Arial"/>
          <w:sz w:val="24"/>
          <w:szCs w:val="24"/>
          <w:lang w:val="en-GB"/>
        </w:rPr>
        <w:t>:</w:t>
      </w:r>
      <w:r w:rsidRPr="00385ECB">
        <w:rPr>
          <w:rFonts w:ascii="Arial" w:hAnsi="Arial" w:cs="Arial"/>
          <w:sz w:val="24"/>
          <w:szCs w:val="24"/>
          <w:lang w:val="en-GB"/>
          <w:rPrChange w:id="4142" w:author="Admin" w:date="2016-10-18T16:05:00Z">
            <w:rPr>
              <w:lang w:val="en-GB"/>
            </w:rPr>
          </w:rPrChange>
        </w:rPr>
        <w:t xml:space="preserve"> PI HAT Diagram.</w:t>
      </w:r>
    </w:p>
    <w:p w14:paraId="347C0B15" w14:textId="77777777" w:rsidR="00E16EBA" w:rsidRPr="00385ECB" w:rsidRDefault="00E16EBA" w:rsidP="00754AB6">
      <w:pPr>
        <w:spacing w:after="0" w:line="360" w:lineRule="auto"/>
        <w:ind w:left="0" w:firstLine="0"/>
        <w:rPr>
          <w:rFonts w:ascii="Arial" w:hAnsi="Arial" w:cs="Arial"/>
          <w:sz w:val="24"/>
          <w:szCs w:val="24"/>
          <w:lang w:val="en-GB"/>
          <w:rPrChange w:id="4143" w:author="Admin" w:date="2016-10-18T16:05:00Z">
            <w:rPr>
              <w:lang w:val="en-GB"/>
            </w:rPr>
          </w:rPrChange>
        </w:rPr>
        <w:pPrChange w:id="4144" w:author="Admin" w:date="2016-10-18T16:11:00Z">
          <w:pPr>
            <w:spacing w:after="0"/>
            <w:ind w:left="1"/>
          </w:pPr>
        </w:pPrChange>
      </w:pPr>
    </w:p>
    <w:p w14:paraId="15C1F21C" w14:textId="227E753A" w:rsidR="00C261B9" w:rsidRPr="00385ECB" w:rsidRDefault="009F5C60" w:rsidP="00E16EBA">
      <w:pPr>
        <w:spacing w:after="0" w:line="360" w:lineRule="auto"/>
        <w:ind w:left="0" w:firstLine="0"/>
        <w:jc w:val="center"/>
        <w:rPr>
          <w:rFonts w:ascii="Arial" w:hAnsi="Arial" w:cs="Arial"/>
          <w:sz w:val="24"/>
          <w:szCs w:val="24"/>
          <w:lang w:val="en-GB"/>
          <w:rPrChange w:id="4145" w:author="Admin" w:date="2016-10-18T16:05:00Z">
            <w:rPr>
              <w:lang w:val="en-GB"/>
            </w:rPr>
          </w:rPrChange>
        </w:rPr>
        <w:pPrChange w:id="4146" w:author="Admin" w:date="2016-10-18T16:27:00Z">
          <w:pPr>
            <w:spacing w:after="319" w:line="259" w:lineRule="auto"/>
            <w:ind w:left="206" w:firstLine="0"/>
            <w:jc w:val="left"/>
          </w:pPr>
        </w:pPrChange>
      </w:pPr>
      <w:r w:rsidRPr="00385ECB">
        <w:rPr>
          <w:rFonts w:ascii="Arial" w:hAnsi="Arial" w:cs="Arial"/>
          <w:noProof/>
          <w:sz w:val="24"/>
          <w:szCs w:val="24"/>
          <w:rPrChange w:id="4147" w:author="Admin" w:date="2016-10-18T16:05:00Z">
            <w:rPr>
              <w:rFonts w:ascii="Arial" w:hAnsi="Arial" w:cs="Arial"/>
              <w:noProof/>
              <w:sz w:val="24"/>
              <w:szCs w:val="24"/>
            </w:rPr>
          </w:rPrChange>
        </w:rPr>
        <w:drawing>
          <wp:inline distT="0" distB="0" distL="0" distR="0" wp14:anchorId="16BEA296" wp14:editId="573189C0">
            <wp:extent cx="5857875" cy="2781300"/>
            <wp:effectExtent l="0" t="0" r="9525" b="0"/>
            <wp:docPr id="41" name="Picture 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57875" cy="2781300"/>
                    </a:xfrm>
                    <a:prstGeom prst="rect">
                      <a:avLst/>
                    </a:prstGeom>
                    <a:noFill/>
                    <a:ln>
                      <a:noFill/>
                    </a:ln>
                  </pic:spPr>
                </pic:pic>
              </a:graphicData>
            </a:graphic>
          </wp:inline>
        </w:drawing>
      </w:r>
    </w:p>
    <w:p w14:paraId="4C71C89B" w14:textId="77777777" w:rsidR="005142B7" w:rsidRPr="00385ECB" w:rsidRDefault="007D0309" w:rsidP="005142B7">
      <w:pPr>
        <w:pStyle w:val="Caption"/>
        <w:rPr>
          <w:ins w:id="4148" w:author="Admin" w:date="2016-10-18T16:27:00Z"/>
          <w:sz w:val="24"/>
          <w:szCs w:val="24"/>
          <w:lang w:val="en-GB"/>
        </w:rPr>
        <w:pPrChange w:id="4149" w:author="Admin" w:date="2016-11-01T19:51:00Z">
          <w:pPr>
            <w:spacing w:after="228" w:line="262" w:lineRule="auto"/>
            <w:ind w:right="97"/>
            <w:jc w:val="center"/>
          </w:pPr>
        </w:pPrChange>
      </w:pPr>
      <w:del w:id="4150" w:author="Admin" w:date="2016-11-01T19:51:00Z">
        <w:r w:rsidRPr="00385ECB" w:rsidDel="005142B7">
          <w:rPr>
            <w:sz w:val="24"/>
            <w:szCs w:val="24"/>
            <w:lang w:val="en-GB"/>
            <w:rPrChange w:id="4151" w:author="Admin" w:date="2016-10-18T16:05:00Z">
              <w:rPr>
                <w:lang w:val="en-GB"/>
              </w:rPr>
            </w:rPrChange>
          </w:rPr>
          <w:delText>Figure 6.22: PCB layout of the Raspberry Pi HAT, top and bottom layer.</w:delText>
        </w:r>
      </w:del>
      <w:ins w:id="4152" w:author="Admin" w:date="2016-11-01T19:51:00Z">
        <w:r w:rsidR="005142B7" w:rsidRPr="00385ECB">
          <w:rPr>
            <w:lang w:val="en-GB"/>
          </w:rPr>
          <w:t>Figure 6.22: PCB layout of the Raspberry Pi HAT, top and bottom layer.</w:t>
        </w:r>
      </w:ins>
    </w:p>
    <w:p w14:paraId="4429B122" w14:textId="77777777" w:rsidR="00E16EBA" w:rsidRPr="00385ECB" w:rsidRDefault="00E16EBA" w:rsidP="00754AB6">
      <w:pPr>
        <w:spacing w:after="0" w:line="360" w:lineRule="auto"/>
        <w:ind w:left="0" w:firstLine="0"/>
        <w:rPr>
          <w:rFonts w:ascii="Arial" w:hAnsi="Arial" w:cs="Arial"/>
          <w:sz w:val="24"/>
          <w:szCs w:val="24"/>
          <w:lang w:val="en-GB"/>
          <w:rPrChange w:id="4153" w:author="Admin" w:date="2016-10-18T16:05:00Z">
            <w:rPr>
              <w:lang w:val="en-GB"/>
            </w:rPr>
          </w:rPrChange>
        </w:rPr>
        <w:pPrChange w:id="4154" w:author="Admin" w:date="2016-10-18T16:11:00Z">
          <w:pPr>
            <w:spacing w:after="228" w:line="262" w:lineRule="auto"/>
            <w:ind w:right="97"/>
            <w:jc w:val="center"/>
          </w:pPr>
        </w:pPrChange>
      </w:pPr>
    </w:p>
    <w:p w14:paraId="0E7D427E" w14:textId="77777777" w:rsidR="00C261B9" w:rsidRPr="00385ECB" w:rsidRDefault="007D0309" w:rsidP="00754AB6">
      <w:pPr>
        <w:spacing w:after="0" w:line="360" w:lineRule="auto"/>
        <w:ind w:left="0" w:firstLine="0"/>
        <w:rPr>
          <w:ins w:id="4155" w:author="Admin" w:date="2016-10-18T16:41:00Z"/>
          <w:rFonts w:ascii="Arial" w:hAnsi="Arial" w:cs="Arial"/>
          <w:sz w:val="24"/>
          <w:szCs w:val="24"/>
          <w:lang w:val="en-GB"/>
        </w:rPr>
        <w:pPrChange w:id="4156" w:author="Admin" w:date="2016-10-18T16:11:00Z">
          <w:pPr>
            <w:spacing w:after="636"/>
            <w:ind w:left="1"/>
          </w:pPr>
        </w:pPrChange>
      </w:pPr>
      <w:r w:rsidRPr="00385ECB">
        <w:rPr>
          <w:rFonts w:ascii="Arial" w:hAnsi="Arial" w:cs="Arial"/>
          <w:sz w:val="24"/>
          <w:szCs w:val="24"/>
          <w:lang w:val="en-GB"/>
          <w:rPrChange w:id="4157" w:author="Admin" w:date="2016-10-18T16:05:00Z">
            <w:rPr>
              <w:lang w:val="en-GB"/>
            </w:rPr>
          </w:rPrChange>
        </w:rPr>
        <w:t>The Raspberry Pi HAT</w:t>
      </w:r>
      <w:r w:rsidR="00725F4A">
        <w:rPr>
          <w:rFonts w:ascii="Arial" w:hAnsi="Arial" w:cs="Arial"/>
          <w:sz w:val="24"/>
          <w:szCs w:val="24"/>
          <w:lang w:val="en-GB"/>
        </w:rPr>
        <w:t>’s main purpose was</w:t>
      </w:r>
      <w:r w:rsidRPr="00385ECB">
        <w:rPr>
          <w:rFonts w:ascii="Arial" w:hAnsi="Arial" w:cs="Arial"/>
          <w:sz w:val="24"/>
          <w:szCs w:val="24"/>
          <w:lang w:val="en-GB"/>
          <w:rPrChange w:id="4158" w:author="Admin" w:date="2016-10-18T16:05:00Z">
            <w:rPr>
              <w:lang w:val="en-GB"/>
            </w:rPr>
          </w:rPrChange>
        </w:rPr>
        <w:t xml:space="preserve"> to be able to connect to the power supply and create a starting point for the power bus, </w:t>
      </w:r>
      <w:r w:rsidR="00725F4A">
        <w:rPr>
          <w:rFonts w:ascii="Arial" w:hAnsi="Arial" w:cs="Arial"/>
          <w:sz w:val="24"/>
          <w:szCs w:val="24"/>
          <w:lang w:val="en-GB"/>
        </w:rPr>
        <w:t>as well as providing</w:t>
      </w:r>
      <w:r w:rsidRPr="00385ECB">
        <w:rPr>
          <w:rFonts w:ascii="Arial" w:hAnsi="Arial" w:cs="Arial"/>
          <w:sz w:val="24"/>
          <w:szCs w:val="24"/>
          <w:lang w:val="en-GB"/>
          <w:rPrChange w:id="4159" w:author="Admin" w:date="2016-10-18T16:05:00Z">
            <w:rPr>
              <w:lang w:val="en-GB"/>
            </w:rPr>
          </w:rPrChange>
        </w:rPr>
        <w:t xml:space="preserve"> a way </w:t>
      </w:r>
      <w:r w:rsidR="00725F4A">
        <w:rPr>
          <w:rFonts w:ascii="Arial" w:hAnsi="Arial" w:cs="Arial"/>
          <w:sz w:val="24"/>
          <w:szCs w:val="24"/>
          <w:lang w:val="en-GB"/>
        </w:rPr>
        <w:t>of connecting</w:t>
      </w:r>
      <w:r w:rsidRPr="00385ECB">
        <w:rPr>
          <w:rFonts w:ascii="Arial" w:hAnsi="Arial" w:cs="Arial"/>
          <w:sz w:val="24"/>
          <w:szCs w:val="24"/>
          <w:lang w:val="en-GB"/>
          <w:rPrChange w:id="4160" w:author="Admin" w:date="2016-10-18T16:05:00Z">
            <w:rPr>
              <w:lang w:val="en-GB"/>
            </w:rPr>
          </w:rPrChange>
        </w:rPr>
        <w:t xml:space="preserve"> to the RS485 bus. </w:t>
      </w:r>
      <w:commentRangeStart w:id="4161"/>
      <w:r w:rsidRPr="00385ECB">
        <w:rPr>
          <w:rFonts w:ascii="Arial" w:hAnsi="Arial" w:cs="Arial"/>
          <w:sz w:val="24"/>
          <w:szCs w:val="24"/>
          <w:lang w:val="en-GB"/>
          <w:rPrChange w:id="4162" w:author="Admin" w:date="2016-10-18T16:05:00Z">
            <w:rPr>
              <w:lang w:val="en-GB"/>
            </w:rPr>
          </w:rPrChange>
        </w:rPr>
        <w:t xml:space="preserve">THE PCB layout </w:t>
      </w:r>
      <w:r w:rsidR="00725F4A">
        <w:rPr>
          <w:rFonts w:ascii="Arial" w:hAnsi="Arial" w:cs="Arial"/>
          <w:sz w:val="24"/>
          <w:szCs w:val="24"/>
          <w:lang w:val="en-GB"/>
        </w:rPr>
        <w:t>is</w:t>
      </w:r>
      <w:r w:rsidRPr="00385ECB">
        <w:rPr>
          <w:rFonts w:ascii="Arial" w:hAnsi="Arial" w:cs="Arial"/>
          <w:sz w:val="24"/>
          <w:szCs w:val="24"/>
          <w:lang w:val="en-GB"/>
          <w:rPrChange w:id="4163" w:author="Admin" w:date="2016-10-18T16:05:00Z">
            <w:rPr>
              <w:lang w:val="en-GB"/>
            </w:rPr>
          </w:rPrChange>
        </w:rPr>
        <w:t xml:space="preserve"> illus</w:t>
      </w:r>
      <w:r w:rsidR="00AE59A5">
        <w:rPr>
          <w:rFonts w:ascii="Arial" w:hAnsi="Arial" w:cs="Arial"/>
          <w:sz w:val="24"/>
          <w:szCs w:val="24"/>
          <w:lang w:val="en-GB"/>
        </w:rPr>
        <w:t>trated</w:t>
      </w:r>
      <w:r w:rsidRPr="00385ECB">
        <w:rPr>
          <w:rFonts w:ascii="Arial" w:hAnsi="Arial" w:cs="Arial"/>
          <w:sz w:val="24"/>
          <w:szCs w:val="24"/>
          <w:lang w:val="en-GB"/>
          <w:rPrChange w:id="4164" w:author="Admin" w:date="2016-10-18T16:05:00Z">
            <w:rPr>
              <w:lang w:val="en-GB"/>
            </w:rPr>
          </w:rPrChange>
        </w:rPr>
        <w:t xml:space="preserve"> that met the standards of the ATX plug</w:t>
      </w:r>
      <w:r w:rsidR="00725F4A">
        <w:rPr>
          <w:rFonts w:ascii="Arial" w:hAnsi="Arial" w:cs="Arial"/>
          <w:sz w:val="24"/>
          <w:szCs w:val="24"/>
          <w:lang w:val="en-GB"/>
        </w:rPr>
        <w:t xml:space="preserve"> </w:t>
      </w:r>
      <w:r w:rsidR="00AE59A5">
        <w:rPr>
          <w:rFonts w:ascii="Arial" w:hAnsi="Arial" w:cs="Arial"/>
          <w:sz w:val="24"/>
          <w:szCs w:val="24"/>
          <w:lang w:val="en-GB"/>
        </w:rPr>
        <w:t>demons</w:t>
      </w:r>
      <w:r w:rsidR="00725F4A" w:rsidRPr="00385ECB">
        <w:rPr>
          <w:rFonts w:ascii="Arial" w:hAnsi="Arial" w:cs="Arial"/>
          <w:sz w:val="24"/>
          <w:szCs w:val="24"/>
          <w:lang w:val="en-GB"/>
          <w:rPrChange w:id="4165" w:author="Admin" w:date="2016-10-18T16:05:00Z">
            <w:rPr>
              <w:lang w:val="en-GB"/>
            </w:rPr>
          </w:rPrChange>
        </w:rPr>
        <w:t>trated in Figure 6.22</w:t>
      </w:r>
      <w:commentRangeEnd w:id="4161"/>
      <w:r w:rsidR="00AE59A5">
        <w:rPr>
          <w:rStyle w:val="CommentReference"/>
        </w:rPr>
        <w:commentReference w:id="4161"/>
      </w:r>
      <w:r w:rsidR="00725F4A" w:rsidRPr="00385ECB">
        <w:rPr>
          <w:rFonts w:ascii="Arial" w:hAnsi="Arial" w:cs="Arial"/>
          <w:sz w:val="24"/>
          <w:szCs w:val="24"/>
          <w:lang w:val="en-GB"/>
          <w:rPrChange w:id="4166" w:author="Admin" w:date="2016-10-18T16:05:00Z">
            <w:rPr>
              <w:lang w:val="en-GB"/>
            </w:rPr>
          </w:rPrChange>
        </w:rPr>
        <w:t xml:space="preserve">. In order to attach the ATX plug </w:t>
      </w:r>
      <w:r w:rsidR="00725F4A">
        <w:rPr>
          <w:rFonts w:ascii="Arial" w:hAnsi="Arial" w:cs="Arial"/>
          <w:sz w:val="24"/>
          <w:szCs w:val="24"/>
          <w:lang w:val="en-GB"/>
        </w:rPr>
        <w:t>to</w:t>
      </w:r>
      <w:r w:rsidR="00725F4A" w:rsidRPr="00385ECB">
        <w:rPr>
          <w:rFonts w:ascii="Arial" w:hAnsi="Arial" w:cs="Arial"/>
          <w:sz w:val="24"/>
          <w:szCs w:val="24"/>
          <w:lang w:val="en-GB"/>
          <w:rPrChange w:id="4167" w:author="Admin" w:date="2016-10-18T16:05:00Z">
            <w:rPr>
              <w:lang w:val="en-GB"/>
            </w:rPr>
          </w:rPrChange>
        </w:rPr>
        <w:t xml:space="preserve"> the compute</w:t>
      </w:r>
      <w:del w:id="4168" w:author="Admin" w:date="2016-10-18T16:53:00Z">
        <w:r w:rsidR="00725F4A" w:rsidRPr="00385ECB" w:rsidDel="00686EE4">
          <w:rPr>
            <w:rFonts w:ascii="Arial" w:hAnsi="Arial" w:cs="Arial"/>
            <w:sz w:val="24"/>
            <w:szCs w:val="24"/>
            <w:lang w:val="en-GB"/>
            <w:rPrChange w:id="4169" w:author="Admin" w:date="2016-10-18T16:05:00Z">
              <w:rPr>
                <w:lang w:val="en-GB"/>
              </w:rPr>
            </w:rPrChange>
          </w:rPr>
          <w:delText>r PSU</w:delText>
        </w:r>
      </w:del>
      <w:ins w:id="4170" w:author="Admin" w:date="2016-10-18T16:53:00Z">
        <w:r w:rsidR="00725F4A" w:rsidRPr="00385ECB">
          <w:rPr>
            <w:rFonts w:ascii="Arial" w:hAnsi="Arial" w:cs="Arial"/>
            <w:sz w:val="24"/>
            <w:szCs w:val="24"/>
            <w:lang w:val="en-GB"/>
          </w:rPr>
          <w:t>Molex</w:t>
        </w:r>
      </w:ins>
      <w:r w:rsidR="00725F4A">
        <w:rPr>
          <w:rFonts w:ascii="Arial" w:hAnsi="Arial" w:cs="Arial"/>
          <w:sz w:val="24"/>
          <w:szCs w:val="24"/>
          <w:lang w:val="en-GB"/>
        </w:rPr>
        <w:t>,</w:t>
      </w:r>
      <w:r w:rsidR="00725F4A" w:rsidRPr="00385ECB">
        <w:rPr>
          <w:rFonts w:ascii="Arial" w:hAnsi="Arial" w:cs="Arial"/>
          <w:sz w:val="24"/>
          <w:szCs w:val="24"/>
          <w:lang w:val="en-GB"/>
          <w:rPrChange w:id="4171" w:author="Admin" w:date="2016-10-18T16:05:00Z">
            <w:rPr>
              <w:lang w:val="en-GB"/>
            </w:rPr>
          </w:rPrChange>
        </w:rPr>
        <w:t xml:space="preserve"> a </w:t>
      </w:r>
      <w:del w:id="4172" w:author="Admin" w:date="2016-10-18T16:53:00Z">
        <w:r w:rsidR="00725F4A" w:rsidRPr="00385ECB" w:rsidDel="00686EE4">
          <w:rPr>
            <w:rFonts w:ascii="Arial" w:hAnsi="Arial" w:cs="Arial"/>
            <w:sz w:val="24"/>
            <w:szCs w:val="24"/>
            <w:lang w:val="en-GB"/>
            <w:rPrChange w:id="4173" w:author="Admin" w:date="2016-10-18T16:05:00Z">
              <w:rPr>
                <w:lang w:val="en-GB"/>
              </w:rPr>
            </w:rPrChange>
          </w:rPr>
          <w:delText>molex</w:delText>
        </w:r>
      </w:del>
      <w:ins w:id="4174" w:author="Admin" w:date="2016-10-18T16:53:00Z">
        <w:r w:rsidR="00725F4A" w:rsidRPr="00385ECB">
          <w:rPr>
            <w:rFonts w:ascii="Arial" w:hAnsi="Arial" w:cs="Arial"/>
            <w:sz w:val="24"/>
            <w:szCs w:val="24"/>
            <w:lang w:val="en-GB"/>
          </w:rPr>
          <w:t>Molex</w:t>
        </w:r>
      </w:ins>
      <w:r w:rsidR="00725F4A" w:rsidRPr="00385ECB">
        <w:rPr>
          <w:rFonts w:ascii="Arial" w:hAnsi="Arial" w:cs="Arial"/>
          <w:sz w:val="24"/>
          <w:szCs w:val="24"/>
          <w:lang w:val="en-GB"/>
          <w:rPrChange w:id="4175" w:author="Admin" w:date="2016-10-18T16:05:00Z">
            <w:rPr>
              <w:lang w:val="en-GB"/>
            </w:rPr>
          </w:rPrChange>
        </w:rPr>
        <w:t xml:space="preserve"> socket was used</w:t>
      </w:r>
      <w:r w:rsidR="00725F4A">
        <w:rPr>
          <w:rFonts w:ascii="Arial" w:hAnsi="Arial" w:cs="Arial"/>
          <w:sz w:val="24"/>
          <w:szCs w:val="24"/>
          <w:lang w:val="en-GB"/>
        </w:rPr>
        <w:t>. T</w:t>
      </w:r>
      <w:r w:rsidRPr="00385ECB">
        <w:rPr>
          <w:rFonts w:ascii="Arial" w:hAnsi="Arial" w:cs="Arial"/>
          <w:sz w:val="24"/>
          <w:szCs w:val="24"/>
          <w:lang w:val="en-GB"/>
          <w:rPrChange w:id="4176" w:author="Admin" w:date="2016-10-18T16:05:00Z">
            <w:rPr>
              <w:lang w:val="en-GB"/>
            </w:rPr>
          </w:rPrChange>
        </w:rPr>
        <w:t xml:space="preserve">his connector is </w:t>
      </w:r>
      <w:del w:id="4177" w:author="Admin" w:date="2016-10-18T16:48:00Z">
        <w:r w:rsidRPr="00385ECB" w:rsidDel="00686EE4">
          <w:rPr>
            <w:rFonts w:ascii="Arial" w:hAnsi="Arial" w:cs="Arial"/>
            <w:sz w:val="24"/>
            <w:szCs w:val="24"/>
            <w:lang w:val="en-GB"/>
            <w:rPrChange w:id="4178" w:author="Admin" w:date="2016-10-18T16:05:00Z">
              <w:rPr>
                <w:lang w:val="en-GB"/>
              </w:rPr>
            </w:rPrChange>
          </w:rPr>
          <w:delText>labeled</w:delText>
        </w:r>
      </w:del>
      <w:ins w:id="4179" w:author="Admin" w:date="2016-10-18T16:48:00Z">
        <w:r w:rsidR="00686EE4" w:rsidRPr="00385ECB">
          <w:rPr>
            <w:rFonts w:ascii="Arial" w:hAnsi="Arial" w:cs="Arial"/>
            <w:sz w:val="24"/>
            <w:szCs w:val="24"/>
            <w:lang w:val="en-GB"/>
          </w:rPr>
          <w:t>labelled</w:t>
        </w:r>
      </w:ins>
      <w:r w:rsidRPr="00385ECB">
        <w:rPr>
          <w:rFonts w:ascii="Arial" w:hAnsi="Arial" w:cs="Arial"/>
          <w:sz w:val="24"/>
          <w:szCs w:val="24"/>
          <w:lang w:val="en-GB"/>
          <w:rPrChange w:id="4180" w:author="Admin" w:date="2016-10-18T16:05:00Z">
            <w:rPr>
              <w:lang w:val="en-GB"/>
            </w:rPr>
          </w:rPrChange>
        </w:rPr>
        <w:t xml:space="preserve"> ”ATX” in Figure 6.22. The differential bus transceiver discussed in subsection 5.1 is used to facilitate the RS485 communication, </w:t>
      </w:r>
      <w:del w:id="4181" w:author="Admin" w:date="2016-10-18T16:48:00Z">
        <w:r w:rsidRPr="00385ECB" w:rsidDel="00686EE4">
          <w:rPr>
            <w:rFonts w:ascii="Arial" w:hAnsi="Arial" w:cs="Arial"/>
            <w:sz w:val="24"/>
            <w:szCs w:val="24"/>
            <w:lang w:val="en-GB"/>
            <w:rPrChange w:id="4182" w:author="Admin" w:date="2016-10-18T16:05:00Z">
              <w:rPr>
                <w:lang w:val="en-GB"/>
              </w:rPr>
            </w:rPrChange>
          </w:rPr>
          <w:delText>labeled</w:delText>
        </w:r>
      </w:del>
      <w:ins w:id="4183" w:author="Admin" w:date="2016-10-18T16:48:00Z">
        <w:r w:rsidR="00686EE4" w:rsidRPr="00385ECB">
          <w:rPr>
            <w:rFonts w:ascii="Arial" w:hAnsi="Arial" w:cs="Arial"/>
            <w:sz w:val="24"/>
            <w:szCs w:val="24"/>
            <w:lang w:val="en-GB"/>
          </w:rPr>
          <w:t>labelled</w:t>
        </w:r>
      </w:ins>
      <w:r w:rsidR="00725F4A">
        <w:rPr>
          <w:rFonts w:ascii="Arial" w:hAnsi="Arial" w:cs="Arial"/>
          <w:sz w:val="24"/>
          <w:szCs w:val="24"/>
          <w:lang w:val="en-GB"/>
        </w:rPr>
        <w:t xml:space="preserve"> “</w:t>
      </w:r>
      <w:r w:rsidRPr="00385ECB">
        <w:rPr>
          <w:rFonts w:ascii="Arial" w:hAnsi="Arial" w:cs="Arial"/>
          <w:sz w:val="24"/>
          <w:szCs w:val="24"/>
          <w:lang w:val="en-GB"/>
          <w:rPrChange w:id="4184" w:author="Admin" w:date="2016-10-18T16:05:00Z">
            <w:rPr>
              <w:lang w:val="en-GB"/>
            </w:rPr>
          </w:rPrChange>
        </w:rPr>
        <w:t>IC1”. The receive</w:t>
      </w:r>
      <w:r w:rsidR="00725F4A">
        <w:rPr>
          <w:rFonts w:ascii="Arial" w:hAnsi="Arial" w:cs="Arial"/>
          <w:sz w:val="24"/>
          <w:szCs w:val="24"/>
          <w:lang w:val="en-GB"/>
        </w:rPr>
        <w:t>d</w:t>
      </w:r>
      <w:r w:rsidRPr="00385ECB">
        <w:rPr>
          <w:rFonts w:ascii="Arial" w:hAnsi="Arial" w:cs="Arial"/>
          <w:sz w:val="24"/>
          <w:szCs w:val="24"/>
          <w:lang w:val="en-GB"/>
          <w:rPrChange w:id="4185" w:author="Admin" w:date="2016-10-18T16:05:00Z">
            <w:rPr>
              <w:lang w:val="en-GB"/>
            </w:rPr>
          </w:rPrChange>
        </w:rPr>
        <w:t xml:space="preserve"> signal is divided by a voltage divider, </w:t>
      </w:r>
      <w:del w:id="4186" w:author="Admin" w:date="2016-10-18T16:48:00Z">
        <w:r w:rsidRPr="00385ECB" w:rsidDel="00686EE4">
          <w:rPr>
            <w:rFonts w:ascii="Arial" w:hAnsi="Arial" w:cs="Arial"/>
            <w:sz w:val="24"/>
            <w:szCs w:val="24"/>
            <w:lang w:val="en-GB"/>
            <w:rPrChange w:id="4187" w:author="Admin" w:date="2016-10-18T16:05:00Z">
              <w:rPr>
                <w:lang w:val="en-GB"/>
              </w:rPr>
            </w:rPrChange>
          </w:rPr>
          <w:delText>labeled</w:delText>
        </w:r>
      </w:del>
      <w:ins w:id="4188" w:author="Admin" w:date="2016-10-18T16:48:00Z">
        <w:r w:rsidR="00686EE4" w:rsidRPr="00385ECB">
          <w:rPr>
            <w:rFonts w:ascii="Arial" w:hAnsi="Arial" w:cs="Arial"/>
            <w:sz w:val="24"/>
            <w:szCs w:val="24"/>
            <w:lang w:val="en-GB"/>
          </w:rPr>
          <w:t>labelled</w:t>
        </w:r>
      </w:ins>
      <w:r w:rsidR="00725F4A">
        <w:rPr>
          <w:rFonts w:ascii="Arial" w:hAnsi="Arial" w:cs="Arial"/>
          <w:sz w:val="24"/>
          <w:szCs w:val="24"/>
          <w:lang w:val="en-GB"/>
        </w:rPr>
        <w:t xml:space="preserve"> “R6” and “</w:t>
      </w:r>
      <w:r w:rsidRPr="00385ECB">
        <w:rPr>
          <w:rFonts w:ascii="Arial" w:hAnsi="Arial" w:cs="Arial"/>
          <w:sz w:val="24"/>
          <w:szCs w:val="24"/>
          <w:lang w:val="en-GB"/>
          <w:rPrChange w:id="4189" w:author="Admin" w:date="2016-10-18T16:05:00Z">
            <w:rPr>
              <w:lang w:val="en-GB"/>
            </w:rPr>
          </w:rPrChange>
        </w:rPr>
        <w:t>R7”, as the Raspberry Pis inputs are 3v3 tolerant. In addition to the main features</w:t>
      </w:r>
      <w:r w:rsidR="00725F4A">
        <w:rPr>
          <w:rFonts w:ascii="Arial" w:hAnsi="Arial" w:cs="Arial"/>
          <w:sz w:val="24"/>
          <w:szCs w:val="24"/>
          <w:lang w:val="en-GB"/>
        </w:rPr>
        <w:t>,</w:t>
      </w:r>
      <w:r w:rsidRPr="00385ECB">
        <w:rPr>
          <w:rFonts w:ascii="Arial" w:hAnsi="Arial" w:cs="Arial"/>
          <w:sz w:val="24"/>
          <w:szCs w:val="24"/>
          <w:lang w:val="en-GB"/>
          <w:rPrChange w:id="4190" w:author="Admin" w:date="2016-10-18T16:05:00Z">
            <w:rPr>
              <w:lang w:val="en-GB"/>
            </w:rPr>
          </w:rPrChange>
        </w:rPr>
        <w:t xml:space="preserve"> a switch was added to turn off the power supplied to the system from the computer PSU, </w:t>
      </w:r>
      <w:del w:id="4191" w:author="Admin" w:date="2016-10-18T16:48:00Z">
        <w:r w:rsidRPr="00385ECB" w:rsidDel="00686EE4">
          <w:rPr>
            <w:rFonts w:ascii="Arial" w:hAnsi="Arial" w:cs="Arial"/>
            <w:sz w:val="24"/>
            <w:szCs w:val="24"/>
            <w:lang w:val="en-GB"/>
            <w:rPrChange w:id="4192" w:author="Admin" w:date="2016-10-18T16:05:00Z">
              <w:rPr>
                <w:lang w:val="en-GB"/>
              </w:rPr>
            </w:rPrChange>
          </w:rPr>
          <w:delText>labeled</w:delText>
        </w:r>
      </w:del>
      <w:ins w:id="4193" w:author="Admin" w:date="2016-10-18T16:48:00Z">
        <w:r w:rsidR="00686EE4" w:rsidRPr="00385ECB">
          <w:rPr>
            <w:rFonts w:ascii="Arial" w:hAnsi="Arial" w:cs="Arial"/>
            <w:sz w:val="24"/>
            <w:szCs w:val="24"/>
            <w:lang w:val="en-GB"/>
          </w:rPr>
          <w:t>labelled</w:t>
        </w:r>
      </w:ins>
      <w:r w:rsidR="00725F4A">
        <w:rPr>
          <w:rFonts w:ascii="Arial" w:hAnsi="Arial" w:cs="Arial"/>
          <w:sz w:val="24"/>
          <w:szCs w:val="24"/>
          <w:lang w:val="en-GB"/>
        </w:rPr>
        <w:t xml:space="preserve"> “</w:t>
      </w:r>
      <w:r w:rsidRPr="00385ECB">
        <w:rPr>
          <w:rFonts w:ascii="Arial" w:hAnsi="Arial" w:cs="Arial"/>
          <w:sz w:val="24"/>
          <w:szCs w:val="24"/>
          <w:lang w:val="en-GB"/>
          <w:rPrChange w:id="4194" w:author="Admin" w:date="2016-10-18T16:05:00Z">
            <w:rPr>
              <w:lang w:val="en-GB"/>
            </w:rPr>
          </w:rPrChange>
        </w:rPr>
        <w:t xml:space="preserve">PWR”. </w:t>
      </w:r>
      <w:r w:rsidR="00EF447A" w:rsidRPr="00385ECB">
        <w:rPr>
          <w:rFonts w:ascii="Arial" w:hAnsi="Arial" w:cs="Arial"/>
          <w:sz w:val="24"/>
          <w:szCs w:val="24"/>
          <w:lang w:val="en-GB"/>
          <w:rPrChange w:id="4195" w:author="Admin" w:date="2016-10-18T16:05:00Z">
            <w:rPr>
              <w:lang w:val="en-GB"/>
            </w:rPr>
          </w:rPrChange>
        </w:rPr>
        <w:t xml:space="preserve">A switch for the door was also added so the status of the door could be detected, </w:t>
      </w:r>
      <w:del w:id="4196" w:author="Admin" w:date="2016-10-18T16:48:00Z">
        <w:r w:rsidR="00EF447A" w:rsidRPr="00385ECB" w:rsidDel="00686EE4">
          <w:rPr>
            <w:rFonts w:ascii="Arial" w:hAnsi="Arial" w:cs="Arial"/>
            <w:sz w:val="24"/>
            <w:szCs w:val="24"/>
            <w:lang w:val="en-GB"/>
            <w:rPrChange w:id="4197" w:author="Admin" w:date="2016-10-18T16:05:00Z">
              <w:rPr>
                <w:lang w:val="en-GB"/>
              </w:rPr>
            </w:rPrChange>
          </w:rPr>
          <w:delText>labeled</w:delText>
        </w:r>
      </w:del>
      <w:ins w:id="4198" w:author="Admin" w:date="2016-10-18T16:48:00Z">
        <w:r w:rsidR="00EF447A" w:rsidRPr="00385ECB">
          <w:rPr>
            <w:rFonts w:ascii="Arial" w:hAnsi="Arial" w:cs="Arial"/>
            <w:sz w:val="24"/>
            <w:szCs w:val="24"/>
            <w:lang w:val="en-GB"/>
          </w:rPr>
          <w:t>labelled</w:t>
        </w:r>
      </w:ins>
      <w:r w:rsidR="00EF447A" w:rsidRPr="00385ECB">
        <w:rPr>
          <w:rFonts w:ascii="Arial" w:hAnsi="Arial" w:cs="Arial"/>
          <w:sz w:val="24"/>
          <w:szCs w:val="24"/>
          <w:lang w:val="en-GB"/>
          <w:rPrChange w:id="4199" w:author="Admin" w:date="2016-10-18T16:05:00Z">
            <w:rPr>
              <w:lang w:val="en-GB"/>
            </w:rPr>
          </w:rPrChange>
        </w:rPr>
        <w:t xml:space="preserve"> </w:t>
      </w:r>
      <w:r w:rsidR="00725F4A">
        <w:rPr>
          <w:rFonts w:ascii="Arial" w:hAnsi="Arial" w:cs="Arial"/>
          <w:sz w:val="24"/>
          <w:szCs w:val="24"/>
          <w:lang w:val="en-GB"/>
        </w:rPr>
        <w:t>“</w:t>
      </w:r>
      <w:del w:id="4200" w:author="Admin" w:date="2016-11-01T20:04:00Z">
        <w:r w:rsidR="00EF447A" w:rsidRPr="00385ECB" w:rsidDel="00822CC6">
          <w:rPr>
            <w:rFonts w:ascii="Arial" w:hAnsi="Arial" w:cs="Arial"/>
            <w:sz w:val="24"/>
            <w:szCs w:val="24"/>
            <w:lang w:val="en-GB"/>
            <w:rPrChange w:id="4201" w:author="Admin" w:date="2016-10-18T16:05:00Z">
              <w:rPr>
                <w:lang w:val="en-GB"/>
              </w:rPr>
            </w:rPrChange>
          </w:rPr>
          <w:delText>”</w:delText>
        </w:r>
      </w:del>
      <w:r w:rsidR="00EF447A" w:rsidRPr="00385ECB">
        <w:rPr>
          <w:rFonts w:ascii="Arial" w:hAnsi="Arial" w:cs="Arial"/>
          <w:sz w:val="24"/>
          <w:szCs w:val="24"/>
          <w:lang w:val="en-GB"/>
          <w:rPrChange w:id="4202" w:author="Admin" w:date="2016-10-18T16:05:00Z">
            <w:rPr>
              <w:lang w:val="en-GB"/>
            </w:rPr>
          </w:rPrChange>
        </w:rPr>
        <w:t>DOOR”. Finally</w:t>
      </w:r>
      <w:r w:rsidR="00725F4A">
        <w:rPr>
          <w:rFonts w:ascii="Arial" w:hAnsi="Arial" w:cs="Arial"/>
          <w:sz w:val="24"/>
          <w:szCs w:val="24"/>
          <w:lang w:val="en-GB"/>
        </w:rPr>
        <w:t>,</w:t>
      </w:r>
      <w:r w:rsidR="00EF447A" w:rsidRPr="00385ECB">
        <w:rPr>
          <w:rFonts w:ascii="Arial" w:hAnsi="Arial" w:cs="Arial"/>
          <w:sz w:val="24"/>
          <w:szCs w:val="24"/>
          <w:lang w:val="en-GB"/>
          <w:rPrChange w:id="4203" w:author="Admin" w:date="2016-10-18T16:05:00Z">
            <w:rPr>
              <w:lang w:val="en-GB"/>
            </w:rPr>
          </w:rPrChange>
        </w:rPr>
        <w:t xml:space="preserve"> a bank of resistors was added to stabilize the computer PSU by drawing 5W, tricking the PSU into thinking it is connected to a motherboard</w:t>
      </w:r>
      <w:r w:rsidR="00725F4A">
        <w:rPr>
          <w:rFonts w:ascii="Arial" w:hAnsi="Arial" w:cs="Arial"/>
          <w:sz w:val="24"/>
          <w:szCs w:val="24"/>
          <w:lang w:val="en-GB"/>
        </w:rPr>
        <w:t>. T</w:t>
      </w:r>
      <w:r w:rsidR="00EF447A" w:rsidRPr="00385ECB">
        <w:rPr>
          <w:rFonts w:ascii="Arial" w:hAnsi="Arial" w:cs="Arial"/>
          <w:sz w:val="24"/>
          <w:szCs w:val="24"/>
          <w:lang w:val="en-GB"/>
          <w:rPrChange w:id="4204" w:author="Admin" w:date="2016-10-18T16:05:00Z">
            <w:rPr>
              <w:lang w:val="en-GB"/>
            </w:rPr>
          </w:rPrChange>
        </w:rPr>
        <w:t xml:space="preserve">hese are </w:t>
      </w:r>
      <w:del w:id="4205" w:author="Admin" w:date="2016-10-18T16:48:00Z">
        <w:r w:rsidR="00EF447A" w:rsidRPr="00385ECB" w:rsidDel="00686EE4">
          <w:rPr>
            <w:rFonts w:ascii="Arial" w:hAnsi="Arial" w:cs="Arial"/>
            <w:sz w:val="24"/>
            <w:szCs w:val="24"/>
            <w:lang w:val="en-GB"/>
            <w:rPrChange w:id="4206" w:author="Admin" w:date="2016-10-18T16:05:00Z">
              <w:rPr>
                <w:lang w:val="en-GB"/>
              </w:rPr>
            </w:rPrChange>
          </w:rPr>
          <w:delText>labeled</w:delText>
        </w:r>
      </w:del>
      <w:ins w:id="4207" w:author="Admin" w:date="2016-10-18T16:48:00Z">
        <w:r w:rsidR="00EF447A" w:rsidRPr="00385ECB">
          <w:rPr>
            <w:rFonts w:ascii="Arial" w:hAnsi="Arial" w:cs="Arial"/>
            <w:sz w:val="24"/>
            <w:szCs w:val="24"/>
            <w:lang w:val="en-GB"/>
          </w:rPr>
          <w:t>labelled</w:t>
        </w:r>
      </w:ins>
      <w:r w:rsidR="00EF447A" w:rsidRPr="00385ECB">
        <w:rPr>
          <w:rFonts w:ascii="Arial" w:hAnsi="Arial" w:cs="Arial"/>
          <w:sz w:val="24"/>
          <w:szCs w:val="24"/>
          <w:lang w:val="en-GB"/>
          <w:rPrChange w:id="4208" w:author="Admin" w:date="2016-10-18T16:05:00Z">
            <w:rPr>
              <w:lang w:val="en-GB"/>
            </w:rPr>
          </w:rPrChange>
        </w:rPr>
        <w:t xml:space="preserve"> </w:t>
      </w:r>
      <w:r w:rsidR="00725F4A">
        <w:rPr>
          <w:rFonts w:ascii="Arial" w:hAnsi="Arial" w:cs="Arial"/>
          <w:sz w:val="24"/>
          <w:szCs w:val="24"/>
          <w:lang w:val="en-GB"/>
        </w:rPr>
        <w:t>“</w:t>
      </w:r>
      <w:del w:id="4209" w:author="Admin" w:date="2016-11-01T20:04:00Z">
        <w:r w:rsidR="00EF447A" w:rsidRPr="00385ECB" w:rsidDel="00822CC6">
          <w:rPr>
            <w:rFonts w:ascii="Arial" w:hAnsi="Arial" w:cs="Arial"/>
            <w:sz w:val="24"/>
            <w:szCs w:val="24"/>
            <w:lang w:val="en-GB"/>
            <w:rPrChange w:id="4210" w:author="Admin" w:date="2016-10-18T16:05:00Z">
              <w:rPr>
                <w:lang w:val="en-GB"/>
              </w:rPr>
            </w:rPrChange>
          </w:rPr>
          <w:delText>”</w:delText>
        </w:r>
      </w:del>
      <w:r w:rsidR="00EF447A" w:rsidRPr="00385ECB">
        <w:rPr>
          <w:rFonts w:ascii="Arial" w:hAnsi="Arial" w:cs="Arial"/>
          <w:sz w:val="24"/>
          <w:szCs w:val="24"/>
          <w:lang w:val="en-GB"/>
          <w:rPrChange w:id="4211" w:author="Admin" w:date="2016-10-18T16:05:00Z">
            <w:rPr>
              <w:lang w:val="en-GB"/>
            </w:rPr>
          </w:rPrChange>
        </w:rPr>
        <w:t xml:space="preserve">R5” to </w:t>
      </w:r>
      <w:r w:rsidR="00725F4A">
        <w:rPr>
          <w:rFonts w:ascii="Arial" w:hAnsi="Arial" w:cs="Arial"/>
          <w:sz w:val="24"/>
          <w:szCs w:val="24"/>
          <w:lang w:val="en-GB"/>
        </w:rPr>
        <w:t>“</w:t>
      </w:r>
      <w:del w:id="4212" w:author="Admin" w:date="2016-11-01T20:04:00Z">
        <w:r w:rsidR="00EF447A" w:rsidRPr="00385ECB" w:rsidDel="00822CC6">
          <w:rPr>
            <w:rFonts w:ascii="Arial" w:hAnsi="Arial" w:cs="Arial"/>
            <w:sz w:val="24"/>
            <w:szCs w:val="24"/>
            <w:lang w:val="en-GB"/>
            <w:rPrChange w:id="4213" w:author="Admin" w:date="2016-10-18T16:05:00Z">
              <w:rPr>
                <w:lang w:val="en-GB"/>
              </w:rPr>
            </w:rPrChange>
          </w:rPr>
          <w:delText>”</w:delText>
        </w:r>
      </w:del>
      <w:r w:rsidR="00EF447A" w:rsidRPr="00385ECB">
        <w:rPr>
          <w:rFonts w:ascii="Arial" w:hAnsi="Arial" w:cs="Arial"/>
          <w:sz w:val="24"/>
          <w:szCs w:val="24"/>
          <w:lang w:val="en-GB"/>
          <w:rPrChange w:id="4214" w:author="Admin" w:date="2016-10-18T16:05:00Z">
            <w:rPr>
              <w:lang w:val="en-GB"/>
            </w:rPr>
          </w:rPrChange>
        </w:rPr>
        <w:t>R3”.</w:t>
      </w:r>
    </w:p>
    <w:p w14:paraId="766C86C7" w14:textId="77777777" w:rsidR="00E16EBA" w:rsidRPr="00385ECB" w:rsidRDefault="00E16EBA" w:rsidP="00754AB6">
      <w:pPr>
        <w:spacing w:after="0" w:line="360" w:lineRule="auto"/>
        <w:ind w:left="0" w:firstLine="0"/>
        <w:rPr>
          <w:rFonts w:ascii="Arial" w:hAnsi="Arial" w:cs="Arial"/>
          <w:sz w:val="24"/>
          <w:szCs w:val="24"/>
          <w:lang w:val="en-GB"/>
          <w:rPrChange w:id="4215" w:author="Admin" w:date="2016-10-18T16:05:00Z">
            <w:rPr>
              <w:lang w:val="en-GB"/>
            </w:rPr>
          </w:rPrChange>
        </w:rPr>
        <w:pPrChange w:id="4216" w:author="Admin" w:date="2016-10-18T16:11:00Z">
          <w:pPr>
            <w:spacing w:after="636"/>
            <w:ind w:left="1"/>
          </w:pPr>
        </w:pPrChange>
      </w:pPr>
    </w:p>
    <w:p w14:paraId="3C7B8A89" w14:textId="77777777" w:rsidR="00C261B9" w:rsidRPr="00385ECB" w:rsidRDefault="007D0309" w:rsidP="00D12910">
      <w:pPr>
        <w:pStyle w:val="Heading3"/>
        <w:tabs>
          <w:tab w:val="clear" w:pos="977"/>
          <w:tab w:val="left" w:pos="990"/>
        </w:tabs>
        <w:rPr>
          <w:ins w:id="4217" w:author="Admin" w:date="2016-10-18T16:27:00Z"/>
        </w:rPr>
        <w:pPrChange w:id="4218" w:author="Admin" w:date="2016-10-18T16:41:00Z">
          <w:pPr>
            <w:spacing w:after="636"/>
            <w:ind w:left="1"/>
          </w:pPr>
        </w:pPrChange>
      </w:pPr>
      <w:bookmarkStart w:id="4219" w:name="_Toc44072"/>
      <w:del w:id="4220" w:author="Admin" w:date="2016-10-18T16:27:00Z">
        <w:r w:rsidRPr="00385ECB" w:rsidDel="00E16EBA">
          <w:rPr>
            <w:rPrChange w:id="4221" w:author="Admin" w:date="2016-10-18T16:05:00Z">
              <w:rPr>
                <w:rFonts w:ascii="Calibri" w:eastAsia="Calibri" w:hAnsi="Calibri" w:cs="Calibri"/>
                <w:b/>
                <w:lang w:val="en-GB"/>
              </w:rPr>
            </w:rPrChange>
          </w:rPr>
          <w:tab/>
        </w:r>
      </w:del>
      <w:r w:rsidRPr="00385ECB">
        <w:t>6.6.2</w:t>
      </w:r>
      <w:r w:rsidRPr="00385ECB">
        <w:tab/>
        <w:t>MCU Module</w:t>
      </w:r>
      <w:bookmarkEnd w:id="4219"/>
    </w:p>
    <w:p w14:paraId="6A7E888D" w14:textId="77777777" w:rsidR="00E16EBA" w:rsidRPr="00385ECB" w:rsidRDefault="00E16EBA" w:rsidP="001C1ABF">
      <w:pPr>
        <w:rPr>
          <w:lang w:val="en-GB"/>
        </w:rPr>
      </w:pPr>
    </w:p>
    <w:p w14:paraId="134980D0" w14:textId="77777777" w:rsidR="00C261B9" w:rsidRPr="00385ECB" w:rsidRDefault="007D0309" w:rsidP="00754AB6">
      <w:pPr>
        <w:spacing w:after="0" w:line="360" w:lineRule="auto"/>
        <w:ind w:left="0" w:firstLine="0"/>
        <w:rPr>
          <w:ins w:id="4222" w:author="Admin" w:date="2016-10-18T16:41:00Z"/>
          <w:rFonts w:ascii="Arial" w:hAnsi="Arial" w:cs="Arial"/>
          <w:sz w:val="24"/>
          <w:szCs w:val="24"/>
          <w:lang w:val="en-GB"/>
        </w:rPr>
        <w:pPrChange w:id="4223" w:author="Admin" w:date="2016-10-18T16:11:00Z">
          <w:pPr>
            <w:ind w:left="1"/>
          </w:pPr>
        </w:pPrChange>
      </w:pPr>
      <w:r w:rsidRPr="00385ECB">
        <w:rPr>
          <w:rFonts w:ascii="Arial" w:hAnsi="Arial" w:cs="Arial"/>
          <w:sz w:val="24"/>
          <w:szCs w:val="24"/>
          <w:lang w:val="en-GB"/>
          <w:rPrChange w:id="4224" w:author="Admin" w:date="2016-10-18T16:05:00Z">
            <w:rPr>
              <w:lang w:val="en-GB"/>
            </w:rPr>
          </w:rPrChange>
        </w:rPr>
        <w:t xml:space="preserve">The MCU Module was originally designed to sit flat behind the delivery mechanism it was </w:t>
      </w:r>
      <w:r w:rsidR="00AE59A5">
        <w:rPr>
          <w:rFonts w:ascii="Arial" w:hAnsi="Arial" w:cs="Arial"/>
          <w:sz w:val="24"/>
          <w:szCs w:val="24"/>
          <w:lang w:val="en-GB"/>
        </w:rPr>
        <w:t xml:space="preserve">intended </w:t>
      </w:r>
      <w:r w:rsidRPr="00385ECB">
        <w:rPr>
          <w:rFonts w:ascii="Arial" w:hAnsi="Arial" w:cs="Arial"/>
          <w:sz w:val="24"/>
          <w:szCs w:val="24"/>
          <w:lang w:val="en-GB"/>
          <w:rPrChange w:id="4225" w:author="Admin" w:date="2016-10-18T16:05:00Z">
            <w:rPr>
              <w:lang w:val="en-GB"/>
            </w:rPr>
          </w:rPrChange>
        </w:rPr>
        <w:t>to control. It was later decided that it would be propped up vertically to help increase the density of delivery mechanism</w:t>
      </w:r>
      <w:r w:rsidR="00725F4A">
        <w:rPr>
          <w:rFonts w:ascii="Arial" w:hAnsi="Arial" w:cs="Arial"/>
          <w:sz w:val="24"/>
          <w:szCs w:val="24"/>
          <w:lang w:val="en-GB"/>
        </w:rPr>
        <w:t>s</w:t>
      </w:r>
      <w:r w:rsidRPr="00385ECB">
        <w:rPr>
          <w:rFonts w:ascii="Arial" w:hAnsi="Arial" w:cs="Arial"/>
          <w:sz w:val="24"/>
          <w:szCs w:val="24"/>
          <w:lang w:val="en-GB"/>
          <w:rPrChange w:id="4226" w:author="Admin" w:date="2016-10-18T16:05:00Z">
            <w:rPr>
              <w:lang w:val="en-GB"/>
            </w:rPr>
          </w:rPrChange>
        </w:rPr>
        <w:t xml:space="preserve"> that could fit in a meter length. The schematic was initially designed and can be seen in Appendix C.2</w:t>
      </w:r>
      <w:r w:rsidR="00725F4A">
        <w:rPr>
          <w:rFonts w:ascii="Arial" w:hAnsi="Arial" w:cs="Arial"/>
          <w:sz w:val="24"/>
          <w:szCs w:val="24"/>
          <w:lang w:val="en-GB"/>
        </w:rPr>
        <w:t>:</w:t>
      </w:r>
      <w:r w:rsidRPr="00385ECB">
        <w:rPr>
          <w:rFonts w:ascii="Arial" w:hAnsi="Arial" w:cs="Arial"/>
          <w:sz w:val="24"/>
          <w:szCs w:val="24"/>
          <w:lang w:val="en-GB"/>
          <w:rPrChange w:id="4227" w:author="Admin" w:date="2016-10-18T16:05:00Z">
            <w:rPr>
              <w:lang w:val="en-GB"/>
            </w:rPr>
          </w:rPrChange>
        </w:rPr>
        <w:t xml:space="preserve"> MCU Module Diagram.</w:t>
      </w:r>
    </w:p>
    <w:p w14:paraId="05DF5B25" w14:textId="77777777" w:rsidR="00D12910" w:rsidRPr="00385ECB" w:rsidRDefault="00D12910" w:rsidP="00754AB6">
      <w:pPr>
        <w:spacing w:after="0" w:line="360" w:lineRule="auto"/>
        <w:ind w:left="0" w:firstLine="0"/>
        <w:rPr>
          <w:rFonts w:ascii="Arial" w:hAnsi="Arial" w:cs="Arial"/>
          <w:sz w:val="24"/>
          <w:szCs w:val="24"/>
          <w:lang w:val="en-GB"/>
          <w:rPrChange w:id="4228" w:author="Admin" w:date="2016-10-18T16:05:00Z">
            <w:rPr>
              <w:lang w:val="en-GB"/>
            </w:rPr>
          </w:rPrChange>
        </w:rPr>
        <w:pPrChange w:id="4229" w:author="Admin" w:date="2016-10-18T16:11:00Z">
          <w:pPr>
            <w:ind w:left="1"/>
          </w:pPr>
        </w:pPrChange>
      </w:pPr>
    </w:p>
    <w:p w14:paraId="64B85B07" w14:textId="77777777" w:rsidR="00C261B9" w:rsidRPr="00385ECB" w:rsidRDefault="007D0309" w:rsidP="00754AB6">
      <w:pPr>
        <w:spacing w:after="0" w:line="360" w:lineRule="auto"/>
        <w:ind w:left="0" w:firstLine="0"/>
        <w:rPr>
          <w:ins w:id="4230" w:author="Admin" w:date="2016-10-18T16:27:00Z"/>
          <w:rFonts w:ascii="Arial" w:hAnsi="Arial" w:cs="Arial"/>
          <w:sz w:val="24"/>
          <w:szCs w:val="24"/>
          <w:lang w:val="en-GB"/>
        </w:rPr>
        <w:pPrChange w:id="4231" w:author="Admin" w:date="2016-10-18T16:11:00Z">
          <w:pPr>
            <w:ind w:left="1"/>
          </w:pPr>
        </w:pPrChange>
      </w:pPr>
      <w:r w:rsidRPr="00385ECB">
        <w:rPr>
          <w:rFonts w:ascii="Arial" w:hAnsi="Arial" w:cs="Arial"/>
          <w:sz w:val="24"/>
          <w:szCs w:val="24"/>
          <w:lang w:val="en-GB"/>
          <w:rPrChange w:id="4232" w:author="Admin" w:date="2016-10-18T16:05:00Z">
            <w:rPr>
              <w:lang w:val="en-GB"/>
            </w:rPr>
          </w:rPrChange>
        </w:rPr>
        <w:t>The top and bottom layers of the PCB layout are illustrated in Figure 6.23. The MCU external oscillator was placed first</w:t>
      </w:r>
      <w:r w:rsidR="00725F4A">
        <w:rPr>
          <w:rFonts w:ascii="Arial" w:hAnsi="Arial" w:cs="Arial"/>
          <w:sz w:val="24"/>
          <w:szCs w:val="24"/>
          <w:lang w:val="en-GB"/>
        </w:rPr>
        <w:t>, followed by the DIP switch, “</w:t>
      </w:r>
      <w:r w:rsidRPr="00385ECB">
        <w:rPr>
          <w:rFonts w:ascii="Arial" w:hAnsi="Arial" w:cs="Arial"/>
          <w:sz w:val="24"/>
          <w:szCs w:val="24"/>
          <w:lang w:val="en-GB"/>
          <w:rPrChange w:id="4233" w:author="Admin" w:date="2016-10-18T16:05:00Z">
            <w:rPr>
              <w:lang w:val="en-GB"/>
            </w:rPr>
          </w:rPrChange>
        </w:rPr>
        <w:t>SW1”, and SN75176B placed to facilitated the basic</w:t>
      </w:r>
      <w:r w:rsidR="00725F4A">
        <w:rPr>
          <w:rFonts w:ascii="Arial" w:hAnsi="Arial" w:cs="Arial"/>
          <w:sz w:val="24"/>
          <w:szCs w:val="24"/>
          <w:lang w:val="en-GB"/>
        </w:rPr>
        <w:t xml:space="preserve"> operation and communications, “</w:t>
      </w:r>
      <w:r w:rsidRPr="00385ECB">
        <w:rPr>
          <w:rFonts w:ascii="Arial" w:hAnsi="Arial" w:cs="Arial"/>
          <w:sz w:val="24"/>
          <w:szCs w:val="24"/>
          <w:lang w:val="en-GB"/>
          <w:rPrChange w:id="4234" w:author="Admin" w:date="2016-10-18T16:05:00Z">
            <w:rPr>
              <w:lang w:val="en-GB"/>
            </w:rPr>
          </w:rPrChange>
        </w:rPr>
        <w:t xml:space="preserve">IC1”. </w:t>
      </w:r>
      <w:r w:rsidR="00EF447A" w:rsidRPr="00385ECB">
        <w:rPr>
          <w:rFonts w:ascii="Arial" w:hAnsi="Arial" w:cs="Arial"/>
          <w:sz w:val="24"/>
          <w:szCs w:val="24"/>
          <w:lang w:val="en-GB"/>
          <w:rPrChange w:id="4235" w:author="Admin" w:date="2016-10-18T16:05:00Z">
            <w:rPr>
              <w:lang w:val="en-GB"/>
            </w:rPr>
          </w:rPrChange>
        </w:rPr>
        <w:t xml:space="preserve">Sensors and headers for the power communications and motors were then placed; </w:t>
      </w:r>
      <w:ins w:id="4236" w:author="Admin" w:date="2016-11-01T20:04:00Z">
        <w:r w:rsidR="00EF447A" w:rsidRPr="00385ECB">
          <w:rPr>
            <w:rFonts w:ascii="Arial" w:hAnsi="Arial" w:cs="Arial"/>
            <w:sz w:val="24"/>
            <w:szCs w:val="24"/>
            <w:lang w:val="en-GB"/>
          </w:rPr>
          <w:t>"</w:t>
        </w:r>
      </w:ins>
      <w:del w:id="4237" w:author="Admin" w:date="2016-11-01T20:04:00Z">
        <w:r w:rsidR="00EF447A" w:rsidRPr="00385ECB" w:rsidDel="00822CC6">
          <w:rPr>
            <w:rFonts w:ascii="Arial" w:hAnsi="Arial" w:cs="Arial"/>
            <w:sz w:val="24"/>
            <w:szCs w:val="24"/>
            <w:lang w:val="en-GB"/>
            <w:rPrChange w:id="4238" w:author="Admin" w:date="2016-10-18T16:05:00Z">
              <w:rPr>
                <w:lang w:val="en-GB"/>
              </w:rPr>
            </w:rPrChange>
          </w:rPr>
          <w:delText>”</w:delText>
        </w:r>
      </w:del>
      <w:r w:rsidR="00EF447A" w:rsidRPr="00385ECB">
        <w:rPr>
          <w:rFonts w:ascii="Arial" w:hAnsi="Arial" w:cs="Arial"/>
          <w:sz w:val="24"/>
          <w:szCs w:val="24"/>
          <w:lang w:val="en-GB"/>
          <w:rPrChange w:id="4239" w:author="Admin" w:date="2016-10-18T16:05:00Z">
            <w:rPr>
              <w:lang w:val="en-GB"/>
            </w:rPr>
          </w:rPrChange>
        </w:rPr>
        <w:t xml:space="preserve">GAPSNR1”, </w:t>
      </w:r>
      <w:ins w:id="4240" w:author="Admin" w:date="2016-11-01T20:04:00Z">
        <w:r w:rsidR="00EF447A" w:rsidRPr="00385ECB">
          <w:rPr>
            <w:rFonts w:ascii="Arial" w:hAnsi="Arial" w:cs="Arial"/>
            <w:sz w:val="24"/>
            <w:szCs w:val="24"/>
            <w:lang w:val="en-GB"/>
          </w:rPr>
          <w:t>"</w:t>
        </w:r>
      </w:ins>
      <w:del w:id="4241" w:author="Admin" w:date="2016-11-01T20:04:00Z">
        <w:r w:rsidR="00EF447A" w:rsidRPr="00385ECB" w:rsidDel="00822CC6">
          <w:rPr>
            <w:rFonts w:ascii="Arial" w:hAnsi="Arial" w:cs="Arial"/>
            <w:sz w:val="24"/>
            <w:szCs w:val="24"/>
            <w:lang w:val="en-GB"/>
            <w:rPrChange w:id="4242" w:author="Admin" w:date="2016-10-18T16:05:00Z">
              <w:rPr>
                <w:lang w:val="en-GB"/>
              </w:rPr>
            </w:rPrChange>
          </w:rPr>
          <w:delText>”</w:delText>
        </w:r>
      </w:del>
      <w:r w:rsidR="00EF447A" w:rsidRPr="00385ECB">
        <w:rPr>
          <w:rFonts w:ascii="Arial" w:hAnsi="Arial" w:cs="Arial"/>
          <w:sz w:val="24"/>
          <w:szCs w:val="24"/>
          <w:lang w:val="en-GB"/>
          <w:rPrChange w:id="4243" w:author="Admin" w:date="2016-10-18T16:05:00Z">
            <w:rPr>
              <w:lang w:val="en-GB"/>
            </w:rPr>
          </w:rPrChange>
        </w:rPr>
        <w:t xml:space="preserve">GAPSNR2”, </w:t>
      </w:r>
      <w:ins w:id="4244" w:author="Admin" w:date="2016-11-01T20:04:00Z">
        <w:r w:rsidR="00EF447A" w:rsidRPr="00385ECB">
          <w:rPr>
            <w:rFonts w:ascii="Arial" w:hAnsi="Arial" w:cs="Arial"/>
            <w:sz w:val="24"/>
            <w:szCs w:val="24"/>
            <w:lang w:val="en-GB"/>
          </w:rPr>
          <w:t>"</w:t>
        </w:r>
      </w:ins>
      <w:del w:id="4245" w:author="Admin" w:date="2016-11-01T20:04:00Z">
        <w:r w:rsidR="00EF447A" w:rsidRPr="00385ECB" w:rsidDel="00822CC6">
          <w:rPr>
            <w:rFonts w:ascii="Arial" w:hAnsi="Arial" w:cs="Arial"/>
            <w:sz w:val="24"/>
            <w:szCs w:val="24"/>
            <w:lang w:val="en-GB"/>
            <w:rPrChange w:id="4246" w:author="Admin" w:date="2016-10-18T16:05:00Z">
              <w:rPr>
                <w:lang w:val="en-GB"/>
              </w:rPr>
            </w:rPrChange>
          </w:rPr>
          <w:delText>”</w:delText>
        </w:r>
      </w:del>
      <w:r w:rsidR="00EF447A" w:rsidRPr="00385ECB">
        <w:rPr>
          <w:rFonts w:ascii="Arial" w:hAnsi="Arial" w:cs="Arial"/>
          <w:sz w:val="24"/>
          <w:szCs w:val="24"/>
          <w:lang w:val="en-GB"/>
          <w:rPrChange w:id="4247" w:author="Admin" w:date="2016-10-18T16:05:00Z">
            <w:rPr>
              <w:lang w:val="en-GB"/>
            </w:rPr>
          </w:rPrChange>
        </w:rPr>
        <w:t xml:space="preserve">VBRMTR”, </w:t>
      </w:r>
      <w:ins w:id="4248" w:author="Admin" w:date="2016-11-01T20:04:00Z">
        <w:r w:rsidR="00EF447A" w:rsidRPr="00385ECB">
          <w:rPr>
            <w:rFonts w:ascii="Arial" w:hAnsi="Arial" w:cs="Arial"/>
            <w:sz w:val="24"/>
            <w:szCs w:val="24"/>
            <w:lang w:val="en-GB"/>
          </w:rPr>
          <w:t>"</w:t>
        </w:r>
      </w:ins>
      <w:del w:id="4249" w:author="Admin" w:date="2016-11-01T20:04:00Z">
        <w:r w:rsidR="00EF447A" w:rsidRPr="00385ECB" w:rsidDel="00822CC6">
          <w:rPr>
            <w:rFonts w:ascii="Arial" w:hAnsi="Arial" w:cs="Arial"/>
            <w:sz w:val="24"/>
            <w:szCs w:val="24"/>
            <w:lang w:val="en-GB"/>
            <w:rPrChange w:id="4250" w:author="Admin" w:date="2016-10-18T16:05:00Z">
              <w:rPr>
                <w:lang w:val="en-GB"/>
              </w:rPr>
            </w:rPrChange>
          </w:rPr>
          <w:delText>”</w:delText>
        </w:r>
      </w:del>
      <w:r w:rsidR="00EF447A" w:rsidRPr="00385ECB">
        <w:rPr>
          <w:rFonts w:ascii="Arial" w:hAnsi="Arial" w:cs="Arial"/>
          <w:sz w:val="24"/>
          <w:szCs w:val="24"/>
          <w:lang w:val="en-GB"/>
          <w:rPrChange w:id="4251" w:author="Admin" w:date="2016-10-18T16:05:00Z">
            <w:rPr>
              <w:lang w:val="en-GB"/>
            </w:rPr>
          </w:rPrChange>
        </w:rPr>
        <w:t xml:space="preserve">SERVO”, </w:t>
      </w:r>
      <w:ins w:id="4252" w:author="Admin" w:date="2016-11-01T20:04:00Z">
        <w:r w:rsidR="00EF447A" w:rsidRPr="00385ECB">
          <w:rPr>
            <w:rFonts w:ascii="Arial" w:hAnsi="Arial" w:cs="Arial"/>
            <w:sz w:val="24"/>
            <w:szCs w:val="24"/>
            <w:lang w:val="en-GB"/>
          </w:rPr>
          <w:t>"</w:t>
        </w:r>
      </w:ins>
      <w:del w:id="4253" w:author="Admin" w:date="2016-11-01T20:04:00Z">
        <w:r w:rsidR="00EF447A" w:rsidRPr="00385ECB" w:rsidDel="00822CC6">
          <w:rPr>
            <w:rFonts w:ascii="Arial" w:hAnsi="Arial" w:cs="Arial"/>
            <w:sz w:val="24"/>
            <w:szCs w:val="24"/>
            <w:lang w:val="en-GB"/>
            <w:rPrChange w:id="4254" w:author="Admin" w:date="2016-10-18T16:05:00Z">
              <w:rPr>
                <w:lang w:val="en-GB"/>
              </w:rPr>
            </w:rPrChange>
          </w:rPr>
          <w:delText>”</w:delText>
        </w:r>
      </w:del>
      <w:r w:rsidR="00EF447A" w:rsidRPr="00385ECB">
        <w:rPr>
          <w:rFonts w:ascii="Arial" w:hAnsi="Arial" w:cs="Arial"/>
          <w:sz w:val="24"/>
          <w:szCs w:val="24"/>
          <w:lang w:val="en-GB"/>
          <w:rPrChange w:id="4255" w:author="Admin" w:date="2016-10-18T16:05:00Z">
            <w:rPr>
              <w:lang w:val="en-GB"/>
            </w:rPr>
          </w:rPrChange>
        </w:rPr>
        <w:t xml:space="preserve">STEPPERMTR”, </w:t>
      </w:r>
      <w:ins w:id="4256" w:author="Admin" w:date="2016-11-01T20:04:00Z">
        <w:r w:rsidR="00EF447A" w:rsidRPr="00385ECB">
          <w:rPr>
            <w:rFonts w:ascii="Arial" w:hAnsi="Arial" w:cs="Arial"/>
            <w:sz w:val="24"/>
            <w:szCs w:val="24"/>
            <w:lang w:val="en-GB"/>
          </w:rPr>
          <w:t>"</w:t>
        </w:r>
      </w:ins>
      <w:del w:id="4257" w:author="Admin" w:date="2016-11-01T20:04:00Z">
        <w:r w:rsidR="00EF447A" w:rsidRPr="00385ECB" w:rsidDel="00822CC6">
          <w:rPr>
            <w:rFonts w:ascii="Arial" w:hAnsi="Arial" w:cs="Arial"/>
            <w:sz w:val="24"/>
            <w:szCs w:val="24"/>
            <w:lang w:val="en-GB"/>
            <w:rPrChange w:id="4258" w:author="Admin" w:date="2016-10-18T16:05:00Z">
              <w:rPr>
                <w:lang w:val="en-GB"/>
              </w:rPr>
            </w:rPrChange>
          </w:rPr>
          <w:delText>”</w:delText>
        </w:r>
      </w:del>
      <w:r w:rsidR="00EF447A" w:rsidRPr="00385ECB">
        <w:rPr>
          <w:rFonts w:ascii="Arial" w:hAnsi="Arial" w:cs="Arial"/>
          <w:sz w:val="24"/>
          <w:szCs w:val="24"/>
          <w:lang w:val="en-GB"/>
          <w:rPrChange w:id="4259" w:author="Admin" w:date="2016-10-18T16:05:00Z">
            <w:rPr>
              <w:lang w:val="en-GB"/>
            </w:rPr>
          </w:rPrChange>
        </w:rPr>
        <w:t xml:space="preserve">PWR+COM1”, </w:t>
      </w:r>
      <w:ins w:id="4260" w:author="Admin" w:date="2016-11-01T20:04:00Z">
        <w:r w:rsidR="00EF447A" w:rsidRPr="00385ECB">
          <w:rPr>
            <w:rFonts w:ascii="Arial" w:hAnsi="Arial" w:cs="Arial"/>
            <w:sz w:val="24"/>
            <w:szCs w:val="24"/>
            <w:lang w:val="en-GB"/>
          </w:rPr>
          <w:t>"</w:t>
        </w:r>
      </w:ins>
      <w:del w:id="4261" w:author="Admin" w:date="2016-11-01T20:04:00Z">
        <w:r w:rsidR="00EF447A" w:rsidRPr="00385ECB" w:rsidDel="00822CC6">
          <w:rPr>
            <w:rFonts w:ascii="Arial" w:hAnsi="Arial" w:cs="Arial"/>
            <w:sz w:val="24"/>
            <w:szCs w:val="24"/>
            <w:lang w:val="en-GB"/>
            <w:rPrChange w:id="4262" w:author="Admin" w:date="2016-10-18T16:05:00Z">
              <w:rPr>
                <w:lang w:val="en-GB"/>
              </w:rPr>
            </w:rPrChange>
          </w:rPr>
          <w:delText>”</w:delText>
        </w:r>
      </w:del>
      <w:r w:rsidR="00EF447A" w:rsidRPr="00385ECB">
        <w:rPr>
          <w:rFonts w:ascii="Arial" w:hAnsi="Arial" w:cs="Arial"/>
          <w:sz w:val="24"/>
          <w:szCs w:val="24"/>
          <w:lang w:val="en-GB"/>
          <w:rPrChange w:id="4263" w:author="Admin" w:date="2016-10-18T16:05:00Z">
            <w:rPr>
              <w:lang w:val="en-GB"/>
            </w:rPr>
          </w:rPrChange>
        </w:rPr>
        <w:t xml:space="preserve">PWR+COM2” and </w:t>
      </w:r>
      <w:ins w:id="4264" w:author="Admin" w:date="2016-11-01T20:04:00Z">
        <w:r w:rsidR="00EF447A" w:rsidRPr="00385ECB">
          <w:rPr>
            <w:rFonts w:ascii="Arial" w:hAnsi="Arial" w:cs="Arial"/>
            <w:sz w:val="24"/>
            <w:szCs w:val="24"/>
            <w:lang w:val="en-GB"/>
          </w:rPr>
          <w:t>"</w:t>
        </w:r>
      </w:ins>
      <w:del w:id="4265" w:author="Admin" w:date="2016-11-01T20:04:00Z">
        <w:r w:rsidR="00EF447A" w:rsidRPr="00385ECB" w:rsidDel="00822CC6">
          <w:rPr>
            <w:rFonts w:ascii="Arial" w:hAnsi="Arial" w:cs="Arial"/>
            <w:sz w:val="24"/>
            <w:szCs w:val="24"/>
            <w:lang w:val="en-GB"/>
            <w:rPrChange w:id="4266" w:author="Admin" w:date="2016-10-18T16:05:00Z">
              <w:rPr>
                <w:lang w:val="en-GB"/>
              </w:rPr>
            </w:rPrChange>
          </w:rPr>
          <w:delText>”</w:delText>
        </w:r>
      </w:del>
      <w:r w:rsidR="00EF447A" w:rsidRPr="00385ECB">
        <w:rPr>
          <w:rFonts w:ascii="Arial" w:hAnsi="Arial" w:cs="Arial"/>
          <w:sz w:val="24"/>
          <w:szCs w:val="24"/>
          <w:lang w:val="en-GB"/>
          <w:rPrChange w:id="4267" w:author="Admin" w:date="2016-10-18T16:05:00Z">
            <w:rPr>
              <w:lang w:val="en-GB"/>
            </w:rPr>
          </w:rPrChange>
        </w:rPr>
        <w:t xml:space="preserve">PROG”. A potentiometer was placed at </w:t>
      </w:r>
      <w:ins w:id="4268" w:author="Admin" w:date="2016-11-01T20:04:00Z">
        <w:r w:rsidR="00EF447A" w:rsidRPr="00385ECB">
          <w:rPr>
            <w:rFonts w:ascii="Arial" w:hAnsi="Arial" w:cs="Arial"/>
            <w:sz w:val="24"/>
            <w:szCs w:val="24"/>
            <w:lang w:val="en-GB"/>
          </w:rPr>
          <w:t>"</w:t>
        </w:r>
      </w:ins>
      <w:del w:id="4269" w:author="Admin" w:date="2016-11-01T20:04:00Z">
        <w:r w:rsidR="00EF447A" w:rsidRPr="00385ECB" w:rsidDel="00822CC6">
          <w:rPr>
            <w:rFonts w:ascii="Arial" w:hAnsi="Arial" w:cs="Arial"/>
            <w:sz w:val="24"/>
            <w:szCs w:val="24"/>
            <w:lang w:val="en-GB"/>
            <w:rPrChange w:id="4270" w:author="Admin" w:date="2016-10-18T16:05:00Z">
              <w:rPr>
                <w:lang w:val="en-GB"/>
              </w:rPr>
            </w:rPrChange>
          </w:rPr>
          <w:delText>”</w:delText>
        </w:r>
      </w:del>
      <w:r w:rsidR="00EF447A" w:rsidRPr="00385ECB">
        <w:rPr>
          <w:rFonts w:ascii="Arial" w:hAnsi="Arial" w:cs="Arial"/>
          <w:sz w:val="24"/>
          <w:szCs w:val="24"/>
          <w:lang w:val="en-GB"/>
          <w:rPrChange w:id="4271" w:author="Admin" w:date="2016-10-18T16:05:00Z">
            <w:rPr>
              <w:lang w:val="en-GB"/>
            </w:rPr>
          </w:rPrChange>
        </w:rPr>
        <w:t xml:space="preserve">R13” to assist with </w:t>
      </w:r>
      <w:r w:rsidR="00725F4A">
        <w:rPr>
          <w:rFonts w:ascii="Arial" w:hAnsi="Arial" w:cs="Arial"/>
          <w:sz w:val="24"/>
          <w:szCs w:val="24"/>
          <w:lang w:val="en-GB"/>
        </w:rPr>
        <w:t xml:space="preserve">the </w:t>
      </w:r>
      <w:r w:rsidR="00EF447A" w:rsidRPr="00385ECB">
        <w:rPr>
          <w:rFonts w:ascii="Arial" w:hAnsi="Arial" w:cs="Arial"/>
          <w:sz w:val="24"/>
          <w:szCs w:val="24"/>
          <w:lang w:val="en-GB"/>
          <w:rPrChange w:id="4272" w:author="Admin" w:date="2016-10-18T16:05:00Z">
            <w:rPr>
              <w:lang w:val="en-GB"/>
            </w:rPr>
          </w:rPrChange>
        </w:rPr>
        <w:t xml:space="preserve">calibration of the modules. Terminals for selecting </w:t>
      </w:r>
      <w:r w:rsidR="00725F4A">
        <w:rPr>
          <w:rFonts w:ascii="Arial" w:hAnsi="Arial" w:cs="Arial"/>
          <w:sz w:val="24"/>
          <w:szCs w:val="24"/>
          <w:lang w:val="en-GB"/>
        </w:rPr>
        <w:t xml:space="preserve">the </w:t>
      </w:r>
      <w:r w:rsidR="00EF447A" w:rsidRPr="00385ECB">
        <w:rPr>
          <w:rFonts w:ascii="Arial" w:hAnsi="Arial" w:cs="Arial"/>
          <w:sz w:val="24"/>
          <w:szCs w:val="24"/>
          <w:lang w:val="en-GB"/>
          <w:rPrChange w:id="4273" w:author="Admin" w:date="2016-10-18T16:05:00Z">
            <w:rPr>
              <w:lang w:val="en-GB"/>
            </w:rPr>
          </w:rPrChange>
        </w:rPr>
        <w:t xml:space="preserve">calibration mode and connecting the trimpot are placed at </w:t>
      </w:r>
      <w:ins w:id="4274" w:author="Admin" w:date="2016-11-01T20:05:00Z">
        <w:r w:rsidR="00EF447A" w:rsidRPr="00385ECB">
          <w:rPr>
            <w:rFonts w:ascii="Arial" w:hAnsi="Arial" w:cs="Arial"/>
            <w:sz w:val="24"/>
            <w:szCs w:val="24"/>
            <w:lang w:val="en-GB"/>
          </w:rPr>
          <w:t>"</w:t>
        </w:r>
      </w:ins>
      <w:del w:id="4275" w:author="Admin" w:date="2016-11-01T20:05:00Z">
        <w:r w:rsidR="00EF447A" w:rsidRPr="00385ECB" w:rsidDel="00822CC6">
          <w:rPr>
            <w:rFonts w:ascii="Arial" w:hAnsi="Arial" w:cs="Arial"/>
            <w:sz w:val="24"/>
            <w:szCs w:val="24"/>
            <w:lang w:val="en-GB"/>
            <w:rPrChange w:id="4276" w:author="Admin" w:date="2016-10-18T16:05:00Z">
              <w:rPr>
                <w:lang w:val="en-GB"/>
              </w:rPr>
            </w:rPrChange>
          </w:rPr>
          <w:delText>”</w:delText>
        </w:r>
      </w:del>
      <w:r w:rsidR="00EF447A" w:rsidRPr="00385ECB">
        <w:rPr>
          <w:rFonts w:ascii="Arial" w:hAnsi="Arial" w:cs="Arial"/>
          <w:sz w:val="24"/>
          <w:szCs w:val="24"/>
          <w:lang w:val="en-GB"/>
          <w:rPrChange w:id="4277" w:author="Admin" w:date="2016-10-18T16:05:00Z">
            <w:rPr>
              <w:lang w:val="en-GB"/>
            </w:rPr>
          </w:rPrChange>
        </w:rPr>
        <w:t xml:space="preserve">MODE” and </w:t>
      </w:r>
      <w:ins w:id="4278" w:author="Admin" w:date="2016-11-01T20:05:00Z">
        <w:r w:rsidR="00EF447A" w:rsidRPr="00385ECB">
          <w:rPr>
            <w:rFonts w:ascii="Arial" w:hAnsi="Arial" w:cs="Arial"/>
            <w:sz w:val="24"/>
            <w:szCs w:val="24"/>
            <w:lang w:val="en-GB"/>
          </w:rPr>
          <w:t>"</w:t>
        </w:r>
      </w:ins>
      <w:del w:id="4279" w:author="Admin" w:date="2016-11-01T20:05:00Z">
        <w:r w:rsidR="00EF447A" w:rsidRPr="00385ECB" w:rsidDel="00822CC6">
          <w:rPr>
            <w:rFonts w:ascii="Arial" w:hAnsi="Arial" w:cs="Arial"/>
            <w:sz w:val="24"/>
            <w:szCs w:val="24"/>
            <w:lang w:val="en-GB"/>
            <w:rPrChange w:id="4280" w:author="Admin" w:date="2016-10-18T16:05:00Z">
              <w:rPr>
                <w:lang w:val="en-GB"/>
              </w:rPr>
            </w:rPrChange>
          </w:rPr>
          <w:delText>”</w:delText>
        </w:r>
      </w:del>
      <w:r w:rsidR="00EF447A" w:rsidRPr="00385ECB">
        <w:rPr>
          <w:rFonts w:ascii="Arial" w:hAnsi="Arial" w:cs="Arial"/>
          <w:sz w:val="24"/>
          <w:szCs w:val="24"/>
          <w:lang w:val="en-GB"/>
          <w:rPrChange w:id="4281" w:author="Admin" w:date="2016-10-18T16:05:00Z">
            <w:rPr>
              <w:lang w:val="en-GB"/>
            </w:rPr>
          </w:rPrChange>
        </w:rPr>
        <w:t xml:space="preserve">TRIM” respectively. </w:t>
      </w:r>
      <w:r w:rsidRPr="00385ECB">
        <w:rPr>
          <w:rFonts w:ascii="Arial" w:hAnsi="Arial" w:cs="Arial"/>
          <w:sz w:val="24"/>
          <w:szCs w:val="24"/>
          <w:lang w:val="en-GB"/>
          <w:rPrChange w:id="4282" w:author="Admin" w:date="2016-10-18T16:05:00Z">
            <w:rPr>
              <w:lang w:val="en-GB"/>
            </w:rPr>
          </w:rPrChange>
        </w:rPr>
        <w:t>In addition</w:t>
      </w:r>
      <w:r w:rsidR="00725F4A">
        <w:rPr>
          <w:rFonts w:ascii="Arial" w:hAnsi="Arial" w:cs="Arial"/>
          <w:sz w:val="24"/>
          <w:szCs w:val="24"/>
          <w:lang w:val="en-GB"/>
        </w:rPr>
        <w:t>,</w:t>
      </w:r>
      <w:r w:rsidRPr="00385ECB">
        <w:rPr>
          <w:rFonts w:ascii="Arial" w:hAnsi="Arial" w:cs="Arial"/>
          <w:sz w:val="24"/>
          <w:szCs w:val="24"/>
          <w:lang w:val="en-GB"/>
          <w:rPrChange w:id="4283" w:author="Admin" w:date="2016-10-18T16:05:00Z">
            <w:rPr>
              <w:lang w:val="en-GB"/>
            </w:rPr>
          </w:rPrChange>
        </w:rPr>
        <w:t xml:space="preserve"> 3 LED indicators are used in the bottom left corner</w:t>
      </w:r>
      <w:r w:rsidR="00725F4A">
        <w:rPr>
          <w:rFonts w:ascii="Arial" w:hAnsi="Arial" w:cs="Arial"/>
          <w:sz w:val="24"/>
          <w:szCs w:val="24"/>
          <w:lang w:val="en-GB"/>
        </w:rPr>
        <w:t>: g</w:t>
      </w:r>
      <w:r w:rsidRPr="00385ECB">
        <w:rPr>
          <w:rFonts w:ascii="Arial" w:hAnsi="Arial" w:cs="Arial"/>
          <w:sz w:val="24"/>
          <w:szCs w:val="24"/>
          <w:lang w:val="en-GB"/>
          <w:rPrChange w:id="4284" w:author="Admin" w:date="2016-10-18T16:05:00Z">
            <w:rPr>
              <w:lang w:val="en-GB"/>
            </w:rPr>
          </w:rPrChange>
        </w:rPr>
        <w:t xml:space="preserve">reen for power, red for MCU on and yellow for status. Holes were added to provide </w:t>
      </w:r>
      <w:r w:rsidR="003C7744">
        <w:rPr>
          <w:rFonts w:ascii="Arial" w:hAnsi="Arial" w:cs="Arial"/>
          <w:sz w:val="24"/>
          <w:szCs w:val="24"/>
          <w:lang w:val="en-GB"/>
        </w:rPr>
        <w:t>for</w:t>
      </w:r>
      <w:r w:rsidRPr="00385ECB">
        <w:rPr>
          <w:rFonts w:ascii="Arial" w:hAnsi="Arial" w:cs="Arial"/>
          <w:sz w:val="24"/>
          <w:szCs w:val="24"/>
          <w:lang w:val="en-GB"/>
          <w:rPrChange w:id="4285" w:author="Admin" w:date="2016-10-18T16:05:00Z">
            <w:rPr>
              <w:lang w:val="en-GB"/>
            </w:rPr>
          </w:rPrChange>
        </w:rPr>
        <w:t xml:space="preserve"> mount</w:t>
      </w:r>
      <w:r w:rsidR="003C7744">
        <w:rPr>
          <w:rFonts w:ascii="Arial" w:hAnsi="Arial" w:cs="Arial"/>
          <w:sz w:val="24"/>
          <w:szCs w:val="24"/>
          <w:lang w:val="en-GB"/>
        </w:rPr>
        <w:t>ing</w:t>
      </w:r>
      <w:r w:rsidRPr="00385ECB">
        <w:rPr>
          <w:rFonts w:ascii="Arial" w:hAnsi="Arial" w:cs="Arial"/>
          <w:sz w:val="24"/>
          <w:szCs w:val="24"/>
          <w:lang w:val="en-GB"/>
          <w:rPrChange w:id="4286" w:author="Admin" w:date="2016-10-18T16:05:00Z">
            <w:rPr>
              <w:lang w:val="en-GB"/>
            </w:rPr>
          </w:rPrChange>
        </w:rPr>
        <w:t xml:space="preserve"> the board on standoff bolts.</w:t>
      </w:r>
    </w:p>
    <w:p w14:paraId="0F890B6A" w14:textId="77777777" w:rsidR="00E16EBA" w:rsidRPr="00385ECB" w:rsidRDefault="00E16EBA" w:rsidP="00754AB6">
      <w:pPr>
        <w:spacing w:after="0" w:line="360" w:lineRule="auto"/>
        <w:ind w:left="0" w:firstLine="0"/>
        <w:rPr>
          <w:rFonts w:ascii="Arial" w:hAnsi="Arial" w:cs="Arial"/>
          <w:sz w:val="24"/>
          <w:szCs w:val="24"/>
          <w:lang w:val="en-GB"/>
          <w:rPrChange w:id="4287" w:author="Admin" w:date="2016-10-18T16:05:00Z">
            <w:rPr>
              <w:lang w:val="en-GB"/>
            </w:rPr>
          </w:rPrChange>
        </w:rPr>
        <w:pPrChange w:id="4288" w:author="Admin" w:date="2016-10-18T16:11:00Z">
          <w:pPr>
            <w:ind w:left="1"/>
          </w:pPr>
        </w:pPrChange>
      </w:pPr>
    </w:p>
    <w:p w14:paraId="17879C41" w14:textId="3E7C8D87" w:rsidR="00C261B9" w:rsidRPr="00385ECB" w:rsidRDefault="009F5C60" w:rsidP="00E16EBA">
      <w:pPr>
        <w:spacing w:after="0" w:line="360" w:lineRule="auto"/>
        <w:ind w:left="0" w:firstLine="0"/>
        <w:jc w:val="center"/>
        <w:rPr>
          <w:rFonts w:ascii="Arial" w:hAnsi="Arial" w:cs="Arial"/>
          <w:sz w:val="24"/>
          <w:szCs w:val="24"/>
          <w:lang w:val="en-GB"/>
          <w:rPrChange w:id="4289" w:author="Admin" w:date="2016-10-18T16:05:00Z">
            <w:rPr>
              <w:lang w:val="en-GB"/>
            </w:rPr>
          </w:rPrChange>
        </w:rPr>
        <w:pPrChange w:id="4290" w:author="Admin" w:date="2016-10-18T16:27:00Z">
          <w:pPr>
            <w:spacing w:after="319" w:line="259" w:lineRule="auto"/>
            <w:ind w:left="45" w:firstLine="0"/>
            <w:jc w:val="left"/>
          </w:pPr>
        </w:pPrChange>
      </w:pPr>
      <w:r w:rsidRPr="00385ECB">
        <w:rPr>
          <w:rFonts w:ascii="Arial" w:hAnsi="Arial" w:cs="Arial"/>
          <w:noProof/>
          <w:sz w:val="24"/>
          <w:szCs w:val="24"/>
          <w:rPrChange w:id="4291" w:author="Admin" w:date="2016-10-18T16:05:00Z">
            <w:rPr>
              <w:rFonts w:ascii="Arial" w:hAnsi="Arial" w:cs="Arial"/>
              <w:noProof/>
              <w:sz w:val="24"/>
              <w:szCs w:val="24"/>
            </w:rPr>
          </w:rPrChange>
        </w:rPr>
        <w:drawing>
          <wp:inline distT="0" distB="0" distL="0" distR="0" wp14:anchorId="2A702198" wp14:editId="108E4F15">
            <wp:extent cx="6067425" cy="2514600"/>
            <wp:effectExtent l="0" t="0" r="9525" b="0"/>
            <wp:docPr id="42" name="Picture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67425" cy="2514600"/>
                    </a:xfrm>
                    <a:prstGeom prst="rect">
                      <a:avLst/>
                    </a:prstGeom>
                    <a:noFill/>
                    <a:ln>
                      <a:noFill/>
                    </a:ln>
                  </pic:spPr>
                </pic:pic>
              </a:graphicData>
            </a:graphic>
          </wp:inline>
        </w:drawing>
      </w:r>
    </w:p>
    <w:p w14:paraId="48822CAD" w14:textId="77777777" w:rsidR="005142B7" w:rsidRPr="00385ECB" w:rsidRDefault="007D0309" w:rsidP="005142B7">
      <w:pPr>
        <w:pStyle w:val="Caption"/>
        <w:rPr>
          <w:ins w:id="4292" w:author="Admin" w:date="2016-10-18T16:27:00Z"/>
          <w:sz w:val="24"/>
          <w:szCs w:val="24"/>
          <w:lang w:val="en-GB"/>
        </w:rPr>
        <w:pPrChange w:id="4293" w:author="Admin" w:date="2016-11-01T19:51:00Z">
          <w:pPr>
            <w:spacing w:after="446" w:line="262" w:lineRule="auto"/>
            <w:ind w:right="97"/>
            <w:jc w:val="center"/>
          </w:pPr>
        </w:pPrChange>
      </w:pPr>
      <w:del w:id="4294" w:author="Admin" w:date="2016-11-01T19:52:00Z">
        <w:r w:rsidRPr="00385ECB" w:rsidDel="005142B7">
          <w:rPr>
            <w:sz w:val="24"/>
            <w:szCs w:val="24"/>
            <w:lang w:val="en-GB"/>
            <w:rPrChange w:id="4295" w:author="Admin" w:date="2016-10-18T16:05:00Z">
              <w:rPr>
                <w:lang w:val="en-GB"/>
              </w:rPr>
            </w:rPrChange>
          </w:rPr>
          <w:delText>Figure 6.23: PCB layout of the MCU Module, top and bottom layer.</w:delText>
        </w:r>
      </w:del>
      <w:ins w:id="4296" w:author="Admin" w:date="2016-11-01T19:51:00Z">
        <w:r w:rsidR="005142B7" w:rsidRPr="00385ECB">
          <w:rPr>
            <w:lang w:val="en-GB"/>
          </w:rPr>
          <w:t xml:space="preserve">Figure 6.23: </w:t>
        </w:r>
      </w:ins>
      <w:ins w:id="4297" w:author="Admin" w:date="2016-11-01T19:52:00Z">
        <w:r w:rsidR="005142B7" w:rsidRPr="00385ECB">
          <w:rPr>
            <w:lang w:val="en-GB"/>
          </w:rPr>
          <w:t>PCB layout of the MCU Module, top and bottom layer.</w:t>
        </w:r>
      </w:ins>
    </w:p>
    <w:p w14:paraId="44F8B221" w14:textId="77777777" w:rsidR="00E16EBA" w:rsidRPr="00385ECB" w:rsidRDefault="00E16EBA" w:rsidP="00754AB6">
      <w:pPr>
        <w:spacing w:after="0" w:line="360" w:lineRule="auto"/>
        <w:ind w:left="0" w:firstLine="0"/>
        <w:rPr>
          <w:rFonts w:ascii="Arial" w:hAnsi="Arial" w:cs="Arial"/>
          <w:sz w:val="24"/>
          <w:szCs w:val="24"/>
          <w:lang w:val="en-GB"/>
          <w:rPrChange w:id="4298" w:author="Admin" w:date="2016-10-18T16:05:00Z">
            <w:rPr>
              <w:lang w:val="en-GB"/>
            </w:rPr>
          </w:rPrChange>
        </w:rPr>
        <w:pPrChange w:id="4299" w:author="Admin" w:date="2016-10-18T16:11:00Z">
          <w:pPr>
            <w:spacing w:after="446" w:line="262" w:lineRule="auto"/>
            <w:ind w:right="97"/>
            <w:jc w:val="center"/>
          </w:pPr>
        </w:pPrChange>
      </w:pPr>
    </w:p>
    <w:p w14:paraId="13D66832" w14:textId="77777777" w:rsidR="00C261B9" w:rsidRPr="00385ECB" w:rsidRDefault="007D0309" w:rsidP="00D12910">
      <w:pPr>
        <w:pStyle w:val="Heading3"/>
        <w:tabs>
          <w:tab w:val="clear" w:pos="977"/>
          <w:tab w:val="left" w:pos="990"/>
        </w:tabs>
        <w:rPr>
          <w:ins w:id="4300" w:author="Admin" w:date="2016-10-18T16:27:00Z"/>
        </w:rPr>
        <w:pPrChange w:id="4301" w:author="Admin" w:date="2016-10-18T16:41:00Z">
          <w:pPr>
            <w:spacing w:after="446" w:line="262" w:lineRule="auto"/>
            <w:ind w:right="97"/>
            <w:jc w:val="center"/>
          </w:pPr>
        </w:pPrChange>
      </w:pPr>
      <w:bookmarkStart w:id="4302" w:name="_Toc44073"/>
      <w:del w:id="4303" w:author="Admin" w:date="2016-10-18T16:27:00Z">
        <w:r w:rsidRPr="00385ECB" w:rsidDel="00E16EBA">
          <w:rPr>
            <w:rPrChange w:id="4304" w:author="Admin" w:date="2016-10-18T16:05:00Z">
              <w:rPr>
                <w:rFonts w:ascii="Calibri" w:eastAsia="Calibri" w:hAnsi="Calibri" w:cs="Calibri"/>
                <w:b/>
                <w:lang w:val="en-GB"/>
              </w:rPr>
            </w:rPrChange>
          </w:rPr>
          <w:tab/>
        </w:r>
      </w:del>
      <w:r w:rsidRPr="00385ECB">
        <w:t>6.6.3</w:t>
      </w:r>
      <w:del w:id="4305" w:author="Admin" w:date="2016-10-18T16:41:00Z">
        <w:r w:rsidRPr="00385ECB" w:rsidDel="00D12910">
          <w:tab/>
        </w:r>
      </w:del>
      <w:ins w:id="4306" w:author="Admin" w:date="2016-10-18T16:41:00Z">
        <w:r w:rsidR="00D12910" w:rsidRPr="00385ECB">
          <w:tab/>
        </w:r>
      </w:ins>
      <w:r w:rsidRPr="00385ECB">
        <w:t>LCD Breakout Board</w:t>
      </w:r>
      <w:bookmarkEnd w:id="4302"/>
    </w:p>
    <w:p w14:paraId="2367EF3A" w14:textId="77777777" w:rsidR="00E16EBA" w:rsidRPr="00385ECB" w:rsidRDefault="00E16EBA" w:rsidP="001C1ABF">
      <w:pPr>
        <w:rPr>
          <w:lang w:val="en-GB"/>
        </w:rPr>
      </w:pPr>
    </w:p>
    <w:p w14:paraId="65514C39" w14:textId="77777777" w:rsidR="00C261B9" w:rsidRPr="00385ECB" w:rsidRDefault="007D0309" w:rsidP="00754AB6">
      <w:pPr>
        <w:spacing w:after="0" w:line="360" w:lineRule="auto"/>
        <w:ind w:left="0" w:firstLine="0"/>
        <w:rPr>
          <w:ins w:id="4307" w:author="Admin" w:date="2016-10-18T16:41:00Z"/>
          <w:rFonts w:ascii="Arial" w:hAnsi="Arial" w:cs="Arial"/>
          <w:sz w:val="24"/>
          <w:szCs w:val="24"/>
          <w:lang w:val="en-GB"/>
        </w:rPr>
        <w:pPrChange w:id="4308" w:author="Admin" w:date="2016-10-18T16:11:00Z">
          <w:pPr>
            <w:spacing w:after="0"/>
            <w:ind w:left="1"/>
          </w:pPr>
        </w:pPrChange>
      </w:pPr>
      <w:r w:rsidRPr="00385ECB">
        <w:rPr>
          <w:rFonts w:ascii="Arial" w:hAnsi="Arial" w:cs="Arial"/>
          <w:sz w:val="24"/>
          <w:szCs w:val="24"/>
          <w:lang w:val="en-GB"/>
          <w:rPrChange w:id="4309" w:author="Admin" w:date="2016-10-18T16:05:00Z">
            <w:rPr>
              <w:lang w:val="en-GB"/>
            </w:rPr>
          </w:rPrChange>
        </w:rPr>
        <w:t>An LCD breakout board was needed as it</w:t>
      </w:r>
      <w:r w:rsidR="00752F75">
        <w:rPr>
          <w:rFonts w:ascii="Arial" w:hAnsi="Arial" w:cs="Arial"/>
          <w:sz w:val="24"/>
          <w:szCs w:val="24"/>
          <w:lang w:val="en-GB"/>
        </w:rPr>
        <w:t xml:space="preserve"> was later determined that a</w:t>
      </w:r>
      <w:r w:rsidRPr="00385ECB">
        <w:rPr>
          <w:rFonts w:ascii="Arial" w:hAnsi="Arial" w:cs="Arial"/>
          <w:sz w:val="24"/>
          <w:szCs w:val="24"/>
          <w:lang w:val="en-GB"/>
          <w:rPrChange w:id="4310" w:author="Admin" w:date="2016-10-18T16:05:00Z">
            <w:rPr>
              <w:lang w:val="en-GB"/>
            </w:rPr>
          </w:rPrChange>
        </w:rPr>
        <w:t xml:space="preserve"> LCD was to be used to give users feedback on the status of the dispensing session and other messages. The breakout board was designed because of the need to fit it to a board that it wasn’t designed to </w:t>
      </w:r>
      <w:del w:id="4311" w:author="Admin" w:date="2016-11-01T20:05:00Z">
        <w:r w:rsidRPr="00385ECB" w:rsidDel="00EF447A">
          <w:rPr>
            <w:rFonts w:ascii="Arial" w:hAnsi="Arial" w:cs="Arial"/>
            <w:sz w:val="24"/>
            <w:szCs w:val="24"/>
            <w:lang w:val="en-GB"/>
            <w:rPrChange w:id="4312" w:author="Admin" w:date="2016-10-18T16:05:00Z">
              <w:rPr>
                <w:lang w:val="en-GB"/>
              </w:rPr>
            </w:rPrChange>
          </w:rPr>
          <w:delText xml:space="preserve">fit . </w:delText>
        </w:r>
      </w:del>
      <w:ins w:id="4313" w:author="Admin" w:date="2016-11-01T20:05:00Z">
        <w:r w:rsidR="00EF447A" w:rsidRPr="00385ECB">
          <w:rPr>
            <w:rFonts w:ascii="Arial" w:hAnsi="Arial" w:cs="Arial"/>
            <w:sz w:val="24"/>
            <w:szCs w:val="24"/>
            <w:lang w:val="en-GB"/>
          </w:rPr>
          <w:t>fit</w:t>
        </w:r>
      </w:ins>
      <w:r w:rsidR="00752F75">
        <w:rPr>
          <w:rFonts w:ascii="Arial" w:hAnsi="Arial" w:cs="Arial"/>
          <w:sz w:val="24"/>
          <w:szCs w:val="24"/>
          <w:lang w:val="en-GB"/>
        </w:rPr>
        <w:t xml:space="preserve"> on</w:t>
      </w:r>
      <w:ins w:id="4314" w:author="Admin" w:date="2016-11-01T20:05:00Z">
        <w:r w:rsidR="00EF447A" w:rsidRPr="00385ECB">
          <w:rPr>
            <w:rFonts w:ascii="Arial" w:hAnsi="Arial" w:cs="Arial"/>
            <w:sz w:val="24"/>
            <w:szCs w:val="24"/>
            <w:lang w:val="en-GB"/>
          </w:rPr>
          <w:t xml:space="preserve">. </w:t>
        </w:r>
      </w:ins>
      <w:r w:rsidR="00EF447A" w:rsidRPr="00385ECB">
        <w:rPr>
          <w:rFonts w:ascii="Arial" w:hAnsi="Arial" w:cs="Arial"/>
          <w:sz w:val="24"/>
          <w:szCs w:val="24"/>
          <w:lang w:val="en-GB"/>
          <w:rPrChange w:id="4315" w:author="Admin" w:date="2016-10-18T16:05:00Z">
            <w:rPr>
              <w:lang w:val="en-GB"/>
            </w:rPr>
          </w:rPrChange>
        </w:rPr>
        <w:t>The decision to use the LCD was made after the MCU Module it was to be connected to</w:t>
      </w:r>
      <w:ins w:id="4316" w:author="Admin" w:date="2016-11-01T20:05:00Z">
        <w:r w:rsidR="00EF447A" w:rsidRPr="00385ECB">
          <w:rPr>
            <w:rFonts w:ascii="Arial" w:hAnsi="Arial" w:cs="Arial"/>
            <w:sz w:val="24"/>
            <w:szCs w:val="24"/>
            <w:lang w:val="en-GB"/>
          </w:rPr>
          <w:t>,</w:t>
        </w:r>
      </w:ins>
      <w:r w:rsidR="00EF447A" w:rsidRPr="00385ECB">
        <w:rPr>
          <w:rFonts w:ascii="Arial" w:hAnsi="Arial" w:cs="Arial"/>
          <w:sz w:val="24"/>
          <w:szCs w:val="24"/>
          <w:lang w:val="en-GB"/>
          <w:rPrChange w:id="4317" w:author="Admin" w:date="2016-10-18T16:05:00Z">
            <w:rPr>
              <w:lang w:val="en-GB"/>
            </w:rPr>
          </w:rPrChange>
        </w:rPr>
        <w:t xml:space="preserve"> was sent for manufacturing. </w:t>
      </w:r>
      <w:r w:rsidRPr="00385ECB">
        <w:rPr>
          <w:rFonts w:ascii="Arial" w:hAnsi="Arial" w:cs="Arial"/>
          <w:sz w:val="24"/>
          <w:szCs w:val="24"/>
          <w:lang w:val="en-GB"/>
          <w:rPrChange w:id="4318" w:author="Admin" w:date="2016-10-18T16:05:00Z">
            <w:rPr>
              <w:lang w:val="en-GB"/>
            </w:rPr>
          </w:rPrChange>
        </w:rPr>
        <w:t>One of the MCU Modules would be able to interface with the LCD breakout board because the initial design did not need a stepper motor</w:t>
      </w:r>
      <w:r w:rsidR="00752F75">
        <w:rPr>
          <w:rFonts w:ascii="Arial" w:hAnsi="Arial" w:cs="Arial"/>
          <w:sz w:val="24"/>
          <w:szCs w:val="24"/>
          <w:lang w:val="en-GB"/>
        </w:rPr>
        <w:t>,</w:t>
      </w:r>
      <w:r w:rsidRPr="00385ECB">
        <w:rPr>
          <w:rFonts w:ascii="Arial" w:hAnsi="Arial" w:cs="Arial"/>
          <w:sz w:val="24"/>
          <w:szCs w:val="24"/>
          <w:lang w:val="en-GB"/>
          <w:rPrChange w:id="4319" w:author="Admin" w:date="2016-10-18T16:05:00Z">
            <w:rPr>
              <w:lang w:val="en-GB"/>
            </w:rPr>
          </w:rPrChange>
        </w:rPr>
        <w:t xml:space="preserve"> m</w:t>
      </w:r>
      <w:r w:rsidR="00A74E34">
        <w:rPr>
          <w:rFonts w:ascii="Arial" w:hAnsi="Arial" w:cs="Arial"/>
          <w:sz w:val="24"/>
          <w:szCs w:val="24"/>
          <w:lang w:val="en-GB"/>
        </w:rPr>
        <w:t>aking them available for use by</w:t>
      </w:r>
      <w:r w:rsidRPr="00385ECB">
        <w:rPr>
          <w:rFonts w:ascii="Arial" w:hAnsi="Arial" w:cs="Arial"/>
          <w:sz w:val="24"/>
          <w:szCs w:val="24"/>
          <w:lang w:val="en-GB"/>
          <w:rPrChange w:id="4320" w:author="Admin" w:date="2016-10-18T16:05:00Z">
            <w:rPr>
              <w:lang w:val="en-GB"/>
            </w:rPr>
          </w:rPrChange>
        </w:rPr>
        <w:t xml:space="preserve"> the LCD. A schematic of the LCD breakout board can be seen in Appendix C.3</w:t>
      </w:r>
      <w:r w:rsidR="00752F75">
        <w:rPr>
          <w:rFonts w:ascii="Arial" w:hAnsi="Arial" w:cs="Arial"/>
          <w:sz w:val="24"/>
          <w:szCs w:val="24"/>
          <w:lang w:val="en-GB"/>
        </w:rPr>
        <w:t>:</w:t>
      </w:r>
      <w:r w:rsidRPr="00385ECB">
        <w:rPr>
          <w:rFonts w:ascii="Arial" w:hAnsi="Arial" w:cs="Arial"/>
          <w:sz w:val="24"/>
          <w:szCs w:val="24"/>
          <w:lang w:val="en-GB"/>
          <w:rPrChange w:id="4321" w:author="Admin" w:date="2016-10-18T16:05:00Z">
            <w:rPr>
              <w:lang w:val="en-GB"/>
            </w:rPr>
          </w:rPrChange>
        </w:rPr>
        <w:t xml:space="preserve"> LCD Breakout Diagram.</w:t>
      </w:r>
    </w:p>
    <w:p w14:paraId="7AE623D6" w14:textId="77777777" w:rsidR="00D12910" w:rsidRPr="00385ECB" w:rsidRDefault="00D12910" w:rsidP="00754AB6">
      <w:pPr>
        <w:spacing w:after="0" w:line="360" w:lineRule="auto"/>
        <w:ind w:left="0" w:firstLine="0"/>
        <w:rPr>
          <w:rFonts w:ascii="Arial" w:hAnsi="Arial" w:cs="Arial"/>
          <w:sz w:val="24"/>
          <w:szCs w:val="24"/>
          <w:lang w:val="en-GB"/>
          <w:rPrChange w:id="4322" w:author="Admin" w:date="2016-10-18T16:05:00Z">
            <w:rPr>
              <w:lang w:val="en-GB"/>
            </w:rPr>
          </w:rPrChange>
        </w:rPr>
        <w:pPrChange w:id="4323" w:author="Admin" w:date="2016-10-18T16:11:00Z">
          <w:pPr>
            <w:spacing w:after="0"/>
            <w:ind w:left="1"/>
          </w:pPr>
        </w:pPrChange>
      </w:pPr>
    </w:p>
    <w:p w14:paraId="69F9AF9E" w14:textId="219F9B25" w:rsidR="00C261B9" w:rsidRPr="00385ECB" w:rsidRDefault="009F5C60" w:rsidP="00E16EBA">
      <w:pPr>
        <w:spacing w:after="0" w:line="360" w:lineRule="auto"/>
        <w:ind w:left="0" w:firstLine="0"/>
        <w:jc w:val="center"/>
        <w:rPr>
          <w:rFonts w:ascii="Arial" w:hAnsi="Arial" w:cs="Arial"/>
          <w:sz w:val="24"/>
          <w:szCs w:val="24"/>
          <w:lang w:val="en-GB"/>
          <w:rPrChange w:id="4324" w:author="Admin" w:date="2016-10-18T16:05:00Z">
            <w:rPr>
              <w:lang w:val="en-GB"/>
            </w:rPr>
          </w:rPrChange>
        </w:rPr>
        <w:pPrChange w:id="4325" w:author="Admin" w:date="2016-10-18T16:27:00Z">
          <w:pPr>
            <w:spacing w:after="319" w:line="259" w:lineRule="auto"/>
            <w:ind w:left="2073" w:firstLine="0"/>
            <w:jc w:val="left"/>
          </w:pPr>
        </w:pPrChange>
      </w:pPr>
      <w:r w:rsidRPr="00385ECB">
        <w:rPr>
          <w:rFonts w:ascii="Arial" w:hAnsi="Arial" w:cs="Arial"/>
          <w:noProof/>
          <w:sz w:val="24"/>
          <w:szCs w:val="24"/>
          <w:rPrChange w:id="4326" w:author="Admin" w:date="2016-10-18T16:05:00Z">
            <w:rPr>
              <w:rFonts w:ascii="Arial" w:hAnsi="Arial" w:cs="Arial"/>
              <w:noProof/>
              <w:sz w:val="24"/>
              <w:szCs w:val="24"/>
            </w:rPr>
          </w:rPrChange>
        </w:rPr>
        <w:drawing>
          <wp:inline distT="0" distB="0" distL="0" distR="0" wp14:anchorId="2AC59A8A" wp14:editId="755D9164">
            <wp:extent cx="3486150" cy="2514600"/>
            <wp:effectExtent l="0" t="0" r="0" b="0"/>
            <wp:docPr id="43"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86150" cy="2514600"/>
                    </a:xfrm>
                    <a:prstGeom prst="rect">
                      <a:avLst/>
                    </a:prstGeom>
                    <a:noFill/>
                    <a:ln>
                      <a:noFill/>
                    </a:ln>
                  </pic:spPr>
                </pic:pic>
              </a:graphicData>
            </a:graphic>
          </wp:inline>
        </w:drawing>
      </w:r>
    </w:p>
    <w:p w14:paraId="2AD32960" w14:textId="77777777" w:rsidR="00D12910" w:rsidRPr="00385ECB" w:rsidRDefault="00D12910" w:rsidP="00754AB6">
      <w:pPr>
        <w:spacing w:after="0" w:line="360" w:lineRule="auto"/>
        <w:ind w:left="0" w:firstLine="0"/>
        <w:rPr>
          <w:ins w:id="4327" w:author="Admin" w:date="2016-10-18T16:41:00Z"/>
          <w:rFonts w:ascii="Arial" w:hAnsi="Arial" w:cs="Arial"/>
          <w:sz w:val="24"/>
          <w:szCs w:val="24"/>
          <w:lang w:val="en-GB"/>
        </w:rPr>
        <w:pPrChange w:id="4328" w:author="Admin" w:date="2016-10-18T16:11:00Z">
          <w:pPr>
            <w:spacing w:after="228"/>
            <w:ind w:left="1"/>
          </w:pPr>
        </w:pPrChange>
      </w:pPr>
    </w:p>
    <w:p w14:paraId="01E70DB6" w14:textId="77777777" w:rsidR="005142B7" w:rsidRPr="00385ECB" w:rsidRDefault="007D0309" w:rsidP="005142B7">
      <w:pPr>
        <w:pStyle w:val="Caption"/>
        <w:rPr>
          <w:ins w:id="4329" w:author="Admin" w:date="2016-10-18T16:27:00Z"/>
          <w:sz w:val="24"/>
          <w:szCs w:val="24"/>
          <w:lang w:val="en-GB"/>
        </w:rPr>
        <w:pPrChange w:id="4330" w:author="Admin" w:date="2016-11-01T19:52:00Z">
          <w:pPr>
            <w:spacing w:after="228"/>
            <w:ind w:left="1"/>
          </w:pPr>
        </w:pPrChange>
      </w:pPr>
      <w:del w:id="4331" w:author="Admin" w:date="2016-11-01T19:52:00Z">
        <w:r w:rsidRPr="00385ECB" w:rsidDel="005142B7">
          <w:rPr>
            <w:sz w:val="24"/>
            <w:szCs w:val="24"/>
            <w:lang w:val="en-GB"/>
            <w:rPrChange w:id="4332" w:author="Admin" w:date="2016-10-18T16:05:00Z">
              <w:rPr>
                <w:lang w:val="en-GB"/>
              </w:rPr>
            </w:rPrChange>
          </w:rPr>
          <w:delText xml:space="preserve">Figure 6.24: LCD breakout board PCB layout, Bottom layer with silkscreen of top layer </w:delText>
        </w:r>
      </w:del>
      <w:del w:id="4333" w:author="Admin" w:date="2016-10-18T16:53:00Z">
        <w:r w:rsidRPr="00385ECB" w:rsidDel="00686EE4">
          <w:rPr>
            <w:sz w:val="24"/>
            <w:szCs w:val="24"/>
            <w:lang w:val="en-GB"/>
            <w:rPrChange w:id="4334" w:author="Admin" w:date="2016-10-18T16:05:00Z">
              <w:rPr>
                <w:lang w:val="en-GB"/>
              </w:rPr>
            </w:rPrChange>
          </w:rPr>
          <w:delText>overlayed</w:delText>
        </w:r>
      </w:del>
      <w:del w:id="4335" w:author="Admin" w:date="2016-11-01T19:52:00Z">
        <w:r w:rsidRPr="00385ECB" w:rsidDel="005142B7">
          <w:rPr>
            <w:sz w:val="24"/>
            <w:szCs w:val="24"/>
            <w:lang w:val="en-GB"/>
            <w:rPrChange w:id="4336" w:author="Admin" w:date="2016-10-18T16:05:00Z">
              <w:rPr>
                <w:lang w:val="en-GB"/>
              </w:rPr>
            </w:rPrChange>
          </w:rPr>
          <w:delText>.</w:delText>
        </w:r>
      </w:del>
      <w:ins w:id="4337" w:author="Admin" w:date="2016-11-01T19:52:00Z">
        <w:r w:rsidR="005142B7" w:rsidRPr="00385ECB">
          <w:rPr>
            <w:lang w:val="en-GB"/>
          </w:rPr>
          <w:t>Figure 6.24:  LCD breakout board PCB layout, Bottom layer with silkscreen of top layer overlaid.</w:t>
        </w:r>
      </w:ins>
    </w:p>
    <w:p w14:paraId="1805BDAF" w14:textId="77777777" w:rsidR="00E16EBA" w:rsidRPr="00385ECB" w:rsidRDefault="00E16EBA" w:rsidP="00754AB6">
      <w:pPr>
        <w:spacing w:after="0" w:line="360" w:lineRule="auto"/>
        <w:ind w:left="0" w:firstLine="0"/>
        <w:rPr>
          <w:rFonts w:ascii="Arial" w:hAnsi="Arial" w:cs="Arial"/>
          <w:sz w:val="24"/>
          <w:szCs w:val="24"/>
          <w:lang w:val="en-GB"/>
          <w:rPrChange w:id="4338" w:author="Admin" w:date="2016-10-18T16:05:00Z">
            <w:rPr>
              <w:lang w:val="en-GB"/>
            </w:rPr>
          </w:rPrChange>
        </w:rPr>
        <w:pPrChange w:id="4339" w:author="Admin" w:date="2016-10-18T16:11:00Z">
          <w:pPr>
            <w:spacing w:after="228"/>
            <w:ind w:left="1"/>
          </w:pPr>
        </w:pPrChange>
      </w:pPr>
    </w:p>
    <w:p w14:paraId="2F4AAFC1" w14:textId="77777777" w:rsidR="00E16EBA" w:rsidRDefault="007D0309" w:rsidP="00754AB6">
      <w:pPr>
        <w:spacing w:after="0" w:line="360" w:lineRule="auto"/>
        <w:ind w:left="0" w:firstLine="0"/>
        <w:rPr>
          <w:rFonts w:ascii="Arial" w:hAnsi="Arial" w:cs="Arial"/>
          <w:sz w:val="24"/>
          <w:szCs w:val="24"/>
          <w:lang w:val="en-GB"/>
        </w:rPr>
        <w:pPrChange w:id="4340" w:author="Admin" w:date="2016-10-18T16:11:00Z">
          <w:pPr>
            <w:spacing w:after="715"/>
            <w:ind w:left="1"/>
          </w:pPr>
        </w:pPrChange>
      </w:pPr>
      <w:r w:rsidRPr="00385ECB">
        <w:rPr>
          <w:rFonts w:ascii="Arial" w:hAnsi="Arial" w:cs="Arial"/>
          <w:sz w:val="24"/>
          <w:szCs w:val="24"/>
          <w:lang w:val="en-GB"/>
          <w:rPrChange w:id="4341" w:author="Admin" w:date="2016-10-18T16:05:00Z">
            <w:rPr>
              <w:lang w:val="en-GB"/>
            </w:rPr>
          </w:rPrChange>
        </w:rPr>
        <w:t>The PCB layout of the LCD breakout board is illustrated in Figure 6.24. Unlike the previous two PCBs</w:t>
      </w:r>
      <w:r w:rsidR="007F329D">
        <w:rPr>
          <w:rFonts w:ascii="Arial" w:hAnsi="Arial" w:cs="Arial"/>
          <w:sz w:val="24"/>
          <w:szCs w:val="24"/>
          <w:lang w:val="en-GB"/>
        </w:rPr>
        <w:t>,</w:t>
      </w:r>
      <w:r w:rsidRPr="00385ECB">
        <w:rPr>
          <w:rFonts w:ascii="Arial" w:hAnsi="Arial" w:cs="Arial"/>
          <w:sz w:val="24"/>
          <w:szCs w:val="24"/>
          <w:lang w:val="en-GB"/>
          <w:rPrChange w:id="4342" w:author="Admin" w:date="2016-10-18T16:05:00Z">
            <w:rPr>
              <w:lang w:val="en-GB"/>
            </w:rPr>
          </w:rPrChange>
        </w:rPr>
        <w:t xml:space="preserve"> the board</w:t>
      </w:r>
      <w:r w:rsidR="007F329D">
        <w:rPr>
          <w:rFonts w:ascii="Arial" w:hAnsi="Arial" w:cs="Arial"/>
          <w:sz w:val="24"/>
          <w:szCs w:val="24"/>
          <w:lang w:val="en-GB"/>
        </w:rPr>
        <w:t xml:space="preserve"> was design</w:t>
      </w:r>
      <w:r w:rsidR="003D6128">
        <w:rPr>
          <w:rFonts w:ascii="Arial" w:hAnsi="Arial" w:cs="Arial"/>
          <w:sz w:val="24"/>
          <w:szCs w:val="24"/>
          <w:lang w:val="en-GB"/>
        </w:rPr>
        <w:t>ed</w:t>
      </w:r>
      <w:r w:rsidR="007F329D">
        <w:rPr>
          <w:rFonts w:ascii="Arial" w:hAnsi="Arial" w:cs="Arial"/>
          <w:sz w:val="24"/>
          <w:szCs w:val="24"/>
          <w:lang w:val="en-GB"/>
        </w:rPr>
        <w:t xml:space="preserve"> to fit on one layer. F</w:t>
      </w:r>
      <w:r w:rsidRPr="00385ECB">
        <w:rPr>
          <w:rFonts w:ascii="Arial" w:hAnsi="Arial" w:cs="Arial"/>
          <w:sz w:val="24"/>
          <w:szCs w:val="24"/>
          <w:lang w:val="en-GB"/>
          <w:rPrChange w:id="4343" w:author="Admin" w:date="2016-10-18T16:05:00Z">
            <w:rPr>
              <w:lang w:val="en-GB"/>
            </w:rPr>
          </w:rPrChange>
        </w:rPr>
        <w:t>or this reason</w:t>
      </w:r>
      <w:r w:rsidR="007F329D">
        <w:rPr>
          <w:rFonts w:ascii="Arial" w:hAnsi="Arial" w:cs="Arial"/>
          <w:sz w:val="24"/>
          <w:szCs w:val="24"/>
          <w:lang w:val="en-GB"/>
        </w:rPr>
        <w:t>,</w:t>
      </w:r>
      <w:r w:rsidRPr="00385ECB">
        <w:rPr>
          <w:rFonts w:ascii="Arial" w:hAnsi="Arial" w:cs="Arial"/>
          <w:sz w:val="24"/>
          <w:szCs w:val="24"/>
          <w:lang w:val="en-GB"/>
          <w:rPrChange w:id="4344" w:author="Admin" w:date="2016-10-18T16:05:00Z">
            <w:rPr>
              <w:lang w:val="en-GB"/>
            </w:rPr>
          </w:rPrChange>
        </w:rPr>
        <w:t xml:space="preserve"> the silkscreen was shown on the bottom layer to illustrate w</w:t>
      </w:r>
      <w:r w:rsidR="007F329D">
        <w:rPr>
          <w:rFonts w:ascii="Arial" w:hAnsi="Arial" w:cs="Arial"/>
          <w:sz w:val="24"/>
          <w:szCs w:val="24"/>
          <w:lang w:val="en-GB"/>
        </w:rPr>
        <w:t>h</w:t>
      </w:r>
      <w:r w:rsidRPr="00385ECB">
        <w:rPr>
          <w:rFonts w:ascii="Arial" w:hAnsi="Arial" w:cs="Arial"/>
          <w:sz w:val="24"/>
          <w:szCs w:val="24"/>
          <w:lang w:val="en-GB"/>
          <w:rPrChange w:id="4345" w:author="Admin" w:date="2016-10-18T16:05:00Z">
            <w:rPr>
              <w:lang w:val="en-GB"/>
            </w:rPr>
          </w:rPrChange>
        </w:rPr>
        <w:t xml:space="preserve">ere components would be placed. The board was designed to fit under a 16x2 LCD module using standoff bolts. </w:t>
      </w:r>
      <w:r w:rsidR="00EF447A" w:rsidRPr="00385ECB">
        <w:rPr>
          <w:rFonts w:ascii="Arial" w:hAnsi="Arial" w:cs="Arial"/>
          <w:sz w:val="24"/>
          <w:szCs w:val="24"/>
          <w:lang w:val="en-GB"/>
          <w:rPrChange w:id="4346" w:author="Admin" w:date="2016-10-18T16:05:00Z">
            <w:rPr>
              <w:lang w:val="en-GB"/>
            </w:rPr>
          </w:rPrChange>
        </w:rPr>
        <w:t xml:space="preserve">The LCD </w:t>
      </w:r>
      <w:r w:rsidR="003D6128">
        <w:rPr>
          <w:rFonts w:ascii="Arial" w:hAnsi="Arial" w:cs="Arial"/>
          <w:sz w:val="24"/>
          <w:szCs w:val="24"/>
          <w:lang w:val="en-GB"/>
        </w:rPr>
        <w:t>is</w:t>
      </w:r>
      <w:r w:rsidR="00EF447A" w:rsidRPr="00385ECB">
        <w:rPr>
          <w:rFonts w:ascii="Arial" w:hAnsi="Arial" w:cs="Arial"/>
          <w:sz w:val="24"/>
          <w:szCs w:val="24"/>
          <w:lang w:val="en-GB"/>
          <w:rPrChange w:id="4347" w:author="Admin" w:date="2016-10-18T16:05:00Z">
            <w:rPr>
              <w:lang w:val="en-GB"/>
            </w:rPr>
          </w:rPrChange>
        </w:rPr>
        <w:t xml:space="preserve"> attached via the 16 way female header at the top of the board, </w:t>
      </w:r>
      <w:del w:id="4348" w:author="Admin" w:date="2016-10-18T16:48:00Z">
        <w:r w:rsidR="00EF447A" w:rsidRPr="00385ECB" w:rsidDel="00686EE4">
          <w:rPr>
            <w:rFonts w:ascii="Arial" w:hAnsi="Arial" w:cs="Arial"/>
            <w:sz w:val="24"/>
            <w:szCs w:val="24"/>
            <w:lang w:val="en-GB"/>
            <w:rPrChange w:id="4349" w:author="Admin" w:date="2016-10-18T16:05:00Z">
              <w:rPr>
                <w:lang w:val="en-GB"/>
              </w:rPr>
            </w:rPrChange>
          </w:rPr>
          <w:delText>labeled</w:delText>
        </w:r>
      </w:del>
      <w:ins w:id="4350" w:author="Admin" w:date="2016-10-18T16:48:00Z">
        <w:r w:rsidR="00EF447A" w:rsidRPr="00385ECB">
          <w:rPr>
            <w:rFonts w:ascii="Arial" w:hAnsi="Arial" w:cs="Arial"/>
            <w:sz w:val="24"/>
            <w:szCs w:val="24"/>
            <w:lang w:val="en-GB"/>
          </w:rPr>
          <w:t>labelled</w:t>
        </w:r>
      </w:ins>
      <w:r w:rsidR="00EF447A" w:rsidRPr="00385ECB">
        <w:rPr>
          <w:rFonts w:ascii="Arial" w:hAnsi="Arial" w:cs="Arial"/>
          <w:sz w:val="24"/>
          <w:szCs w:val="24"/>
          <w:lang w:val="en-GB"/>
          <w:rPrChange w:id="4351" w:author="Admin" w:date="2016-10-18T16:05:00Z">
            <w:rPr>
              <w:lang w:val="en-GB"/>
            </w:rPr>
          </w:rPrChange>
        </w:rPr>
        <w:t xml:space="preserve"> </w:t>
      </w:r>
      <w:ins w:id="4352" w:author="Admin" w:date="2016-11-01T20:05:00Z">
        <w:r w:rsidR="00EF447A" w:rsidRPr="00385ECB">
          <w:rPr>
            <w:rFonts w:ascii="Arial" w:hAnsi="Arial" w:cs="Arial"/>
            <w:sz w:val="24"/>
            <w:szCs w:val="24"/>
            <w:lang w:val="en-GB"/>
          </w:rPr>
          <w:t>"</w:t>
        </w:r>
      </w:ins>
      <w:del w:id="4353" w:author="Admin" w:date="2016-11-01T20:05:00Z">
        <w:r w:rsidR="00EF447A" w:rsidRPr="00385ECB" w:rsidDel="00822CC6">
          <w:rPr>
            <w:rFonts w:ascii="Arial" w:hAnsi="Arial" w:cs="Arial"/>
            <w:sz w:val="24"/>
            <w:szCs w:val="24"/>
            <w:lang w:val="en-GB"/>
            <w:rPrChange w:id="4354" w:author="Admin" w:date="2016-10-18T16:05:00Z">
              <w:rPr>
                <w:lang w:val="en-GB"/>
              </w:rPr>
            </w:rPrChange>
          </w:rPr>
          <w:delText>”</w:delText>
        </w:r>
      </w:del>
      <w:r w:rsidR="00EF447A" w:rsidRPr="00385ECB">
        <w:rPr>
          <w:rFonts w:ascii="Arial" w:hAnsi="Arial" w:cs="Arial"/>
          <w:sz w:val="24"/>
          <w:szCs w:val="24"/>
          <w:lang w:val="en-GB"/>
          <w:rPrChange w:id="4355" w:author="Admin" w:date="2016-10-18T16:05:00Z">
            <w:rPr>
              <w:lang w:val="en-GB"/>
            </w:rPr>
          </w:rPrChange>
        </w:rPr>
        <w:t xml:space="preserve">JP1”. </w:t>
      </w:r>
      <w:r w:rsidRPr="00385ECB">
        <w:rPr>
          <w:rFonts w:ascii="Arial" w:hAnsi="Arial" w:cs="Arial"/>
          <w:sz w:val="24"/>
          <w:szCs w:val="24"/>
          <w:lang w:val="en-GB"/>
          <w:rPrChange w:id="4356" w:author="Admin" w:date="2016-10-18T16:05:00Z">
            <w:rPr>
              <w:lang w:val="en-GB"/>
            </w:rPr>
          </w:rPrChange>
        </w:rPr>
        <w:t xml:space="preserve">The back light is wired via </w:t>
      </w:r>
      <w:r w:rsidR="007F329D">
        <w:rPr>
          <w:rFonts w:ascii="Arial" w:hAnsi="Arial" w:cs="Arial"/>
          <w:sz w:val="24"/>
          <w:szCs w:val="24"/>
          <w:lang w:val="en-GB"/>
        </w:rPr>
        <w:t xml:space="preserve">a </w:t>
      </w:r>
      <w:r w:rsidRPr="00385ECB">
        <w:rPr>
          <w:rFonts w:ascii="Arial" w:hAnsi="Arial" w:cs="Arial"/>
          <w:sz w:val="24"/>
          <w:szCs w:val="24"/>
          <w:lang w:val="en-GB"/>
          <w:rPrChange w:id="4357" w:author="Admin" w:date="2016-10-18T16:05:00Z">
            <w:rPr>
              <w:lang w:val="en-GB"/>
            </w:rPr>
          </w:rPrChange>
        </w:rPr>
        <w:t xml:space="preserve">track on the PCB. </w:t>
      </w:r>
      <w:r w:rsidR="00EF447A" w:rsidRPr="00385ECB">
        <w:rPr>
          <w:rFonts w:ascii="Arial" w:hAnsi="Arial" w:cs="Arial"/>
          <w:sz w:val="24"/>
          <w:szCs w:val="24"/>
          <w:lang w:val="en-GB"/>
          <w:rPrChange w:id="4358" w:author="Admin" w:date="2016-10-18T16:05:00Z">
            <w:rPr>
              <w:lang w:val="en-GB"/>
            </w:rPr>
          </w:rPrChange>
        </w:rPr>
        <w:t xml:space="preserve">A trimpot, at </w:t>
      </w:r>
      <w:ins w:id="4359" w:author="Admin" w:date="2016-11-01T20:05:00Z">
        <w:r w:rsidR="00EF447A" w:rsidRPr="00385ECB">
          <w:rPr>
            <w:rFonts w:ascii="Arial" w:hAnsi="Arial" w:cs="Arial"/>
            <w:sz w:val="24"/>
            <w:szCs w:val="24"/>
            <w:lang w:val="en-GB"/>
          </w:rPr>
          <w:t>"</w:t>
        </w:r>
      </w:ins>
      <w:del w:id="4360" w:author="Admin" w:date="2016-11-01T20:05:00Z">
        <w:r w:rsidR="00EF447A" w:rsidRPr="00385ECB" w:rsidDel="00822CC6">
          <w:rPr>
            <w:rFonts w:ascii="Arial" w:hAnsi="Arial" w:cs="Arial"/>
            <w:sz w:val="24"/>
            <w:szCs w:val="24"/>
            <w:lang w:val="en-GB"/>
            <w:rPrChange w:id="4361" w:author="Admin" w:date="2016-10-18T16:05:00Z">
              <w:rPr>
                <w:lang w:val="en-GB"/>
              </w:rPr>
            </w:rPrChange>
          </w:rPr>
          <w:delText>”</w:delText>
        </w:r>
      </w:del>
      <w:r w:rsidR="00EF447A" w:rsidRPr="00385ECB">
        <w:rPr>
          <w:rFonts w:ascii="Arial" w:hAnsi="Arial" w:cs="Arial"/>
          <w:sz w:val="24"/>
          <w:szCs w:val="24"/>
          <w:lang w:val="en-GB"/>
          <w:rPrChange w:id="4362" w:author="Admin" w:date="2016-10-18T16:05:00Z">
            <w:rPr>
              <w:lang w:val="en-GB"/>
            </w:rPr>
          </w:rPrChange>
        </w:rPr>
        <w:t xml:space="preserve">R1”, is attached to adjust the contrast ratio of the printed text on the LCD. </w:t>
      </w:r>
      <w:r w:rsidRPr="00385ECB">
        <w:rPr>
          <w:rFonts w:ascii="Arial" w:hAnsi="Arial" w:cs="Arial"/>
          <w:sz w:val="24"/>
          <w:szCs w:val="24"/>
          <w:lang w:val="en-GB"/>
          <w:rPrChange w:id="4363" w:author="Admin" w:date="2016-10-18T16:05:00Z">
            <w:rPr>
              <w:lang w:val="en-GB"/>
            </w:rPr>
          </w:rPrChange>
        </w:rPr>
        <w:t xml:space="preserve">A </w:t>
      </w:r>
      <w:del w:id="4364" w:author="Admin" w:date="2016-10-18T16:53:00Z">
        <w:r w:rsidRPr="00385ECB" w:rsidDel="00686EE4">
          <w:rPr>
            <w:rFonts w:ascii="Arial" w:hAnsi="Arial" w:cs="Arial"/>
            <w:sz w:val="24"/>
            <w:szCs w:val="24"/>
            <w:lang w:val="en-GB"/>
            <w:rPrChange w:id="4365" w:author="Admin" w:date="2016-10-18T16:05:00Z">
              <w:rPr>
                <w:lang w:val="en-GB"/>
              </w:rPr>
            </w:rPrChange>
          </w:rPr>
          <w:delText>molex</w:delText>
        </w:r>
      </w:del>
      <w:ins w:id="4366" w:author="Admin" w:date="2016-10-18T16:53:00Z">
        <w:r w:rsidR="00686EE4" w:rsidRPr="00385ECB">
          <w:rPr>
            <w:rFonts w:ascii="Arial" w:hAnsi="Arial" w:cs="Arial"/>
            <w:sz w:val="24"/>
            <w:szCs w:val="24"/>
            <w:lang w:val="en-GB"/>
          </w:rPr>
          <w:t>Molex</w:t>
        </w:r>
      </w:ins>
      <w:r w:rsidR="007F329D">
        <w:rPr>
          <w:rFonts w:ascii="Arial" w:hAnsi="Arial" w:cs="Arial"/>
          <w:sz w:val="24"/>
          <w:szCs w:val="24"/>
          <w:lang w:val="en-GB"/>
        </w:rPr>
        <w:t xml:space="preserve"> header, at “</w:t>
      </w:r>
      <w:r w:rsidRPr="00385ECB">
        <w:rPr>
          <w:rFonts w:ascii="Arial" w:hAnsi="Arial" w:cs="Arial"/>
          <w:sz w:val="24"/>
          <w:szCs w:val="24"/>
          <w:lang w:val="en-GB"/>
          <w:rPrChange w:id="4367" w:author="Admin" w:date="2016-10-18T16:05:00Z">
            <w:rPr>
              <w:lang w:val="en-GB"/>
            </w:rPr>
          </w:rPrChange>
        </w:rPr>
        <w:t>J1”</w:t>
      </w:r>
      <w:r w:rsidR="007F329D">
        <w:rPr>
          <w:rFonts w:ascii="Arial" w:hAnsi="Arial" w:cs="Arial"/>
          <w:sz w:val="24"/>
          <w:szCs w:val="24"/>
          <w:lang w:val="en-GB"/>
        </w:rPr>
        <w:t>,</w:t>
      </w:r>
      <w:r w:rsidR="00A74E34">
        <w:rPr>
          <w:rFonts w:ascii="Arial" w:hAnsi="Arial" w:cs="Arial"/>
          <w:sz w:val="24"/>
          <w:szCs w:val="24"/>
          <w:lang w:val="en-GB"/>
        </w:rPr>
        <w:t xml:space="preserve"> is used</w:t>
      </w:r>
      <w:r w:rsidRPr="00385ECB">
        <w:rPr>
          <w:rFonts w:ascii="Arial" w:hAnsi="Arial" w:cs="Arial"/>
          <w:sz w:val="24"/>
          <w:szCs w:val="24"/>
          <w:lang w:val="en-GB"/>
          <w:rPrChange w:id="4368" w:author="Admin" w:date="2016-10-18T16:05:00Z">
            <w:rPr>
              <w:lang w:val="en-GB"/>
            </w:rPr>
          </w:rPrChange>
        </w:rPr>
        <w:t xml:space="preserve"> to interface with the LCD</w:t>
      </w:r>
      <w:r w:rsidR="003D6128">
        <w:rPr>
          <w:rFonts w:ascii="Arial" w:hAnsi="Arial" w:cs="Arial"/>
          <w:sz w:val="24"/>
          <w:szCs w:val="24"/>
          <w:lang w:val="en-GB"/>
        </w:rPr>
        <w:t>,</w:t>
      </w:r>
      <w:r w:rsidRPr="00385ECB">
        <w:rPr>
          <w:rFonts w:ascii="Arial" w:hAnsi="Arial" w:cs="Arial"/>
          <w:sz w:val="24"/>
          <w:szCs w:val="24"/>
          <w:lang w:val="en-GB"/>
          <w:rPrChange w:id="4369" w:author="Admin" w:date="2016-10-18T16:05:00Z">
            <w:rPr>
              <w:lang w:val="en-GB"/>
            </w:rPr>
          </w:rPrChange>
        </w:rPr>
        <w:t xml:space="preserve"> with only the relevant pins being given a header pin</w:t>
      </w:r>
      <w:r w:rsidR="00752F75">
        <w:rPr>
          <w:rFonts w:ascii="Arial" w:hAnsi="Arial" w:cs="Arial"/>
          <w:sz w:val="24"/>
          <w:szCs w:val="24"/>
          <w:lang w:val="en-GB"/>
        </w:rPr>
        <w:t xml:space="preserve"> and </w:t>
      </w:r>
      <w:r w:rsidRPr="00385ECB">
        <w:rPr>
          <w:rFonts w:ascii="Arial" w:hAnsi="Arial" w:cs="Arial"/>
          <w:sz w:val="24"/>
          <w:szCs w:val="24"/>
          <w:lang w:val="en-GB"/>
          <w:rPrChange w:id="4370" w:author="Admin" w:date="2016-10-18T16:05:00Z">
            <w:rPr>
              <w:lang w:val="en-GB"/>
            </w:rPr>
          </w:rPrChange>
        </w:rPr>
        <w:t>with each</w:t>
      </w:r>
      <w:r w:rsidR="003D6128">
        <w:rPr>
          <w:rFonts w:ascii="Arial" w:hAnsi="Arial" w:cs="Arial"/>
          <w:sz w:val="24"/>
          <w:szCs w:val="24"/>
          <w:lang w:val="en-GB"/>
        </w:rPr>
        <w:t xml:space="preserve"> one</w:t>
      </w:r>
      <w:r w:rsidRPr="00385ECB">
        <w:rPr>
          <w:rFonts w:ascii="Arial" w:hAnsi="Arial" w:cs="Arial"/>
          <w:sz w:val="24"/>
          <w:szCs w:val="24"/>
          <w:lang w:val="en-GB"/>
          <w:rPrChange w:id="4371" w:author="Admin" w:date="2016-10-18T16:05:00Z">
            <w:rPr>
              <w:lang w:val="en-GB"/>
            </w:rPr>
          </w:rPrChange>
        </w:rPr>
        <w:t xml:space="preserve"> </w:t>
      </w:r>
      <w:del w:id="4372" w:author="Admin" w:date="2016-10-18T16:48:00Z">
        <w:r w:rsidRPr="00385ECB" w:rsidDel="00686EE4">
          <w:rPr>
            <w:rFonts w:ascii="Arial" w:hAnsi="Arial" w:cs="Arial"/>
            <w:sz w:val="24"/>
            <w:szCs w:val="24"/>
            <w:lang w:val="en-GB"/>
            <w:rPrChange w:id="4373" w:author="Admin" w:date="2016-10-18T16:05:00Z">
              <w:rPr>
                <w:lang w:val="en-GB"/>
              </w:rPr>
            </w:rPrChange>
          </w:rPr>
          <w:delText>labeled</w:delText>
        </w:r>
      </w:del>
      <w:ins w:id="4374" w:author="Admin" w:date="2016-10-18T16:48:00Z">
        <w:r w:rsidR="00686EE4" w:rsidRPr="00385ECB">
          <w:rPr>
            <w:rFonts w:ascii="Arial" w:hAnsi="Arial" w:cs="Arial"/>
            <w:sz w:val="24"/>
            <w:szCs w:val="24"/>
            <w:lang w:val="en-GB"/>
          </w:rPr>
          <w:t>labelled</w:t>
        </w:r>
      </w:ins>
      <w:r w:rsidRPr="00385ECB">
        <w:rPr>
          <w:rFonts w:ascii="Arial" w:hAnsi="Arial" w:cs="Arial"/>
          <w:sz w:val="24"/>
          <w:szCs w:val="24"/>
          <w:lang w:val="en-GB"/>
          <w:rPrChange w:id="4375" w:author="Admin" w:date="2016-10-18T16:05:00Z">
            <w:rPr>
              <w:lang w:val="en-GB"/>
            </w:rPr>
          </w:rPrChange>
        </w:rPr>
        <w:t xml:space="preserve"> on the tracks. This was done so </w:t>
      </w:r>
      <w:r w:rsidR="003D6128">
        <w:rPr>
          <w:rFonts w:ascii="Arial" w:hAnsi="Arial" w:cs="Arial"/>
          <w:sz w:val="24"/>
          <w:szCs w:val="24"/>
          <w:lang w:val="en-GB"/>
        </w:rPr>
        <w:t xml:space="preserve">that </w:t>
      </w:r>
      <w:r w:rsidRPr="00385ECB">
        <w:rPr>
          <w:rFonts w:ascii="Arial" w:hAnsi="Arial" w:cs="Arial"/>
          <w:sz w:val="24"/>
          <w:szCs w:val="24"/>
          <w:lang w:val="en-GB"/>
          <w:rPrChange w:id="4376" w:author="Admin" w:date="2016-10-18T16:05:00Z">
            <w:rPr>
              <w:lang w:val="en-GB"/>
            </w:rPr>
          </w:rPrChange>
        </w:rPr>
        <w:t xml:space="preserve">no silkscreen was </w:t>
      </w:r>
      <w:r w:rsidR="00A74E34">
        <w:rPr>
          <w:rFonts w:ascii="Arial" w:hAnsi="Arial" w:cs="Arial"/>
          <w:sz w:val="24"/>
          <w:szCs w:val="24"/>
          <w:lang w:val="en-GB"/>
        </w:rPr>
        <w:t>required</w:t>
      </w:r>
      <w:r w:rsidR="00752F75">
        <w:rPr>
          <w:rFonts w:ascii="Arial" w:hAnsi="Arial" w:cs="Arial"/>
          <w:sz w:val="24"/>
          <w:szCs w:val="24"/>
          <w:lang w:val="en-GB"/>
        </w:rPr>
        <w:t>,</w:t>
      </w:r>
      <w:r w:rsidRPr="00385ECB">
        <w:rPr>
          <w:rFonts w:ascii="Arial" w:hAnsi="Arial" w:cs="Arial"/>
          <w:sz w:val="24"/>
          <w:szCs w:val="24"/>
          <w:lang w:val="en-GB"/>
          <w:rPrChange w:id="4377" w:author="Admin" w:date="2016-10-18T16:05:00Z">
            <w:rPr>
              <w:lang w:val="en-GB"/>
            </w:rPr>
          </w:rPrChange>
        </w:rPr>
        <w:t xml:space="preserve"> </w:t>
      </w:r>
      <w:r w:rsidR="00752F75">
        <w:rPr>
          <w:rFonts w:ascii="Arial" w:hAnsi="Arial" w:cs="Arial"/>
          <w:sz w:val="24"/>
          <w:szCs w:val="24"/>
          <w:lang w:val="en-GB"/>
        </w:rPr>
        <w:t>reducing</w:t>
      </w:r>
      <w:r w:rsidRPr="00385ECB">
        <w:rPr>
          <w:rFonts w:ascii="Arial" w:hAnsi="Arial" w:cs="Arial"/>
          <w:sz w:val="24"/>
          <w:szCs w:val="24"/>
          <w:lang w:val="en-GB"/>
          <w:rPrChange w:id="4378" w:author="Admin" w:date="2016-10-18T16:05:00Z">
            <w:rPr>
              <w:lang w:val="en-GB"/>
            </w:rPr>
          </w:rPrChange>
        </w:rPr>
        <w:t xml:space="preserve"> manufacturing costs and </w:t>
      </w:r>
      <w:r w:rsidR="003D6128">
        <w:rPr>
          <w:rFonts w:ascii="Arial" w:hAnsi="Arial" w:cs="Arial"/>
          <w:sz w:val="24"/>
          <w:szCs w:val="24"/>
          <w:lang w:val="en-GB"/>
        </w:rPr>
        <w:t>simplify</w:t>
      </w:r>
      <w:r w:rsidR="00752F75">
        <w:rPr>
          <w:rFonts w:ascii="Arial" w:hAnsi="Arial" w:cs="Arial"/>
          <w:sz w:val="24"/>
          <w:szCs w:val="24"/>
          <w:lang w:val="en-GB"/>
        </w:rPr>
        <w:t>ing</w:t>
      </w:r>
      <w:r w:rsidRPr="00385ECB">
        <w:rPr>
          <w:rFonts w:ascii="Arial" w:hAnsi="Arial" w:cs="Arial"/>
          <w:sz w:val="24"/>
          <w:szCs w:val="24"/>
          <w:lang w:val="en-GB"/>
          <w:rPrChange w:id="4379" w:author="Admin" w:date="2016-10-18T16:05:00Z">
            <w:rPr>
              <w:lang w:val="en-GB"/>
            </w:rPr>
          </w:rPrChange>
        </w:rPr>
        <w:t xml:space="preserve"> assembly. This simplification was designed to make a </w:t>
      </w:r>
      <w:del w:id="4380" w:author="Admin" w:date="2016-10-18T16:54:00Z">
        <w:r w:rsidRPr="00385ECB" w:rsidDel="00686EE4">
          <w:rPr>
            <w:rFonts w:ascii="Arial" w:hAnsi="Arial" w:cs="Arial"/>
            <w:sz w:val="24"/>
            <w:szCs w:val="24"/>
            <w:lang w:val="en-GB"/>
            <w:rPrChange w:id="4381" w:author="Admin" w:date="2016-10-18T16:05:00Z">
              <w:rPr>
                <w:lang w:val="en-GB"/>
              </w:rPr>
            </w:rPrChange>
          </w:rPr>
          <w:delText>home made</w:delText>
        </w:r>
      </w:del>
      <w:ins w:id="4382" w:author="Admin" w:date="2016-10-18T16:54:00Z">
        <w:r w:rsidR="00686EE4" w:rsidRPr="00385ECB">
          <w:rPr>
            <w:rFonts w:ascii="Arial" w:hAnsi="Arial" w:cs="Arial"/>
            <w:sz w:val="24"/>
            <w:szCs w:val="24"/>
            <w:lang w:val="en-GB"/>
          </w:rPr>
          <w:t>homemade</w:t>
        </w:r>
      </w:ins>
      <w:r w:rsidRPr="00385ECB">
        <w:rPr>
          <w:rFonts w:ascii="Arial" w:hAnsi="Arial" w:cs="Arial"/>
          <w:sz w:val="24"/>
          <w:szCs w:val="24"/>
          <w:lang w:val="en-GB"/>
          <w:rPrChange w:id="4383" w:author="Admin" w:date="2016-10-18T16:05:00Z">
            <w:rPr>
              <w:lang w:val="en-GB"/>
            </w:rPr>
          </w:rPrChange>
        </w:rPr>
        <w:t xml:space="preserve"> etched PCB</w:t>
      </w:r>
      <w:r w:rsidR="00752F75">
        <w:rPr>
          <w:rFonts w:ascii="Arial" w:hAnsi="Arial" w:cs="Arial"/>
          <w:sz w:val="24"/>
          <w:szCs w:val="24"/>
          <w:lang w:val="en-GB"/>
        </w:rPr>
        <w:t xml:space="preserve"> a possibility</w:t>
      </w:r>
      <w:r w:rsidRPr="00385ECB">
        <w:rPr>
          <w:rFonts w:ascii="Arial" w:hAnsi="Arial" w:cs="Arial"/>
          <w:sz w:val="24"/>
          <w:szCs w:val="24"/>
          <w:lang w:val="en-GB"/>
          <w:rPrChange w:id="4384" w:author="Admin" w:date="2016-10-18T16:05:00Z">
            <w:rPr>
              <w:lang w:val="en-GB"/>
            </w:rPr>
          </w:rPrChange>
        </w:rPr>
        <w:t>.</w:t>
      </w:r>
    </w:p>
    <w:p w14:paraId="5F454D0A" w14:textId="77777777" w:rsidR="00752F75" w:rsidRPr="00385ECB" w:rsidRDefault="00752F75" w:rsidP="00752F75">
      <w:pPr>
        <w:spacing w:after="0" w:line="360" w:lineRule="auto"/>
        <w:ind w:left="0" w:firstLine="0"/>
        <w:rPr>
          <w:ins w:id="4385" w:author="Admin" w:date="2016-10-18T16:27:00Z"/>
          <w:rFonts w:ascii="Arial" w:hAnsi="Arial" w:cs="Arial"/>
          <w:sz w:val="24"/>
          <w:szCs w:val="24"/>
          <w:lang w:val="en-GB"/>
        </w:rPr>
      </w:pPr>
    </w:p>
    <w:p w14:paraId="00A94EE1" w14:textId="77777777" w:rsidR="00C261B9" w:rsidRPr="00385ECB" w:rsidRDefault="007D0309" w:rsidP="00754AB6">
      <w:pPr>
        <w:pStyle w:val="Heading2"/>
        <w:spacing w:after="0" w:line="360" w:lineRule="auto"/>
        <w:ind w:left="0" w:firstLine="0"/>
        <w:jc w:val="both"/>
        <w:rPr>
          <w:ins w:id="4386" w:author="Admin" w:date="2016-10-18T16:27:00Z"/>
          <w:lang w:val="en-GB"/>
        </w:rPr>
        <w:pPrChange w:id="4387" w:author="Admin" w:date="2016-10-18T16:11:00Z">
          <w:pPr>
            <w:spacing w:after="715"/>
            <w:ind w:left="1"/>
          </w:pPr>
        </w:pPrChange>
      </w:pPr>
      <w:bookmarkStart w:id="4388" w:name="_Toc44074"/>
      <w:del w:id="4389" w:author="Admin" w:date="2016-10-18T16:27:00Z">
        <w:r w:rsidRPr="00385ECB" w:rsidDel="00E16EBA">
          <w:rPr>
            <w:rFonts w:eastAsia="Calibri"/>
            <w:lang w:val="en-GB"/>
            <w:rPrChange w:id="4390" w:author="Admin" w:date="2016-10-18T16:05:00Z">
              <w:rPr>
                <w:rFonts w:ascii="Calibri" w:eastAsia="Calibri" w:hAnsi="Calibri" w:cs="Calibri"/>
                <w:b/>
                <w:lang w:val="en-GB"/>
              </w:rPr>
            </w:rPrChange>
          </w:rPr>
          <w:tab/>
        </w:r>
      </w:del>
      <w:r w:rsidR="00E16EBA" w:rsidRPr="00385ECB">
        <w:rPr>
          <w:lang w:val="en-GB"/>
        </w:rPr>
        <w:t>6.7</w:t>
      </w:r>
      <w:r w:rsidR="00E16EBA" w:rsidRPr="00385ECB">
        <w:rPr>
          <w:lang w:val="en-GB"/>
        </w:rPr>
        <w:tab/>
        <w:t>SOFTWARE DESIGN</w:t>
      </w:r>
      <w:bookmarkEnd w:id="4388"/>
    </w:p>
    <w:p w14:paraId="7A43C3D5" w14:textId="77777777" w:rsidR="00F703CE" w:rsidRPr="00385ECB" w:rsidRDefault="00F703CE" w:rsidP="001C1ABF">
      <w:pPr>
        <w:rPr>
          <w:lang w:val="en-GB"/>
        </w:rPr>
      </w:pPr>
    </w:p>
    <w:p w14:paraId="14BCC821" w14:textId="77777777" w:rsidR="00C261B9" w:rsidRDefault="007D0309" w:rsidP="00754AB6">
      <w:pPr>
        <w:spacing w:after="0" w:line="360" w:lineRule="auto"/>
        <w:ind w:left="0" w:firstLine="0"/>
        <w:rPr>
          <w:rFonts w:ascii="Arial" w:hAnsi="Arial" w:cs="Arial"/>
          <w:sz w:val="24"/>
          <w:szCs w:val="24"/>
          <w:lang w:val="en-GB"/>
        </w:rPr>
        <w:pPrChange w:id="4391" w:author="Admin" w:date="2016-10-18T16:11:00Z">
          <w:pPr>
            <w:spacing w:after="636"/>
            <w:ind w:left="1"/>
          </w:pPr>
        </w:pPrChange>
      </w:pPr>
      <w:r w:rsidRPr="00385ECB">
        <w:rPr>
          <w:rFonts w:ascii="Arial" w:hAnsi="Arial" w:cs="Arial"/>
          <w:sz w:val="24"/>
          <w:szCs w:val="24"/>
          <w:lang w:val="en-GB"/>
          <w:rPrChange w:id="4392" w:author="Admin" w:date="2016-10-18T16:05:00Z">
            <w:rPr>
              <w:lang w:val="en-GB"/>
            </w:rPr>
          </w:rPrChange>
        </w:rPr>
        <w:t xml:space="preserve">This section will cover the design and basic testing of the software. This includes </w:t>
      </w:r>
      <w:r w:rsidR="00182EDD">
        <w:rPr>
          <w:rFonts w:ascii="Arial" w:hAnsi="Arial" w:cs="Arial"/>
          <w:sz w:val="24"/>
          <w:szCs w:val="24"/>
          <w:lang w:val="en-GB"/>
        </w:rPr>
        <w:t xml:space="preserve">the </w:t>
      </w:r>
      <w:r w:rsidRPr="00385ECB">
        <w:rPr>
          <w:rFonts w:ascii="Arial" w:hAnsi="Arial" w:cs="Arial"/>
          <w:sz w:val="24"/>
          <w:szCs w:val="24"/>
          <w:lang w:val="en-GB"/>
          <w:rPrChange w:id="4393" w:author="Admin" w:date="2016-10-18T16:05:00Z">
            <w:rPr>
              <w:lang w:val="en-GB"/>
            </w:rPr>
          </w:rPrChange>
        </w:rPr>
        <w:t>software on the microcontro</w:t>
      </w:r>
      <w:r w:rsidR="00752F75">
        <w:rPr>
          <w:rFonts w:ascii="Arial" w:hAnsi="Arial" w:cs="Arial"/>
          <w:sz w:val="24"/>
          <w:szCs w:val="24"/>
          <w:lang w:val="en-GB"/>
        </w:rPr>
        <w:t>ller, the Raspberry Pi and the w</w:t>
      </w:r>
      <w:r w:rsidRPr="00385ECB">
        <w:rPr>
          <w:rFonts w:ascii="Arial" w:hAnsi="Arial" w:cs="Arial"/>
          <w:sz w:val="24"/>
          <w:szCs w:val="24"/>
          <w:lang w:val="en-GB"/>
          <w:rPrChange w:id="4394" w:author="Admin" w:date="2016-10-18T16:05:00Z">
            <w:rPr>
              <w:lang w:val="en-GB"/>
            </w:rPr>
          </w:rPrChange>
        </w:rPr>
        <w:t>ebsite. First</w:t>
      </w:r>
      <w:r w:rsidR="00182EDD">
        <w:rPr>
          <w:rFonts w:ascii="Arial" w:hAnsi="Arial" w:cs="Arial"/>
          <w:sz w:val="24"/>
          <w:szCs w:val="24"/>
          <w:lang w:val="en-GB"/>
        </w:rPr>
        <w:t>,</w:t>
      </w:r>
      <w:r w:rsidRPr="00385ECB">
        <w:rPr>
          <w:rFonts w:ascii="Arial" w:hAnsi="Arial" w:cs="Arial"/>
          <w:sz w:val="24"/>
          <w:szCs w:val="24"/>
          <w:lang w:val="en-GB"/>
          <w:rPrChange w:id="4395" w:author="Admin" w:date="2016-10-18T16:05:00Z">
            <w:rPr>
              <w:lang w:val="en-GB"/>
            </w:rPr>
          </w:rPrChange>
        </w:rPr>
        <w:t xml:space="preserve"> an overview of the software design will be </w:t>
      </w:r>
      <w:r w:rsidR="00A74E34">
        <w:rPr>
          <w:rFonts w:ascii="Arial" w:hAnsi="Arial" w:cs="Arial"/>
          <w:sz w:val="24"/>
          <w:szCs w:val="24"/>
          <w:lang w:val="en-GB"/>
        </w:rPr>
        <w:t>given</w:t>
      </w:r>
      <w:r w:rsidRPr="00385ECB">
        <w:rPr>
          <w:rFonts w:ascii="Arial" w:hAnsi="Arial" w:cs="Arial"/>
          <w:sz w:val="24"/>
          <w:szCs w:val="24"/>
          <w:lang w:val="en-GB"/>
          <w:rPrChange w:id="4396" w:author="Admin" w:date="2016-10-18T16:05:00Z">
            <w:rPr>
              <w:lang w:val="en-GB"/>
            </w:rPr>
          </w:rPrChange>
        </w:rPr>
        <w:t xml:space="preserve"> to </w:t>
      </w:r>
      <w:r w:rsidR="00752F75">
        <w:rPr>
          <w:rFonts w:ascii="Arial" w:hAnsi="Arial" w:cs="Arial"/>
          <w:sz w:val="24"/>
          <w:szCs w:val="24"/>
          <w:lang w:val="en-GB"/>
        </w:rPr>
        <w:t>provide</w:t>
      </w:r>
      <w:r w:rsidRPr="00385ECB">
        <w:rPr>
          <w:rFonts w:ascii="Arial" w:hAnsi="Arial" w:cs="Arial"/>
          <w:sz w:val="24"/>
          <w:szCs w:val="24"/>
          <w:lang w:val="en-GB"/>
          <w:rPrChange w:id="4397" w:author="Admin" w:date="2016-10-18T16:05:00Z">
            <w:rPr>
              <w:lang w:val="en-GB"/>
            </w:rPr>
          </w:rPrChange>
        </w:rPr>
        <w:t xml:space="preserve"> an idea of how each program will interact with one another</w:t>
      </w:r>
      <w:r w:rsidR="00752F75">
        <w:rPr>
          <w:rFonts w:ascii="Arial" w:hAnsi="Arial" w:cs="Arial"/>
          <w:sz w:val="24"/>
          <w:szCs w:val="24"/>
          <w:lang w:val="en-GB"/>
        </w:rPr>
        <w:t>, followed by a discussion of the</w:t>
      </w:r>
      <w:r w:rsidRPr="00385ECB">
        <w:rPr>
          <w:rFonts w:ascii="Arial" w:hAnsi="Arial" w:cs="Arial"/>
          <w:sz w:val="24"/>
          <w:szCs w:val="24"/>
          <w:lang w:val="en-GB"/>
          <w:rPrChange w:id="4398" w:author="Admin" w:date="2016-10-18T16:05:00Z">
            <w:rPr>
              <w:lang w:val="en-GB"/>
            </w:rPr>
          </w:rPrChange>
        </w:rPr>
        <w:t xml:space="preserve"> API before covering the actual software.</w:t>
      </w:r>
    </w:p>
    <w:p w14:paraId="295661D9" w14:textId="77777777" w:rsidR="00752F75" w:rsidRDefault="00752F75" w:rsidP="00752F75">
      <w:pPr>
        <w:spacing w:after="0" w:line="360" w:lineRule="auto"/>
        <w:ind w:left="0" w:firstLine="0"/>
        <w:rPr>
          <w:rFonts w:ascii="Arial" w:hAnsi="Arial" w:cs="Arial"/>
          <w:sz w:val="24"/>
          <w:szCs w:val="24"/>
          <w:lang w:val="en-GB"/>
        </w:rPr>
      </w:pPr>
    </w:p>
    <w:p w14:paraId="71F47CB9" w14:textId="77777777" w:rsidR="00752F75" w:rsidRPr="00385ECB" w:rsidRDefault="00752F75" w:rsidP="00752F75">
      <w:pPr>
        <w:spacing w:after="0" w:line="360" w:lineRule="auto"/>
        <w:ind w:left="0" w:firstLine="0"/>
        <w:rPr>
          <w:ins w:id="4399" w:author="Admin" w:date="2016-10-18T16:27:00Z"/>
          <w:rFonts w:ascii="Arial" w:hAnsi="Arial" w:cs="Arial"/>
          <w:sz w:val="24"/>
          <w:szCs w:val="24"/>
          <w:lang w:val="en-GB"/>
        </w:rPr>
      </w:pPr>
    </w:p>
    <w:p w14:paraId="4B61BC91" w14:textId="77777777" w:rsidR="00F703CE" w:rsidRPr="00385ECB" w:rsidRDefault="00F703CE" w:rsidP="00754AB6">
      <w:pPr>
        <w:spacing w:after="0" w:line="360" w:lineRule="auto"/>
        <w:ind w:left="0" w:firstLine="0"/>
        <w:rPr>
          <w:rFonts w:ascii="Arial" w:hAnsi="Arial" w:cs="Arial"/>
          <w:sz w:val="24"/>
          <w:szCs w:val="24"/>
          <w:lang w:val="en-GB"/>
          <w:rPrChange w:id="4400" w:author="Admin" w:date="2016-10-18T16:05:00Z">
            <w:rPr>
              <w:lang w:val="en-GB"/>
            </w:rPr>
          </w:rPrChange>
        </w:rPr>
        <w:pPrChange w:id="4401" w:author="Admin" w:date="2016-10-18T16:11:00Z">
          <w:pPr>
            <w:spacing w:after="636"/>
            <w:ind w:left="1"/>
          </w:pPr>
        </w:pPrChange>
      </w:pPr>
    </w:p>
    <w:p w14:paraId="7F8BEE26" w14:textId="77777777" w:rsidR="00C261B9" w:rsidRPr="00385ECB" w:rsidRDefault="007D0309" w:rsidP="00E67D53">
      <w:pPr>
        <w:pStyle w:val="Heading3"/>
        <w:tabs>
          <w:tab w:val="left" w:pos="90"/>
          <w:tab w:val="left" w:pos="720"/>
        </w:tabs>
        <w:rPr>
          <w:ins w:id="4402" w:author="Admin" w:date="2016-10-18T16:27:00Z"/>
        </w:rPr>
        <w:pPrChange w:id="4403" w:author="Admin" w:date="2016-10-18T16:11:00Z">
          <w:pPr>
            <w:spacing w:after="636"/>
            <w:ind w:left="1"/>
          </w:pPr>
        </w:pPrChange>
      </w:pPr>
      <w:bookmarkStart w:id="4404" w:name="_Toc44075"/>
      <w:del w:id="4405" w:author="Admin" w:date="2016-10-18T16:27:00Z">
        <w:r w:rsidRPr="00385ECB" w:rsidDel="00F703CE">
          <w:rPr>
            <w:rPrChange w:id="4406" w:author="Admin" w:date="2016-10-18T16:05:00Z">
              <w:rPr>
                <w:rFonts w:ascii="Calibri" w:eastAsia="Calibri" w:hAnsi="Calibri" w:cs="Calibri"/>
                <w:b/>
                <w:lang w:val="en-GB"/>
              </w:rPr>
            </w:rPrChange>
          </w:rPr>
          <w:tab/>
        </w:r>
      </w:del>
      <w:r w:rsidRPr="00385ECB">
        <w:t>6.7.1</w:t>
      </w:r>
      <w:r w:rsidRPr="00385ECB">
        <w:tab/>
        <w:t>Software overview</w:t>
      </w:r>
      <w:bookmarkEnd w:id="4404"/>
    </w:p>
    <w:p w14:paraId="363C2217" w14:textId="77777777" w:rsidR="00F703CE" w:rsidRPr="00385ECB" w:rsidRDefault="00F703CE" w:rsidP="001C1ABF">
      <w:pPr>
        <w:rPr>
          <w:lang w:val="en-GB"/>
        </w:rPr>
      </w:pPr>
    </w:p>
    <w:p w14:paraId="3BF4909E" w14:textId="77777777" w:rsidR="00C261B9" w:rsidRDefault="007D0309" w:rsidP="00754AB6">
      <w:pPr>
        <w:spacing w:after="0" w:line="360" w:lineRule="auto"/>
        <w:ind w:left="0" w:firstLine="0"/>
        <w:rPr>
          <w:rFonts w:ascii="Arial" w:hAnsi="Arial" w:cs="Arial"/>
          <w:sz w:val="24"/>
          <w:szCs w:val="24"/>
          <w:lang w:val="en-GB"/>
        </w:rPr>
        <w:pPrChange w:id="4407" w:author="Admin" w:date="2016-10-18T16:11:00Z">
          <w:pPr>
            <w:spacing w:after="0"/>
            <w:ind w:left="1"/>
          </w:pPr>
        </w:pPrChange>
      </w:pPr>
      <w:r w:rsidRPr="00385ECB">
        <w:rPr>
          <w:rFonts w:ascii="Arial" w:hAnsi="Arial" w:cs="Arial"/>
          <w:sz w:val="24"/>
          <w:szCs w:val="24"/>
          <w:lang w:val="en-GB"/>
          <w:rPrChange w:id="4408" w:author="Admin" w:date="2016-10-18T16:05:00Z">
            <w:rPr>
              <w:lang w:val="en-GB"/>
            </w:rPr>
          </w:rPrChange>
        </w:rPr>
        <w:t>The Vending Machine will have a very clear and modular design</w:t>
      </w:r>
      <w:r w:rsidR="00752F75">
        <w:rPr>
          <w:rFonts w:ascii="Arial" w:hAnsi="Arial" w:cs="Arial"/>
          <w:sz w:val="24"/>
          <w:szCs w:val="24"/>
          <w:lang w:val="en-GB"/>
        </w:rPr>
        <w:t>,</w:t>
      </w:r>
      <w:r w:rsidRPr="00385ECB">
        <w:rPr>
          <w:rFonts w:ascii="Arial" w:hAnsi="Arial" w:cs="Arial"/>
          <w:sz w:val="24"/>
          <w:szCs w:val="24"/>
          <w:lang w:val="en-GB"/>
          <w:rPrChange w:id="4409" w:author="Admin" w:date="2016-10-18T16:05:00Z">
            <w:rPr>
              <w:lang w:val="en-GB"/>
            </w:rPr>
          </w:rPrChange>
        </w:rPr>
        <w:t xml:space="preserve"> with each piece of hardware and software acting independently from one another. </w:t>
      </w:r>
      <w:r w:rsidR="00EF447A" w:rsidRPr="00385ECB">
        <w:rPr>
          <w:rFonts w:ascii="Arial" w:hAnsi="Arial" w:cs="Arial"/>
          <w:sz w:val="24"/>
          <w:szCs w:val="24"/>
          <w:lang w:val="en-GB"/>
          <w:rPrChange w:id="4410" w:author="Admin" w:date="2016-10-18T16:05:00Z">
            <w:rPr>
              <w:lang w:val="en-GB"/>
            </w:rPr>
          </w:rPrChange>
        </w:rPr>
        <w:t>The reason for doing so is so</w:t>
      </w:r>
      <w:ins w:id="4411" w:author="Admin" w:date="2016-11-01T20:05:00Z">
        <w:r w:rsidR="00EF447A" w:rsidRPr="00385ECB">
          <w:rPr>
            <w:rFonts w:ascii="Arial" w:hAnsi="Arial" w:cs="Arial"/>
            <w:sz w:val="24"/>
            <w:szCs w:val="24"/>
            <w:lang w:val="en-GB"/>
          </w:rPr>
          <w:t xml:space="preserve"> that</w:t>
        </w:r>
      </w:ins>
      <w:del w:id="4412" w:author="Admin" w:date="2016-11-01T20:05:00Z">
        <w:r w:rsidR="00EF447A" w:rsidRPr="00385ECB" w:rsidDel="00822CC6">
          <w:rPr>
            <w:rFonts w:ascii="Arial" w:hAnsi="Arial" w:cs="Arial"/>
            <w:sz w:val="24"/>
            <w:szCs w:val="24"/>
            <w:lang w:val="en-GB"/>
            <w:rPrChange w:id="4413" w:author="Admin" w:date="2016-10-18T16:05:00Z">
              <w:rPr>
                <w:lang w:val="en-GB"/>
              </w:rPr>
            </w:rPrChange>
          </w:rPr>
          <w:delText>,</w:delText>
        </w:r>
      </w:del>
      <w:r w:rsidR="00EF447A" w:rsidRPr="00385ECB">
        <w:rPr>
          <w:rFonts w:ascii="Arial" w:hAnsi="Arial" w:cs="Arial"/>
          <w:sz w:val="24"/>
          <w:szCs w:val="24"/>
          <w:lang w:val="en-GB"/>
          <w:rPrChange w:id="4414" w:author="Admin" w:date="2016-10-18T16:05:00Z">
            <w:rPr>
              <w:lang w:val="en-GB"/>
            </w:rPr>
          </w:rPrChange>
        </w:rPr>
        <w:t xml:space="preserve"> if one module is swapped out for another</w:t>
      </w:r>
      <w:ins w:id="4415" w:author="Admin" w:date="2016-11-01T20:05:00Z">
        <w:r w:rsidR="00EF447A" w:rsidRPr="00385ECB">
          <w:rPr>
            <w:rFonts w:ascii="Arial" w:hAnsi="Arial" w:cs="Arial"/>
            <w:sz w:val="24"/>
            <w:szCs w:val="24"/>
            <w:lang w:val="en-GB"/>
          </w:rPr>
          <w:t>,</w:t>
        </w:r>
      </w:ins>
      <w:r w:rsidR="00EF447A" w:rsidRPr="00385ECB">
        <w:rPr>
          <w:rFonts w:ascii="Arial" w:hAnsi="Arial" w:cs="Arial"/>
          <w:sz w:val="24"/>
          <w:szCs w:val="24"/>
          <w:lang w:val="en-GB"/>
          <w:rPrChange w:id="4416" w:author="Admin" w:date="2016-10-18T16:05:00Z">
            <w:rPr>
              <w:lang w:val="en-GB"/>
            </w:rPr>
          </w:rPrChange>
        </w:rPr>
        <w:t xml:space="preserve"> the whole system need not be redesigned. </w:t>
      </w:r>
      <w:r w:rsidRPr="00385ECB">
        <w:rPr>
          <w:rFonts w:ascii="Arial" w:hAnsi="Arial" w:cs="Arial"/>
          <w:sz w:val="24"/>
          <w:szCs w:val="24"/>
          <w:lang w:val="en-GB"/>
          <w:rPrChange w:id="4417" w:author="Admin" w:date="2016-10-18T16:05:00Z">
            <w:rPr>
              <w:lang w:val="en-GB"/>
            </w:rPr>
          </w:rPrChange>
        </w:rPr>
        <w:t>This will promote improvement and further development.</w:t>
      </w:r>
    </w:p>
    <w:p w14:paraId="305CC315" w14:textId="77777777" w:rsidR="00752F75" w:rsidRPr="00385ECB" w:rsidRDefault="00752F75" w:rsidP="00752F75">
      <w:pPr>
        <w:spacing w:after="0" w:line="360" w:lineRule="auto"/>
        <w:ind w:left="0" w:firstLine="0"/>
        <w:rPr>
          <w:ins w:id="4418" w:author="Admin" w:date="2016-10-18T16:27:00Z"/>
          <w:rFonts w:ascii="Arial" w:hAnsi="Arial" w:cs="Arial"/>
          <w:sz w:val="24"/>
          <w:szCs w:val="24"/>
          <w:lang w:val="en-GB"/>
        </w:rPr>
      </w:pPr>
    </w:p>
    <w:p w14:paraId="71B4D39E" w14:textId="77777777" w:rsidR="00F703CE" w:rsidRPr="00385ECB" w:rsidRDefault="00F703CE" w:rsidP="00754AB6">
      <w:pPr>
        <w:spacing w:after="0" w:line="360" w:lineRule="auto"/>
        <w:ind w:left="0" w:firstLine="0"/>
        <w:rPr>
          <w:rFonts w:ascii="Arial" w:hAnsi="Arial" w:cs="Arial"/>
          <w:sz w:val="24"/>
          <w:szCs w:val="24"/>
          <w:lang w:val="en-GB"/>
          <w:rPrChange w:id="4419" w:author="Admin" w:date="2016-10-18T16:05:00Z">
            <w:rPr>
              <w:lang w:val="en-GB"/>
            </w:rPr>
          </w:rPrChange>
        </w:rPr>
        <w:pPrChange w:id="4420" w:author="Admin" w:date="2016-10-18T16:11:00Z">
          <w:pPr>
            <w:spacing w:after="0"/>
            <w:ind w:left="1"/>
          </w:pPr>
        </w:pPrChange>
      </w:pPr>
    </w:p>
    <w:p w14:paraId="4127502E" w14:textId="37728A76" w:rsidR="00C261B9" w:rsidRPr="00385ECB" w:rsidRDefault="009F5C60" w:rsidP="00F703CE">
      <w:pPr>
        <w:spacing w:after="0" w:line="360" w:lineRule="auto"/>
        <w:ind w:left="0" w:firstLine="0"/>
        <w:jc w:val="center"/>
        <w:rPr>
          <w:rFonts w:ascii="Arial" w:hAnsi="Arial" w:cs="Arial"/>
          <w:sz w:val="24"/>
          <w:szCs w:val="24"/>
          <w:lang w:val="en-GB"/>
          <w:rPrChange w:id="4421" w:author="Admin" w:date="2016-10-18T16:05:00Z">
            <w:rPr>
              <w:lang w:val="en-GB"/>
            </w:rPr>
          </w:rPrChange>
        </w:rPr>
        <w:pPrChange w:id="4422" w:author="Admin" w:date="2016-10-18T16:27:00Z">
          <w:pPr>
            <w:spacing w:after="319" w:line="259" w:lineRule="auto"/>
            <w:ind w:left="1219" w:firstLine="0"/>
            <w:jc w:val="left"/>
          </w:pPr>
        </w:pPrChange>
      </w:pPr>
      <w:r w:rsidRPr="00385ECB">
        <w:rPr>
          <w:rFonts w:ascii="Arial" w:hAnsi="Arial" w:cs="Arial"/>
          <w:noProof/>
          <w:sz w:val="24"/>
          <w:szCs w:val="24"/>
          <w:rPrChange w:id="4423" w:author="Admin" w:date="2016-10-18T16:05:00Z">
            <w:rPr>
              <w:rFonts w:ascii="Arial" w:hAnsi="Arial" w:cs="Arial"/>
              <w:noProof/>
              <w:sz w:val="24"/>
              <w:szCs w:val="24"/>
            </w:rPr>
          </w:rPrChange>
        </w:rPr>
        <w:drawing>
          <wp:inline distT="0" distB="0" distL="0" distR="0" wp14:anchorId="79C65D32" wp14:editId="4C4969F4">
            <wp:extent cx="4572000" cy="4095750"/>
            <wp:effectExtent l="0" t="0" r="0" b="0"/>
            <wp:docPr id="44" name="Picture 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4095750"/>
                    </a:xfrm>
                    <a:prstGeom prst="rect">
                      <a:avLst/>
                    </a:prstGeom>
                    <a:noFill/>
                    <a:ln>
                      <a:noFill/>
                    </a:ln>
                  </pic:spPr>
                </pic:pic>
              </a:graphicData>
            </a:graphic>
          </wp:inline>
        </w:drawing>
      </w:r>
    </w:p>
    <w:p w14:paraId="1C3BD140" w14:textId="77777777" w:rsidR="005142B7" w:rsidRPr="00385ECB" w:rsidRDefault="007D0309" w:rsidP="005142B7">
      <w:pPr>
        <w:pStyle w:val="Caption"/>
        <w:rPr>
          <w:ins w:id="4424" w:author="Admin" w:date="2016-11-01T19:52:00Z"/>
          <w:sz w:val="24"/>
          <w:szCs w:val="24"/>
          <w:lang w:val="en-GB"/>
        </w:rPr>
        <w:pPrChange w:id="4425" w:author="Admin" w:date="2016-11-01T19:52:00Z">
          <w:pPr>
            <w:spacing w:after="228"/>
            <w:ind w:left="1"/>
          </w:pPr>
        </w:pPrChange>
      </w:pPr>
      <w:del w:id="4426" w:author="Admin" w:date="2016-11-01T19:52:00Z">
        <w:r w:rsidRPr="00385ECB" w:rsidDel="005142B7">
          <w:rPr>
            <w:sz w:val="24"/>
            <w:szCs w:val="24"/>
            <w:lang w:val="en-GB"/>
            <w:rPrChange w:id="4427" w:author="Admin" w:date="2016-10-18T16:05:00Z">
              <w:rPr>
                <w:lang w:val="en-GB"/>
              </w:rPr>
            </w:rPrChange>
          </w:rPr>
          <w:delText xml:space="preserve">Figure 6.25: LCD breakout board PCB layout, Bottom layer with silkscreen of top layer </w:delText>
        </w:r>
      </w:del>
      <w:del w:id="4428" w:author="Admin" w:date="2016-10-18T16:54:00Z">
        <w:r w:rsidRPr="00385ECB" w:rsidDel="00686EE4">
          <w:rPr>
            <w:sz w:val="24"/>
            <w:szCs w:val="24"/>
            <w:lang w:val="en-GB"/>
            <w:rPrChange w:id="4429" w:author="Admin" w:date="2016-10-18T16:05:00Z">
              <w:rPr>
                <w:lang w:val="en-GB"/>
              </w:rPr>
            </w:rPrChange>
          </w:rPr>
          <w:delText>overlayed</w:delText>
        </w:r>
      </w:del>
      <w:del w:id="4430" w:author="Admin" w:date="2016-11-01T19:52:00Z">
        <w:r w:rsidRPr="00385ECB" w:rsidDel="005142B7">
          <w:rPr>
            <w:sz w:val="24"/>
            <w:szCs w:val="24"/>
            <w:lang w:val="en-GB"/>
            <w:rPrChange w:id="4431" w:author="Admin" w:date="2016-10-18T16:05:00Z">
              <w:rPr>
                <w:lang w:val="en-GB"/>
              </w:rPr>
            </w:rPrChange>
          </w:rPr>
          <w:delText>.</w:delText>
        </w:r>
      </w:del>
    </w:p>
    <w:p w14:paraId="3DD7443D" w14:textId="77777777" w:rsidR="005142B7" w:rsidRPr="00385ECB" w:rsidRDefault="005142B7" w:rsidP="005142B7">
      <w:pPr>
        <w:pStyle w:val="Caption"/>
        <w:rPr>
          <w:ins w:id="4432" w:author="Admin" w:date="2016-10-18T16:27:00Z"/>
          <w:sz w:val="24"/>
          <w:szCs w:val="24"/>
          <w:lang w:val="en-GB"/>
        </w:rPr>
        <w:pPrChange w:id="4433" w:author="Admin" w:date="2016-11-01T19:52:00Z">
          <w:pPr>
            <w:spacing w:after="228"/>
            <w:ind w:left="1"/>
          </w:pPr>
        </w:pPrChange>
      </w:pPr>
      <w:ins w:id="4434" w:author="Admin" w:date="2016-11-01T19:52:00Z">
        <w:r w:rsidRPr="00385ECB">
          <w:rPr>
            <w:lang w:val="en-GB"/>
          </w:rPr>
          <w:t>Figure 6.25: LCD breakout board PCB layout, Bottom layer with silkscreen of top layer overlaid.</w:t>
        </w:r>
      </w:ins>
    </w:p>
    <w:p w14:paraId="0661B6A6" w14:textId="77777777" w:rsidR="00F703CE" w:rsidRPr="00385ECB" w:rsidRDefault="00F703CE" w:rsidP="00754AB6">
      <w:pPr>
        <w:spacing w:after="0" w:line="360" w:lineRule="auto"/>
        <w:ind w:left="0" w:firstLine="0"/>
        <w:rPr>
          <w:rFonts w:ascii="Arial" w:hAnsi="Arial" w:cs="Arial"/>
          <w:sz w:val="24"/>
          <w:szCs w:val="24"/>
          <w:lang w:val="en-GB"/>
          <w:rPrChange w:id="4435" w:author="Admin" w:date="2016-10-18T16:05:00Z">
            <w:rPr>
              <w:lang w:val="en-GB"/>
            </w:rPr>
          </w:rPrChange>
        </w:rPr>
        <w:pPrChange w:id="4436" w:author="Admin" w:date="2016-10-18T16:11:00Z">
          <w:pPr>
            <w:spacing w:after="228"/>
            <w:ind w:left="1"/>
          </w:pPr>
        </w:pPrChange>
      </w:pPr>
    </w:p>
    <w:p w14:paraId="6DA8B3A7" w14:textId="77777777" w:rsidR="00C261B9" w:rsidRPr="00385ECB" w:rsidRDefault="007D0309" w:rsidP="00754AB6">
      <w:pPr>
        <w:spacing w:after="0" w:line="360" w:lineRule="auto"/>
        <w:ind w:left="0" w:firstLine="0"/>
        <w:rPr>
          <w:ins w:id="4437" w:author="Admin" w:date="2016-10-18T16:27:00Z"/>
          <w:rFonts w:ascii="Arial" w:hAnsi="Arial" w:cs="Arial"/>
          <w:sz w:val="24"/>
          <w:szCs w:val="24"/>
          <w:lang w:val="en-GB"/>
        </w:rPr>
        <w:pPrChange w:id="4438" w:author="Admin" w:date="2016-10-18T16:11:00Z">
          <w:pPr>
            <w:ind w:left="1"/>
          </w:pPr>
        </w:pPrChange>
      </w:pPr>
      <w:r w:rsidRPr="00385ECB">
        <w:rPr>
          <w:rFonts w:ascii="Arial" w:hAnsi="Arial" w:cs="Arial"/>
          <w:sz w:val="24"/>
          <w:szCs w:val="24"/>
          <w:lang w:val="en-GB"/>
          <w:rPrChange w:id="4439" w:author="Admin" w:date="2016-10-18T16:05:00Z">
            <w:rPr>
              <w:lang w:val="en-GB"/>
            </w:rPr>
          </w:rPrChange>
        </w:rPr>
        <w:t>Figure 6.25 illustrates the different modules and how the</w:t>
      </w:r>
      <w:r w:rsidR="00182EDD">
        <w:rPr>
          <w:rFonts w:ascii="Arial" w:hAnsi="Arial" w:cs="Arial"/>
          <w:sz w:val="24"/>
          <w:szCs w:val="24"/>
          <w:lang w:val="en-GB"/>
        </w:rPr>
        <w:t>y will interact for the purpose</w:t>
      </w:r>
      <w:r w:rsidRPr="00385ECB">
        <w:rPr>
          <w:rFonts w:ascii="Arial" w:hAnsi="Arial" w:cs="Arial"/>
          <w:sz w:val="24"/>
          <w:szCs w:val="24"/>
          <w:lang w:val="en-GB"/>
          <w:rPrChange w:id="4440" w:author="Admin" w:date="2016-10-18T16:05:00Z">
            <w:rPr>
              <w:lang w:val="en-GB"/>
            </w:rPr>
          </w:rPrChange>
        </w:rPr>
        <w:t xml:space="preserve"> of this version of the Vending Machine. Users will order online </w:t>
      </w:r>
      <w:r w:rsidR="00A74E34">
        <w:rPr>
          <w:rFonts w:ascii="Arial" w:hAnsi="Arial" w:cs="Arial"/>
          <w:sz w:val="24"/>
          <w:szCs w:val="24"/>
          <w:lang w:val="en-GB"/>
        </w:rPr>
        <w:t>via</w:t>
      </w:r>
      <w:r w:rsidRPr="00385ECB">
        <w:rPr>
          <w:rFonts w:ascii="Arial" w:hAnsi="Arial" w:cs="Arial"/>
          <w:sz w:val="24"/>
          <w:szCs w:val="24"/>
          <w:lang w:val="en-GB"/>
          <w:rPrChange w:id="4441" w:author="Admin" w:date="2016-10-18T16:05:00Z">
            <w:rPr>
              <w:lang w:val="en-GB"/>
            </w:rPr>
          </w:rPrChange>
        </w:rPr>
        <w:t xml:space="preserve"> the website designed for the purpose of verifying the viability of an internet connected Vending Machine. This website will be hosted on a LAMP web server, hosted on the Raspberry Pi, allowing the website to interact with a database. The website will only have the ability to add or read entries in the database</w:t>
      </w:r>
      <w:r w:rsidR="00A74E34">
        <w:rPr>
          <w:rFonts w:ascii="Arial" w:hAnsi="Arial" w:cs="Arial"/>
          <w:sz w:val="24"/>
          <w:szCs w:val="24"/>
          <w:lang w:val="en-GB"/>
        </w:rPr>
        <w:t>,</w:t>
      </w:r>
      <w:r w:rsidRPr="00385ECB">
        <w:rPr>
          <w:rFonts w:ascii="Arial" w:hAnsi="Arial" w:cs="Arial"/>
          <w:sz w:val="24"/>
          <w:szCs w:val="24"/>
          <w:lang w:val="en-GB"/>
          <w:rPrChange w:id="4442" w:author="Admin" w:date="2016-10-18T16:05:00Z">
            <w:rPr>
              <w:lang w:val="en-GB"/>
            </w:rPr>
          </w:rPrChange>
        </w:rPr>
        <w:t xml:space="preserve"> giving it limited control. In addition</w:t>
      </w:r>
      <w:r w:rsidR="00752F75">
        <w:rPr>
          <w:rFonts w:ascii="Arial" w:hAnsi="Arial" w:cs="Arial"/>
          <w:sz w:val="24"/>
          <w:szCs w:val="24"/>
          <w:lang w:val="en-GB"/>
        </w:rPr>
        <w:t>,</w:t>
      </w:r>
      <w:r w:rsidRPr="00385ECB">
        <w:rPr>
          <w:rFonts w:ascii="Arial" w:hAnsi="Arial" w:cs="Arial"/>
          <w:sz w:val="24"/>
          <w:szCs w:val="24"/>
          <w:lang w:val="en-GB"/>
          <w:rPrChange w:id="4443" w:author="Admin" w:date="2016-10-18T16:05:00Z">
            <w:rPr>
              <w:lang w:val="en-GB"/>
            </w:rPr>
          </w:rPrChange>
        </w:rPr>
        <w:t xml:space="preserve"> a mail server will be used to </w:t>
      </w:r>
      <w:r w:rsidR="00752F75">
        <w:rPr>
          <w:rFonts w:ascii="Arial" w:hAnsi="Arial" w:cs="Arial"/>
          <w:sz w:val="24"/>
          <w:szCs w:val="24"/>
          <w:lang w:val="en-GB"/>
        </w:rPr>
        <w:t xml:space="preserve">generate administrator status updates like for example empty rails. </w:t>
      </w:r>
      <w:r w:rsidR="00A74E34">
        <w:rPr>
          <w:rFonts w:ascii="Arial" w:hAnsi="Arial" w:cs="Arial"/>
          <w:sz w:val="24"/>
          <w:szCs w:val="24"/>
          <w:lang w:val="en-GB"/>
        </w:rPr>
        <w:t>Administrators</w:t>
      </w:r>
      <w:r w:rsidRPr="00385ECB">
        <w:rPr>
          <w:rFonts w:ascii="Arial" w:hAnsi="Arial" w:cs="Arial"/>
          <w:sz w:val="24"/>
          <w:szCs w:val="24"/>
          <w:lang w:val="en-GB"/>
          <w:rPrChange w:id="4444" w:author="Admin" w:date="2016-10-18T16:05:00Z">
            <w:rPr>
              <w:lang w:val="en-GB"/>
            </w:rPr>
          </w:rPrChange>
        </w:rPr>
        <w:t xml:space="preserve"> will </w:t>
      </w:r>
      <w:del w:id="4445" w:author="Admin" w:date="2016-11-01T20:05:00Z">
        <w:r w:rsidRPr="00385ECB" w:rsidDel="00EF447A">
          <w:rPr>
            <w:rFonts w:ascii="Arial" w:hAnsi="Arial" w:cs="Arial"/>
            <w:sz w:val="24"/>
            <w:szCs w:val="24"/>
            <w:lang w:val="en-GB"/>
            <w:rPrChange w:id="4446" w:author="Admin" w:date="2016-10-18T16:05:00Z">
              <w:rPr>
                <w:lang w:val="en-GB"/>
              </w:rPr>
            </w:rPrChange>
          </w:rPr>
          <w:delText>Also</w:delText>
        </w:r>
      </w:del>
      <w:ins w:id="4447" w:author="Admin" w:date="2016-11-01T20:05:00Z">
        <w:r w:rsidR="00EF447A" w:rsidRPr="00385ECB">
          <w:rPr>
            <w:rFonts w:ascii="Arial" w:hAnsi="Arial" w:cs="Arial"/>
            <w:sz w:val="24"/>
            <w:szCs w:val="24"/>
            <w:lang w:val="en-GB"/>
          </w:rPr>
          <w:t>also</w:t>
        </w:r>
      </w:ins>
      <w:r w:rsidRPr="00385ECB">
        <w:rPr>
          <w:rFonts w:ascii="Arial" w:hAnsi="Arial" w:cs="Arial"/>
          <w:sz w:val="24"/>
          <w:szCs w:val="24"/>
          <w:lang w:val="en-GB"/>
          <w:rPrChange w:id="4448" w:author="Admin" w:date="2016-10-18T16:05:00Z">
            <w:rPr>
              <w:lang w:val="en-GB"/>
            </w:rPr>
          </w:rPrChange>
        </w:rPr>
        <w:t xml:space="preserve"> have access to the website</w:t>
      </w:r>
      <w:r w:rsidR="00752F75">
        <w:rPr>
          <w:rFonts w:ascii="Arial" w:hAnsi="Arial" w:cs="Arial"/>
          <w:sz w:val="24"/>
          <w:szCs w:val="24"/>
          <w:lang w:val="en-GB"/>
        </w:rPr>
        <w:t>,</w:t>
      </w:r>
      <w:r w:rsidRPr="00385ECB">
        <w:rPr>
          <w:rFonts w:ascii="Arial" w:hAnsi="Arial" w:cs="Arial"/>
          <w:sz w:val="24"/>
          <w:szCs w:val="24"/>
          <w:lang w:val="en-GB"/>
          <w:rPrChange w:id="4449" w:author="Admin" w:date="2016-10-18T16:05:00Z">
            <w:rPr>
              <w:lang w:val="en-GB"/>
            </w:rPr>
          </w:rPrChange>
        </w:rPr>
        <w:t xml:space="preserve"> with elevated privileges allowing them complete control of the web server, website and database. This will allow admin</w:t>
      </w:r>
      <w:r w:rsidR="00752F75">
        <w:rPr>
          <w:rFonts w:ascii="Arial" w:hAnsi="Arial" w:cs="Arial"/>
          <w:sz w:val="24"/>
          <w:szCs w:val="24"/>
          <w:lang w:val="en-GB"/>
        </w:rPr>
        <w:t xml:space="preserve">istrators </w:t>
      </w:r>
      <w:r w:rsidRPr="00385ECB">
        <w:rPr>
          <w:rFonts w:ascii="Arial" w:hAnsi="Arial" w:cs="Arial"/>
          <w:sz w:val="24"/>
          <w:szCs w:val="24"/>
          <w:lang w:val="en-GB"/>
          <w:rPrChange w:id="4450" w:author="Admin" w:date="2016-10-18T16:05:00Z">
            <w:rPr>
              <w:lang w:val="en-GB"/>
            </w:rPr>
          </w:rPrChange>
        </w:rPr>
        <w:t xml:space="preserve">to edit who is notified by the email system, update and manage the databases on the web server, website updates and </w:t>
      </w:r>
      <w:commentRangeStart w:id="4451"/>
      <w:r w:rsidRPr="00385ECB">
        <w:rPr>
          <w:rFonts w:ascii="Arial" w:hAnsi="Arial" w:cs="Arial"/>
          <w:sz w:val="24"/>
          <w:szCs w:val="24"/>
          <w:lang w:val="en-GB"/>
          <w:rPrChange w:id="4452" w:author="Admin" w:date="2016-10-18T16:05:00Z">
            <w:rPr>
              <w:lang w:val="en-GB"/>
            </w:rPr>
          </w:rPrChange>
        </w:rPr>
        <w:t>edits</w:t>
      </w:r>
      <w:commentRangeEnd w:id="4451"/>
      <w:r w:rsidR="004D35EA">
        <w:rPr>
          <w:rStyle w:val="CommentReference"/>
        </w:rPr>
        <w:commentReference w:id="4451"/>
      </w:r>
      <w:r w:rsidRPr="00385ECB">
        <w:rPr>
          <w:rFonts w:ascii="Arial" w:hAnsi="Arial" w:cs="Arial"/>
          <w:sz w:val="24"/>
          <w:szCs w:val="24"/>
          <w:lang w:val="en-GB"/>
          <w:rPrChange w:id="4453" w:author="Admin" w:date="2016-10-18T16:05:00Z">
            <w:rPr>
              <w:lang w:val="en-GB"/>
            </w:rPr>
          </w:rPrChange>
        </w:rPr>
        <w:t xml:space="preserve"> </w:t>
      </w:r>
      <w:r w:rsidR="00A74E34">
        <w:rPr>
          <w:rFonts w:ascii="Arial" w:hAnsi="Arial" w:cs="Arial"/>
          <w:sz w:val="24"/>
          <w:szCs w:val="24"/>
          <w:lang w:val="en-GB"/>
        </w:rPr>
        <w:t xml:space="preserve">as well as </w:t>
      </w:r>
      <w:r w:rsidRPr="00385ECB">
        <w:rPr>
          <w:rFonts w:ascii="Arial" w:hAnsi="Arial" w:cs="Arial"/>
          <w:sz w:val="24"/>
          <w:szCs w:val="24"/>
          <w:lang w:val="en-GB"/>
          <w:rPrChange w:id="4454" w:author="Admin" w:date="2016-10-18T16:05:00Z">
            <w:rPr>
              <w:lang w:val="en-GB"/>
            </w:rPr>
          </w:rPrChange>
        </w:rPr>
        <w:t>master program updates.</w:t>
      </w:r>
    </w:p>
    <w:p w14:paraId="7C00F417" w14:textId="77777777" w:rsidR="00F703CE" w:rsidRPr="00385ECB" w:rsidRDefault="00F703CE" w:rsidP="00754AB6">
      <w:pPr>
        <w:spacing w:after="0" w:line="360" w:lineRule="auto"/>
        <w:ind w:left="0" w:firstLine="0"/>
        <w:rPr>
          <w:rFonts w:ascii="Arial" w:hAnsi="Arial" w:cs="Arial"/>
          <w:sz w:val="24"/>
          <w:szCs w:val="24"/>
          <w:lang w:val="en-GB"/>
          <w:rPrChange w:id="4455" w:author="Admin" w:date="2016-10-18T16:05:00Z">
            <w:rPr>
              <w:lang w:val="en-GB"/>
            </w:rPr>
          </w:rPrChange>
        </w:rPr>
        <w:pPrChange w:id="4456" w:author="Admin" w:date="2016-10-18T16:11:00Z">
          <w:pPr>
            <w:ind w:left="1"/>
          </w:pPr>
        </w:pPrChange>
      </w:pPr>
    </w:p>
    <w:p w14:paraId="4BA1223F" w14:textId="77777777" w:rsidR="00C261B9" w:rsidRPr="00385ECB" w:rsidRDefault="007D0309" w:rsidP="00754AB6">
      <w:pPr>
        <w:spacing w:after="0" w:line="360" w:lineRule="auto"/>
        <w:ind w:left="0" w:firstLine="0"/>
        <w:rPr>
          <w:ins w:id="4457" w:author="Admin" w:date="2016-10-18T16:27:00Z"/>
          <w:rFonts w:ascii="Arial" w:hAnsi="Arial" w:cs="Arial"/>
          <w:sz w:val="24"/>
          <w:szCs w:val="24"/>
          <w:lang w:val="en-GB"/>
        </w:rPr>
        <w:pPrChange w:id="4458" w:author="Admin" w:date="2016-10-18T16:11:00Z">
          <w:pPr>
            <w:spacing w:after="636"/>
            <w:ind w:left="1"/>
          </w:pPr>
        </w:pPrChange>
      </w:pPr>
      <w:r w:rsidRPr="00385ECB">
        <w:rPr>
          <w:rFonts w:ascii="Arial" w:hAnsi="Arial" w:cs="Arial"/>
          <w:sz w:val="24"/>
          <w:szCs w:val="24"/>
          <w:lang w:val="en-GB"/>
          <w:rPrChange w:id="4459" w:author="Admin" w:date="2016-10-18T16:05:00Z">
            <w:rPr>
              <w:lang w:val="en-GB"/>
            </w:rPr>
          </w:rPrChange>
        </w:rPr>
        <w:t xml:space="preserve">The Master program will also be connected to the database. This way there is no direct interaction between the </w:t>
      </w:r>
      <w:r w:rsidR="00004FB9">
        <w:rPr>
          <w:rFonts w:ascii="Arial" w:hAnsi="Arial" w:cs="Arial"/>
          <w:sz w:val="24"/>
          <w:szCs w:val="24"/>
          <w:lang w:val="en-GB"/>
        </w:rPr>
        <w:t xml:space="preserve">website and the Master program - </w:t>
      </w:r>
      <w:r w:rsidRPr="00385ECB">
        <w:rPr>
          <w:rFonts w:ascii="Arial" w:hAnsi="Arial" w:cs="Arial"/>
          <w:sz w:val="24"/>
          <w:szCs w:val="24"/>
          <w:lang w:val="en-GB"/>
          <w:rPrChange w:id="4460" w:author="Admin" w:date="2016-10-18T16:05:00Z">
            <w:rPr>
              <w:lang w:val="en-GB"/>
            </w:rPr>
          </w:rPrChange>
        </w:rPr>
        <w:t>everything is run through the database. This is a safer way of managing orders</w:t>
      </w:r>
      <w:r w:rsidR="00004FB9">
        <w:rPr>
          <w:rFonts w:ascii="Arial" w:hAnsi="Arial" w:cs="Arial"/>
          <w:sz w:val="24"/>
          <w:szCs w:val="24"/>
          <w:lang w:val="en-GB"/>
        </w:rPr>
        <w:t>,</w:t>
      </w:r>
      <w:r w:rsidRPr="00385ECB">
        <w:rPr>
          <w:rFonts w:ascii="Arial" w:hAnsi="Arial" w:cs="Arial"/>
          <w:sz w:val="24"/>
          <w:szCs w:val="24"/>
          <w:lang w:val="en-GB"/>
          <w:rPrChange w:id="4461" w:author="Admin" w:date="2016-10-18T16:05:00Z">
            <w:rPr>
              <w:lang w:val="en-GB"/>
            </w:rPr>
          </w:rPrChange>
        </w:rPr>
        <w:t xml:space="preserve"> as the database tool </w:t>
      </w:r>
      <w:r w:rsidR="00A74E34">
        <w:rPr>
          <w:rFonts w:ascii="Arial" w:hAnsi="Arial" w:cs="Arial"/>
          <w:sz w:val="24"/>
          <w:szCs w:val="24"/>
          <w:lang w:val="en-GB"/>
        </w:rPr>
        <w:t xml:space="preserve">itself </w:t>
      </w:r>
      <w:r w:rsidRPr="00385ECB">
        <w:rPr>
          <w:rFonts w:ascii="Arial" w:hAnsi="Arial" w:cs="Arial"/>
          <w:sz w:val="24"/>
          <w:szCs w:val="24"/>
          <w:lang w:val="en-GB"/>
          <w:rPrChange w:id="4462" w:author="Admin" w:date="2016-10-18T16:05:00Z">
            <w:rPr>
              <w:lang w:val="en-GB"/>
            </w:rPr>
          </w:rPrChange>
        </w:rPr>
        <w:t xml:space="preserve">has protection for invalid entries. </w:t>
      </w:r>
      <w:r w:rsidR="00004FB9">
        <w:rPr>
          <w:rFonts w:ascii="Arial" w:hAnsi="Arial" w:cs="Arial"/>
          <w:sz w:val="24"/>
          <w:szCs w:val="24"/>
          <w:lang w:val="en-GB"/>
        </w:rPr>
        <w:t>Additional to this,</w:t>
      </w:r>
      <w:r w:rsidRPr="00385ECB">
        <w:rPr>
          <w:rFonts w:ascii="Arial" w:hAnsi="Arial" w:cs="Arial"/>
          <w:sz w:val="24"/>
          <w:szCs w:val="24"/>
          <w:lang w:val="en-GB"/>
          <w:rPrChange w:id="4463" w:author="Admin" w:date="2016-10-18T16:05:00Z">
            <w:rPr>
              <w:lang w:val="en-GB"/>
            </w:rPr>
          </w:rPrChange>
        </w:rPr>
        <w:t xml:space="preserve"> the Master program will have database management tools with elevated privileges allowing the Master program to add, update, read and delete entries in the database. The Master program must also interact with the RFID reader and MCU Modul</w:t>
      </w:r>
      <w:r w:rsidR="00004FB9">
        <w:rPr>
          <w:rFonts w:ascii="Arial" w:hAnsi="Arial" w:cs="Arial"/>
          <w:sz w:val="24"/>
          <w:szCs w:val="24"/>
          <w:lang w:val="en-GB"/>
        </w:rPr>
        <w:t>es. The routines on the Master p</w:t>
      </w:r>
      <w:r w:rsidRPr="00385ECB">
        <w:rPr>
          <w:rFonts w:ascii="Arial" w:hAnsi="Arial" w:cs="Arial"/>
          <w:sz w:val="24"/>
          <w:szCs w:val="24"/>
          <w:lang w:val="en-GB"/>
          <w:rPrChange w:id="4464" w:author="Admin" w:date="2016-10-18T16:05:00Z">
            <w:rPr>
              <w:lang w:val="en-GB"/>
            </w:rPr>
          </w:rPrChange>
        </w:rPr>
        <w:t>rogram will however only be invoked when there is user interaction through the RFID reader. Once invoked</w:t>
      </w:r>
      <w:r w:rsidR="004D35EA">
        <w:rPr>
          <w:rFonts w:ascii="Arial" w:hAnsi="Arial" w:cs="Arial"/>
          <w:sz w:val="24"/>
          <w:szCs w:val="24"/>
          <w:lang w:val="en-GB"/>
        </w:rPr>
        <w:t>,</w:t>
      </w:r>
      <w:r w:rsidRPr="00385ECB">
        <w:rPr>
          <w:rFonts w:ascii="Arial" w:hAnsi="Arial" w:cs="Arial"/>
          <w:sz w:val="24"/>
          <w:szCs w:val="24"/>
          <w:lang w:val="en-GB"/>
          <w:rPrChange w:id="4465" w:author="Admin" w:date="2016-10-18T16:05:00Z">
            <w:rPr>
              <w:lang w:val="en-GB"/>
            </w:rPr>
          </w:rPrChange>
        </w:rPr>
        <w:t xml:space="preserve"> the Master program will communicate with the MCU </w:t>
      </w:r>
      <w:r w:rsidR="00385ECB" w:rsidRPr="00385ECB">
        <w:rPr>
          <w:rFonts w:ascii="Arial" w:hAnsi="Arial" w:cs="Arial"/>
          <w:sz w:val="24"/>
          <w:szCs w:val="24"/>
          <w:lang w:val="en-GB"/>
        </w:rPr>
        <w:t>Module, which</w:t>
      </w:r>
      <w:r w:rsidRPr="00385ECB">
        <w:rPr>
          <w:rFonts w:ascii="Arial" w:hAnsi="Arial" w:cs="Arial"/>
          <w:sz w:val="24"/>
          <w:szCs w:val="24"/>
          <w:lang w:val="en-GB"/>
          <w:rPrChange w:id="4466" w:author="Admin" w:date="2016-10-18T16:05:00Z">
            <w:rPr>
              <w:lang w:val="en-GB"/>
            </w:rPr>
          </w:rPrChange>
        </w:rPr>
        <w:t xml:space="preserve"> will control the delivery mechanism. This Module will be a low power solution</w:t>
      </w:r>
      <w:r w:rsidR="004D35EA">
        <w:rPr>
          <w:rFonts w:ascii="Arial" w:hAnsi="Arial" w:cs="Arial"/>
          <w:sz w:val="24"/>
          <w:szCs w:val="24"/>
          <w:lang w:val="en-GB"/>
        </w:rPr>
        <w:t>,</w:t>
      </w:r>
      <w:r w:rsidRPr="00385ECB">
        <w:rPr>
          <w:rFonts w:ascii="Arial" w:hAnsi="Arial" w:cs="Arial"/>
          <w:sz w:val="24"/>
          <w:szCs w:val="24"/>
          <w:lang w:val="en-GB"/>
          <w:rPrChange w:id="4467" w:author="Admin" w:date="2016-10-18T16:05:00Z">
            <w:rPr>
              <w:lang w:val="en-GB"/>
            </w:rPr>
          </w:rPrChange>
        </w:rPr>
        <w:t xml:space="preserve"> consuming very little power when idle. The MCU Module will also report status updates back to the Master program.</w:t>
      </w:r>
    </w:p>
    <w:p w14:paraId="7FABA985" w14:textId="77777777" w:rsidR="00F703CE" w:rsidRPr="00385ECB" w:rsidRDefault="00F703CE" w:rsidP="00754AB6">
      <w:pPr>
        <w:spacing w:after="0" w:line="360" w:lineRule="auto"/>
        <w:ind w:left="0" w:firstLine="0"/>
        <w:rPr>
          <w:rFonts w:ascii="Arial" w:hAnsi="Arial" w:cs="Arial"/>
          <w:sz w:val="24"/>
          <w:szCs w:val="24"/>
          <w:lang w:val="en-GB"/>
          <w:rPrChange w:id="4468" w:author="Admin" w:date="2016-10-18T16:05:00Z">
            <w:rPr>
              <w:lang w:val="en-GB"/>
            </w:rPr>
          </w:rPrChange>
        </w:rPr>
        <w:pPrChange w:id="4469" w:author="Admin" w:date="2016-10-18T16:11:00Z">
          <w:pPr>
            <w:spacing w:after="636"/>
            <w:ind w:left="1"/>
          </w:pPr>
        </w:pPrChange>
      </w:pPr>
    </w:p>
    <w:p w14:paraId="77933CF6" w14:textId="77777777" w:rsidR="00C261B9" w:rsidRPr="00385ECB" w:rsidRDefault="007D0309" w:rsidP="00754AB6">
      <w:pPr>
        <w:pStyle w:val="Heading3"/>
        <w:rPr>
          <w:ins w:id="4470" w:author="Admin" w:date="2016-10-18T16:27:00Z"/>
        </w:rPr>
        <w:pPrChange w:id="4471" w:author="Admin" w:date="2016-10-18T16:11:00Z">
          <w:pPr>
            <w:spacing w:after="636"/>
            <w:ind w:left="1"/>
          </w:pPr>
        </w:pPrChange>
      </w:pPr>
      <w:bookmarkStart w:id="4472" w:name="_Toc44076"/>
      <w:del w:id="4473" w:author="Admin" w:date="2016-10-18T16:27:00Z">
        <w:r w:rsidRPr="00385ECB" w:rsidDel="00F703CE">
          <w:rPr>
            <w:rPrChange w:id="4474" w:author="Admin" w:date="2016-10-18T16:05:00Z">
              <w:rPr>
                <w:rFonts w:ascii="Calibri" w:eastAsia="Calibri" w:hAnsi="Calibri" w:cs="Calibri"/>
                <w:b/>
                <w:lang w:val="en-GB"/>
              </w:rPr>
            </w:rPrChange>
          </w:rPr>
          <w:tab/>
        </w:r>
      </w:del>
      <w:r w:rsidRPr="00385ECB">
        <w:t>6.7.2</w:t>
      </w:r>
      <w:r w:rsidRPr="00385ECB">
        <w:tab/>
        <w:t>API</w:t>
      </w:r>
      <w:bookmarkEnd w:id="4472"/>
    </w:p>
    <w:p w14:paraId="6696AE10" w14:textId="77777777" w:rsidR="00F703CE" w:rsidRPr="00385ECB" w:rsidRDefault="00F703CE" w:rsidP="001C1ABF">
      <w:pPr>
        <w:rPr>
          <w:lang w:val="en-GB"/>
        </w:rPr>
      </w:pPr>
    </w:p>
    <w:p w14:paraId="3DA09007" w14:textId="77777777" w:rsidR="00C261B9" w:rsidRPr="00385ECB" w:rsidRDefault="00686EE4" w:rsidP="00754AB6">
      <w:pPr>
        <w:spacing w:after="0" w:line="360" w:lineRule="auto"/>
        <w:ind w:left="0" w:firstLine="0"/>
        <w:rPr>
          <w:ins w:id="4475" w:author="Admin" w:date="2016-11-01T19:52:00Z"/>
          <w:rFonts w:ascii="Arial" w:hAnsi="Arial" w:cs="Arial"/>
          <w:sz w:val="24"/>
          <w:szCs w:val="24"/>
          <w:lang w:val="en-GB"/>
        </w:rPr>
        <w:pPrChange w:id="4476" w:author="Admin" w:date="2016-10-18T16:11:00Z">
          <w:pPr>
            <w:spacing w:after="140"/>
            <w:ind w:left="1"/>
          </w:pPr>
        </w:pPrChange>
      </w:pPr>
      <w:r w:rsidRPr="00385ECB">
        <w:rPr>
          <w:rFonts w:ascii="Arial" w:hAnsi="Arial" w:cs="Arial"/>
          <w:sz w:val="24"/>
          <w:szCs w:val="24"/>
          <w:lang w:val="en-GB"/>
          <w:rPrChange w:id="4477" w:author="Admin" w:date="2016-10-18T16:05:00Z">
            <w:rPr>
              <w:lang w:val="en-GB"/>
            </w:rPr>
          </w:rPrChange>
        </w:rPr>
        <w:t>In order for the Master program and MCU Module program t</w:t>
      </w:r>
      <w:ins w:id="4478" w:author="Admin" w:date="2016-10-18T16:54:00Z">
        <w:r w:rsidRPr="00385ECB">
          <w:rPr>
            <w:rFonts w:ascii="Arial" w:hAnsi="Arial" w:cs="Arial"/>
            <w:sz w:val="24"/>
            <w:szCs w:val="24"/>
            <w:lang w:val="en-GB"/>
          </w:rPr>
          <w:t>o</w:t>
        </w:r>
      </w:ins>
      <w:del w:id="4479" w:author="Admin" w:date="2016-10-18T16:54:00Z">
        <w:r w:rsidRPr="00385ECB" w:rsidDel="001E7EE9">
          <w:rPr>
            <w:rFonts w:ascii="Arial" w:hAnsi="Arial" w:cs="Arial"/>
            <w:sz w:val="24"/>
            <w:szCs w:val="24"/>
            <w:lang w:val="en-GB"/>
            <w:rPrChange w:id="4480" w:author="Admin" w:date="2016-10-18T16:05:00Z">
              <w:rPr>
                <w:lang w:val="en-GB"/>
              </w:rPr>
            </w:rPrChange>
          </w:rPr>
          <w:delText>he</w:delText>
        </w:r>
      </w:del>
      <w:r w:rsidRPr="00385ECB">
        <w:rPr>
          <w:rFonts w:ascii="Arial" w:hAnsi="Arial" w:cs="Arial"/>
          <w:sz w:val="24"/>
          <w:szCs w:val="24"/>
          <w:lang w:val="en-GB"/>
          <w:rPrChange w:id="4481" w:author="Admin" w:date="2016-10-18T16:05:00Z">
            <w:rPr>
              <w:lang w:val="en-GB"/>
            </w:rPr>
          </w:rPrChange>
        </w:rPr>
        <w:t xml:space="preserve"> communicate</w:t>
      </w:r>
      <w:r w:rsidR="004D35EA">
        <w:rPr>
          <w:rFonts w:ascii="Arial" w:hAnsi="Arial" w:cs="Arial"/>
          <w:sz w:val="24"/>
          <w:szCs w:val="24"/>
          <w:lang w:val="en-GB"/>
        </w:rPr>
        <w:t>,</w:t>
      </w:r>
      <w:r w:rsidRPr="00385ECB">
        <w:rPr>
          <w:rFonts w:ascii="Arial" w:hAnsi="Arial" w:cs="Arial"/>
          <w:sz w:val="24"/>
          <w:szCs w:val="24"/>
          <w:lang w:val="en-GB"/>
          <w:rPrChange w:id="4482" w:author="Admin" w:date="2016-10-18T16:05:00Z">
            <w:rPr>
              <w:lang w:val="en-GB"/>
            </w:rPr>
          </w:rPrChange>
        </w:rPr>
        <w:t xml:space="preserve"> </w:t>
      </w:r>
      <w:del w:id="4483" w:author="Admin" w:date="2016-10-18T16:54:00Z">
        <w:r w:rsidRPr="00385ECB" w:rsidDel="001E7EE9">
          <w:rPr>
            <w:rFonts w:ascii="Arial" w:hAnsi="Arial" w:cs="Arial"/>
            <w:sz w:val="24"/>
            <w:szCs w:val="24"/>
            <w:lang w:val="en-GB"/>
            <w:rPrChange w:id="4484" w:author="Admin" w:date="2016-10-18T16:05:00Z">
              <w:rPr>
                <w:lang w:val="en-GB"/>
              </w:rPr>
            </w:rPrChange>
          </w:rPr>
          <w:delText xml:space="preserve">and </w:delText>
        </w:r>
      </w:del>
      <w:ins w:id="4485" w:author="Admin" w:date="2016-10-18T16:54:00Z">
        <w:r w:rsidRPr="00385ECB">
          <w:rPr>
            <w:rFonts w:ascii="Arial" w:hAnsi="Arial" w:cs="Arial"/>
            <w:sz w:val="24"/>
            <w:szCs w:val="24"/>
            <w:lang w:val="en-GB"/>
          </w:rPr>
          <w:t>the</w:t>
        </w:r>
        <w:r w:rsidRPr="00385ECB">
          <w:rPr>
            <w:rFonts w:ascii="Arial" w:hAnsi="Arial" w:cs="Arial"/>
            <w:sz w:val="24"/>
            <w:szCs w:val="24"/>
            <w:lang w:val="en-GB"/>
            <w:rPrChange w:id="4486" w:author="Admin" w:date="2016-10-18T16:05:00Z">
              <w:rPr>
                <w:lang w:val="en-GB"/>
              </w:rPr>
            </w:rPrChange>
          </w:rPr>
          <w:t xml:space="preserve"> </w:t>
        </w:r>
      </w:ins>
      <w:r w:rsidRPr="00385ECB">
        <w:rPr>
          <w:rFonts w:ascii="Arial" w:hAnsi="Arial" w:cs="Arial"/>
          <w:sz w:val="24"/>
          <w:szCs w:val="24"/>
          <w:lang w:val="en-GB"/>
          <w:rPrChange w:id="4487" w:author="Admin" w:date="2016-10-18T16:05:00Z">
            <w:rPr>
              <w:lang w:val="en-GB"/>
            </w:rPr>
          </w:rPrChange>
        </w:rPr>
        <w:t xml:space="preserve">API was developed to maintain a reliable and trustworthy communications protocol. </w:t>
      </w:r>
      <w:r w:rsidR="007D0309" w:rsidRPr="00385ECB">
        <w:rPr>
          <w:rFonts w:ascii="Arial" w:hAnsi="Arial" w:cs="Arial"/>
          <w:sz w:val="24"/>
          <w:szCs w:val="24"/>
          <w:lang w:val="en-GB"/>
          <w:rPrChange w:id="4488" w:author="Admin" w:date="2016-10-18T16:05:00Z">
            <w:rPr>
              <w:lang w:val="en-GB"/>
            </w:rPr>
          </w:rPrChange>
        </w:rPr>
        <w:t xml:space="preserve">The API was defined for a package length of six bytes in total from either master or slave to keep it constant. The only time this deviated was when the master </w:t>
      </w:r>
      <w:r w:rsidR="000B55DA">
        <w:rPr>
          <w:rFonts w:ascii="Arial" w:hAnsi="Arial" w:cs="Arial"/>
          <w:sz w:val="24"/>
          <w:szCs w:val="24"/>
          <w:lang w:val="en-GB"/>
        </w:rPr>
        <w:t>sent</w:t>
      </w:r>
      <w:r w:rsidR="007D0309" w:rsidRPr="00385ECB">
        <w:rPr>
          <w:rFonts w:ascii="Arial" w:hAnsi="Arial" w:cs="Arial"/>
          <w:sz w:val="24"/>
          <w:szCs w:val="24"/>
          <w:lang w:val="en-GB"/>
          <w:rPrChange w:id="4489" w:author="Admin" w:date="2016-10-18T16:05:00Z">
            <w:rPr>
              <w:lang w:val="en-GB"/>
            </w:rPr>
          </w:rPrChange>
        </w:rPr>
        <w:t xml:space="preserve"> LCD print data. The table below documents the API that </w:t>
      </w:r>
      <w:commentRangeStart w:id="4490"/>
      <w:r w:rsidR="007D0309" w:rsidRPr="00385ECB">
        <w:rPr>
          <w:rFonts w:ascii="Arial" w:hAnsi="Arial" w:cs="Arial"/>
          <w:sz w:val="24"/>
          <w:szCs w:val="24"/>
          <w:lang w:val="en-GB"/>
          <w:rPrChange w:id="4491" w:author="Admin" w:date="2016-10-18T16:05:00Z">
            <w:rPr>
              <w:lang w:val="en-GB"/>
            </w:rPr>
          </w:rPrChange>
        </w:rPr>
        <w:t>is</w:t>
      </w:r>
      <w:commentRangeEnd w:id="4490"/>
      <w:r w:rsidR="0013645F">
        <w:rPr>
          <w:rStyle w:val="CommentReference"/>
        </w:rPr>
        <w:commentReference w:id="4490"/>
      </w:r>
      <w:r w:rsidR="007D0309" w:rsidRPr="00385ECB">
        <w:rPr>
          <w:rFonts w:ascii="Arial" w:hAnsi="Arial" w:cs="Arial"/>
          <w:sz w:val="24"/>
          <w:szCs w:val="24"/>
          <w:lang w:val="en-GB"/>
          <w:rPrChange w:id="4492" w:author="Admin" w:date="2016-10-18T16:05:00Z">
            <w:rPr>
              <w:lang w:val="en-GB"/>
            </w:rPr>
          </w:rPrChange>
        </w:rPr>
        <w:t xml:space="preserve"> used to communicate between the Master and MCU programs:</w:t>
      </w:r>
    </w:p>
    <w:p w14:paraId="53C22BD1" w14:textId="77777777" w:rsidR="00F703CE" w:rsidRPr="00385ECB" w:rsidRDefault="00F703CE" w:rsidP="00754AB6">
      <w:pPr>
        <w:spacing w:after="0" w:line="360" w:lineRule="auto"/>
        <w:ind w:left="0" w:firstLine="0"/>
        <w:rPr>
          <w:rFonts w:ascii="Arial" w:hAnsi="Arial" w:cs="Arial"/>
          <w:sz w:val="24"/>
          <w:szCs w:val="24"/>
          <w:lang w:val="en-GB"/>
          <w:rPrChange w:id="4493" w:author="Admin" w:date="2016-10-18T16:05:00Z">
            <w:rPr>
              <w:lang w:val="en-GB"/>
            </w:rPr>
          </w:rPrChange>
        </w:rPr>
        <w:pPrChange w:id="4494" w:author="Admin" w:date="2016-10-18T16:11:00Z">
          <w:pPr>
            <w:spacing w:after="140"/>
            <w:ind w:left="1"/>
          </w:pPr>
        </w:pPrChange>
      </w:pPr>
    </w:p>
    <w:tbl>
      <w:tblPr>
        <w:tblW w:w="5000" w:type="pct"/>
        <w:tblCellMar>
          <w:top w:w="20" w:type="dxa"/>
          <w:left w:w="0" w:type="dxa"/>
          <w:right w:w="32" w:type="dxa"/>
        </w:tblCellMar>
        <w:tblLook w:val="04A0" w:firstRow="1" w:lastRow="0" w:firstColumn="1" w:lastColumn="0" w:noHBand="0" w:noVBand="1"/>
        <w:tblPrChange w:id="4495" w:author="Admin" w:date="2016-10-18T16:41:00Z">
          <w:tblPr>
            <w:tblW w:w="8111" w:type="dxa"/>
            <w:tblInd w:w="763" w:type="dxa"/>
            <w:tblCellMar>
              <w:top w:w="20" w:type="dxa"/>
              <w:left w:w="0" w:type="dxa"/>
              <w:right w:w="32" w:type="dxa"/>
            </w:tblCellMar>
            <w:tblLook w:val="04A0" w:firstRow="1" w:lastRow="0" w:firstColumn="1" w:lastColumn="0" w:noHBand="0" w:noVBand="1"/>
          </w:tblPr>
        </w:tblPrChange>
      </w:tblPr>
      <w:tblGrid>
        <w:gridCol w:w="942"/>
        <w:gridCol w:w="1646"/>
        <w:gridCol w:w="3543"/>
        <w:gridCol w:w="3543"/>
        <w:tblGridChange w:id="4496">
          <w:tblGrid>
            <w:gridCol w:w="454"/>
            <w:gridCol w:w="1493"/>
            <w:gridCol w:w="3082"/>
            <w:gridCol w:w="3082"/>
          </w:tblGrid>
        </w:tblGridChange>
      </w:tblGrid>
      <w:tr w:rsidR="00C261B9" w:rsidRPr="00A74E34" w14:paraId="3BCD473C" w14:textId="77777777" w:rsidTr="00004FB9">
        <w:trPr>
          <w:trHeight w:val="279"/>
          <w:tblHeader/>
          <w:trPrChange w:id="4497" w:author="Admin" w:date="2016-10-18T16:41:00Z">
            <w:trPr>
              <w:trHeight w:val="279"/>
            </w:trPr>
          </w:trPrChange>
        </w:trPr>
        <w:tc>
          <w:tcPr>
            <w:tcW w:w="5000" w:type="pct"/>
            <w:gridSpan w:val="4"/>
            <w:tcBorders>
              <w:top w:val="single" w:sz="3" w:space="0" w:color="000000"/>
              <w:left w:val="single" w:sz="3" w:space="0" w:color="000000"/>
              <w:bottom w:val="single" w:sz="3" w:space="0" w:color="000000"/>
              <w:right w:val="single" w:sz="3" w:space="0" w:color="000000"/>
            </w:tcBorders>
            <w:shd w:val="clear" w:color="auto" w:fill="auto"/>
            <w:tcPrChange w:id="4498" w:author="Admin" w:date="2016-10-18T16:41:00Z">
              <w:tcPr>
                <w:tcW w:w="8111" w:type="dxa"/>
                <w:gridSpan w:val="4"/>
                <w:tcBorders>
                  <w:top w:val="single" w:sz="3" w:space="0" w:color="000000"/>
                  <w:left w:val="single" w:sz="3" w:space="0" w:color="000000"/>
                  <w:bottom w:val="single" w:sz="3" w:space="0" w:color="000000"/>
                  <w:right w:val="single" w:sz="3" w:space="0" w:color="000000"/>
                </w:tcBorders>
                <w:shd w:val="clear" w:color="auto" w:fill="auto"/>
              </w:tcPr>
            </w:tcPrChange>
          </w:tcPr>
          <w:p w14:paraId="5B17D182"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b/>
                <w:sz w:val="20"/>
                <w:szCs w:val="20"/>
                <w:lang w:val="en-GB"/>
              </w:rPr>
              <w:t>Master to Slave API (in Hexadecimal)</w:t>
            </w:r>
          </w:p>
        </w:tc>
      </w:tr>
      <w:tr w:rsidR="00C261B9" w:rsidRPr="00A74E34" w14:paraId="3476220A" w14:textId="77777777" w:rsidTr="00004FB9">
        <w:trPr>
          <w:trHeight w:val="279"/>
          <w:tblHeader/>
          <w:trPrChange w:id="4499" w:author="Admin" w:date="2016-10-18T16:41:00Z">
            <w:trPr>
              <w:trHeight w:val="279"/>
            </w:trPr>
          </w:trPrChange>
        </w:trPr>
        <w:tc>
          <w:tcPr>
            <w:tcW w:w="1200" w:type="pct"/>
            <w:gridSpan w:val="2"/>
            <w:tcBorders>
              <w:top w:val="single" w:sz="3" w:space="0" w:color="000000"/>
              <w:left w:val="single" w:sz="3" w:space="0" w:color="000000"/>
              <w:bottom w:val="single" w:sz="3" w:space="0" w:color="000000"/>
              <w:right w:val="single" w:sz="3" w:space="0" w:color="000000"/>
            </w:tcBorders>
            <w:shd w:val="clear" w:color="auto" w:fill="auto"/>
            <w:tcPrChange w:id="4500" w:author="Admin" w:date="2016-10-18T16:41:00Z">
              <w:tcPr>
                <w:tcW w:w="1948" w:type="dxa"/>
                <w:gridSpan w:val="2"/>
                <w:tcBorders>
                  <w:top w:val="single" w:sz="3" w:space="0" w:color="000000"/>
                  <w:left w:val="single" w:sz="3" w:space="0" w:color="000000"/>
                  <w:bottom w:val="single" w:sz="3" w:space="0" w:color="000000"/>
                  <w:right w:val="single" w:sz="3" w:space="0" w:color="000000"/>
                </w:tcBorders>
                <w:shd w:val="clear" w:color="auto" w:fill="auto"/>
              </w:tcPr>
            </w:tcPrChange>
          </w:tcPr>
          <w:p w14:paraId="4D32AEEC"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b/>
                <w:sz w:val="20"/>
                <w:szCs w:val="20"/>
                <w:lang w:val="en-GB"/>
              </w:rPr>
              <w:t>Byte Number</w:t>
            </w:r>
          </w:p>
        </w:tc>
        <w:tc>
          <w:tcPr>
            <w:tcW w:w="1900" w:type="pct"/>
            <w:tcBorders>
              <w:top w:val="single" w:sz="3" w:space="0" w:color="000000"/>
              <w:left w:val="single" w:sz="3" w:space="0" w:color="000000"/>
              <w:bottom w:val="single" w:sz="3" w:space="0" w:color="000000"/>
              <w:right w:val="single" w:sz="3" w:space="0" w:color="000000"/>
            </w:tcBorders>
            <w:shd w:val="clear" w:color="auto" w:fill="auto"/>
            <w:tcPrChange w:id="4501" w:author="Admin" w:date="2016-10-18T16:41:00Z">
              <w:tcPr>
                <w:tcW w:w="3082" w:type="dxa"/>
                <w:tcBorders>
                  <w:top w:val="single" w:sz="3" w:space="0" w:color="000000"/>
                  <w:left w:val="single" w:sz="3" w:space="0" w:color="000000"/>
                  <w:bottom w:val="single" w:sz="3" w:space="0" w:color="000000"/>
                  <w:right w:val="single" w:sz="3" w:space="0" w:color="000000"/>
                </w:tcBorders>
                <w:shd w:val="clear" w:color="auto" w:fill="auto"/>
              </w:tcPr>
            </w:tcPrChange>
          </w:tcPr>
          <w:p w14:paraId="2C6D83AE"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b/>
                <w:sz w:val="20"/>
                <w:szCs w:val="20"/>
                <w:lang w:val="en-GB"/>
              </w:rPr>
              <w:t>Name/Description</w:t>
            </w:r>
          </w:p>
        </w:tc>
        <w:tc>
          <w:tcPr>
            <w:tcW w:w="1900" w:type="pct"/>
            <w:tcBorders>
              <w:top w:val="single" w:sz="3" w:space="0" w:color="000000"/>
              <w:left w:val="single" w:sz="3" w:space="0" w:color="000000"/>
              <w:bottom w:val="single" w:sz="3" w:space="0" w:color="000000"/>
              <w:right w:val="single" w:sz="3" w:space="0" w:color="000000"/>
            </w:tcBorders>
            <w:shd w:val="clear" w:color="auto" w:fill="auto"/>
            <w:tcPrChange w:id="4502" w:author="Admin" w:date="2016-10-18T16:41:00Z">
              <w:tcPr>
                <w:tcW w:w="3082" w:type="dxa"/>
                <w:tcBorders>
                  <w:top w:val="single" w:sz="3" w:space="0" w:color="000000"/>
                  <w:left w:val="single" w:sz="3" w:space="0" w:color="000000"/>
                  <w:bottom w:val="single" w:sz="3" w:space="0" w:color="000000"/>
                  <w:right w:val="single" w:sz="3" w:space="0" w:color="000000"/>
                </w:tcBorders>
                <w:shd w:val="clear" w:color="auto" w:fill="auto"/>
              </w:tcPr>
            </w:tcPrChange>
          </w:tcPr>
          <w:p w14:paraId="00616BED"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b/>
                <w:sz w:val="20"/>
                <w:szCs w:val="20"/>
                <w:lang w:val="en-GB"/>
              </w:rPr>
              <w:t>Values</w:t>
            </w:r>
          </w:p>
        </w:tc>
      </w:tr>
      <w:tr w:rsidR="00C261B9" w:rsidRPr="00A74E34" w14:paraId="1086F2B7" w14:textId="77777777" w:rsidTr="00004FB9">
        <w:trPr>
          <w:trHeight w:val="279"/>
          <w:trPrChange w:id="4503" w:author="Admin" w:date="2016-10-18T16:41:00Z">
            <w:trPr>
              <w:trHeight w:val="279"/>
            </w:trPr>
          </w:trPrChange>
        </w:trPr>
        <w:tc>
          <w:tcPr>
            <w:tcW w:w="280" w:type="pct"/>
            <w:tcBorders>
              <w:top w:val="single" w:sz="3" w:space="0" w:color="000000"/>
              <w:left w:val="single" w:sz="3" w:space="0" w:color="000000"/>
              <w:bottom w:val="single" w:sz="3" w:space="0" w:color="000000"/>
              <w:right w:val="nil"/>
            </w:tcBorders>
            <w:shd w:val="clear" w:color="auto" w:fill="auto"/>
            <w:tcPrChange w:id="4504" w:author="Admin" w:date="2016-10-18T16:41:00Z">
              <w:tcPr>
                <w:tcW w:w="455" w:type="dxa"/>
                <w:tcBorders>
                  <w:top w:val="single" w:sz="3" w:space="0" w:color="000000"/>
                  <w:left w:val="single" w:sz="3" w:space="0" w:color="000000"/>
                  <w:bottom w:val="single" w:sz="3" w:space="0" w:color="000000"/>
                  <w:right w:val="nil"/>
                </w:tcBorders>
                <w:shd w:val="clear" w:color="auto" w:fill="auto"/>
              </w:tcPr>
            </w:tcPrChange>
          </w:tcPr>
          <w:p w14:paraId="3304A34A"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1</w:t>
            </w:r>
            <w:r w:rsidRPr="00A74E34">
              <w:rPr>
                <w:rFonts w:ascii="Arial" w:hAnsi="Arial" w:cs="Arial"/>
                <w:i/>
                <w:sz w:val="20"/>
                <w:szCs w:val="20"/>
                <w:lang w:val="en-GB"/>
              </w:rPr>
              <w:t>st</w:t>
            </w:r>
          </w:p>
        </w:tc>
        <w:tc>
          <w:tcPr>
            <w:tcW w:w="920" w:type="pct"/>
            <w:tcBorders>
              <w:top w:val="single" w:sz="3" w:space="0" w:color="000000"/>
              <w:left w:val="nil"/>
              <w:bottom w:val="single" w:sz="3" w:space="0" w:color="000000"/>
              <w:right w:val="single" w:sz="3" w:space="0" w:color="000000"/>
            </w:tcBorders>
            <w:shd w:val="clear" w:color="auto" w:fill="auto"/>
            <w:tcPrChange w:id="4505" w:author="Admin" w:date="2016-10-18T16:41:00Z">
              <w:tcPr>
                <w:tcW w:w="1493" w:type="dxa"/>
                <w:tcBorders>
                  <w:top w:val="single" w:sz="3" w:space="0" w:color="000000"/>
                  <w:left w:val="nil"/>
                  <w:bottom w:val="single" w:sz="3" w:space="0" w:color="000000"/>
                  <w:right w:val="single" w:sz="3" w:space="0" w:color="000000"/>
                </w:tcBorders>
                <w:shd w:val="clear" w:color="auto" w:fill="auto"/>
              </w:tcPr>
            </w:tcPrChange>
          </w:tcPr>
          <w:p w14:paraId="53F924F3"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byte</w:t>
            </w:r>
          </w:p>
        </w:tc>
        <w:tc>
          <w:tcPr>
            <w:tcW w:w="1900" w:type="pct"/>
            <w:tcBorders>
              <w:top w:val="single" w:sz="3" w:space="0" w:color="000000"/>
              <w:left w:val="single" w:sz="3" w:space="0" w:color="000000"/>
              <w:bottom w:val="single" w:sz="3" w:space="0" w:color="000000"/>
              <w:right w:val="single" w:sz="3" w:space="0" w:color="000000"/>
            </w:tcBorders>
            <w:shd w:val="clear" w:color="auto" w:fill="auto"/>
            <w:tcPrChange w:id="4506" w:author="Admin" w:date="2016-10-18T16:41:00Z">
              <w:tcPr>
                <w:tcW w:w="3082" w:type="dxa"/>
                <w:tcBorders>
                  <w:top w:val="single" w:sz="3" w:space="0" w:color="000000"/>
                  <w:left w:val="single" w:sz="3" w:space="0" w:color="000000"/>
                  <w:bottom w:val="single" w:sz="3" w:space="0" w:color="000000"/>
                  <w:right w:val="single" w:sz="3" w:space="0" w:color="000000"/>
                </w:tcBorders>
                <w:shd w:val="clear" w:color="auto" w:fill="auto"/>
              </w:tcPr>
            </w:tcPrChange>
          </w:tcPr>
          <w:p w14:paraId="180B5AAB"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Start Byte</w:t>
            </w:r>
          </w:p>
        </w:tc>
        <w:tc>
          <w:tcPr>
            <w:tcW w:w="1900" w:type="pct"/>
            <w:tcBorders>
              <w:top w:val="single" w:sz="3" w:space="0" w:color="000000"/>
              <w:left w:val="single" w:sz="3" w:space="0" w:color="000000"/>
              <w:bottom w:val="single" w:sz="3" w:space="0" w:color="000000"/>
              <w:right w:val="single" w:sz="3" w:space="0" w:color="000000"/>
            </w:tcBorders>
            <w:shd w:val="clear" w:color="auto" w:fill="auto"/>
            <w:tcPrChange w:id="4507" w:author="Admin" w:date="2016-10-18T16:41:00Z">
              <w:tcPr>
                <w:tcW w:w="3082" w:type="dxa"/>
                <w:tcBorders>
                  <w:top w:val="single" w:sz="3" w:space="0" w:color="000000"/>
                  <w:left w:val="single" w:sz="3" w:space="0" w:color="000000"/>
                  <w:bottom w:val="single" w:sz="3" w:space="0" w:color="000000"/>
                  <w:right w:val="single" w:sz="3" w:space="0" w:color="000000"/>
                </w:tcBorders>
                <w:shd w:val="clear" w:color="auto" w:fill="auto"/>
              </w:tcPr>
            </w:tcPrChange>
          </w:tcPr>
          <w:p w14:paraId="06A2042D"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0xA1</w:t>
            </w:r>
          </w:p>
        </w:tc>
      </w:tr>
      <w:tr w:rsidR="00C261B9" w:rsidRPr="00A74E34" w14:paraId="2824A141" w14:textId="77777777" w:rsidTr="00004FB9">
        <w:trPr>
          <w:trHeight w:val="550"/>
          <w:trPrChange w:id="4508" w:author="Admin" w:date="2016-10-18T16:41:00Z">
            <w:trPr>
              <w:trHeight w:val="550"/>
            </w:trPr>
          </w:trPrChange>
        </w:trPr>
        <w:tc>
          <w:tcPr>
            <w:tcW w:w="280" w:type="pct"/>
            <w:tcBorders>
              <w:top w:val="single" w:sz="3" w:space="0" w:color="000000"/>
              <w:left w:val="single" w:sz="3" w:space="0" w:color="000000"/>
              <w:bottom w:val="single" w:sz="3" w:space="0" w:color="000000"/>
              <w:right w:val="nil"/>
            </w:tcBorders>
            <w:shd w:val="clear" w:color="auto" w:fill="auto"/>
            <w:vAlign w:val="center"/>
            <w:tcPrChange w:id="4509" w:author="Admin" w:date="2016-10-18T16:41:00Z">
              <w:tcPr>
                <w:tcW w:w="455" w:type="dxa"/>
                <w:tcBorders>
                  <w:top w:val="single" w:sz="3" w:space="0" w:color="000000"/>
                  <w:left w:val="single" w:sz="3" w:space="0" w:color="000000"/>
                  <w:bottom w:val="single" w:sz="3" w:space="0" w:color="000000"/>
                  <w:right w:val="nil"/>
                </w:tcBorders>
                <w:shd w:val="clear" w:color="auto" w:fill="auto"/>
                <w:vAlign w:val="center"/>
              </w:tcPr>
            </w:tcPrChange>
          </w:tcPr>
          <w:p w14:paraId="241A0B15"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2</w:t>
            </w:r>
            <w:r w:rsidRPr="00A74E34">
              <w:rPr>
                <w:rFonts w:ascii="Arial" w:hAnsi="Arial" w:cs="Arial"/>
                <w:i/>
                <w:sz w:val="20"/>
                <w:szCs w:val="20"/>
                <w:lang w:val="en-GB"/>
              </w:rPr>
              <w:t>nd</w:t>
            </w:r>
          </w:p>
        </w:tc>
        <w:tc>
          <w:tcPr>
            <w:tcW w:w="920" w:type="pct"/>
            <w:tcBorders>
              <w:top w:val="single" w:sz="3" w:space="0" w:color="000000"/>
              <w:left w:val="nil"/>
              <w:bottom w:val="single" w:sz="3" w:space="0" w:color="000000"/>
              <w:right w:val="single" w:sz="3" w:space="0" w:color="000000"/>
            </w:tcBorders>
            <w:shd w:val="clear" w:color="auto" w:fill="auto"/>
            <w:vAlign w:val="center"/>
            <w:tcPrChange w:id="4510" w:author="Admin" w:date="2016-10-18T16:41:00Z">
              <w:tcPr>
                <w:tcW w:w="1493" w:type="dxa"/>
                <w:tcBorders>
                  <w:top w:val="single" w:sz="3" w:space="0" w:color="000000"/>
                  <w:left w:val="nil"/>
                  <w:bottom w:val="single" w:sz="3" w:space="0" w:color="000000"/>
                  <w:right w:val="single" w:sz="3" w:space="0" w:color="000000"/>
                </w:tcBorders>
                <w:shd w:val="clear" w:color="auto" w:fill="auto"/>
                <w:vAlign w:val="center"/>
              </w:tcPr>
            </w:tcPrChange>
          </w:tcPr>
          <w:p w14:paraId="1627EBBD"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byte</w:t>
            </w:r>
          </w:p>
        </w:tc>
        <w:tc>
          <w:tcPr>
            <w:tcW w:w="1900" w:type="pct"/>
            <w:tcBorders>
              <w:top w:val="single" w:sz="3" w:space="0" w:color="000000"/>
              <w:left w:val="single" w:sz="3" w:space="0" w:color="000000"/>
              <w:bottom w:val="single" w:sz="3" w:space="0" w:color="000000"/>
              <w:right w:val="single" w:sz="3" w:space="0" w:color="000000"/>
            </w:tcBorders>
            <w:shd w:val="clear" w:color="auto" w:fill="auto"/>
            <w:tcPrChange w:id="4511" w:author="Admin" w:date="2016-10-18T16:41:00Z">
              <w:tcPr>
                <w:tcW w:w="3082" w:type="dxa"/>
                <w:tcBorders>
                  <w:top w:val="single" w:sz="3" w:space="0" w:color="000000"/>
                  <w:left w:val="single" w:sz="3" w:space="0" w:color="000000"/>
                  <w:bottom w:val="single" w:sz="3" w:space="0" w:color="000000"/>
                  <w:right w:val="single" w:sz="3" w:space="0" w:color="000000"/>
                </w:tcBorders>
                <w:shd w:val="clear" w:color="auto" w:fill="auto"/>
              </w:tcPr>
            </w:tcPrChange>
          </w:tcPr>
          <w:p w14:paraId="148B739A"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Address Byte, of device to interface</w:t>
            </w:r>
          </w:p>
        </w:tc>
        <w:tc>
          <w:tcPr>
            <w:tcW w:w="1900" w:type="pct"/>
            <w:tcBorders>
              <w:top w:val="single" w:sz="3" w:space="0" w:color="000000"/>
              <w:left w:val="single" w:sz="3" w:space="0" w:color="000000"/>
              <w:bottom w:val="single" w:sz="3" w:space="0" w:color="000000"/>
              <w:right w:val="single" w:sz="3" w:space="0" w:color="000000"/>
            </w:tcBorders>
            <w:shd w:val="clear" w:color="auto" w:fill="auto"/>
            <w:vAlign w:val="center"/>
            <w:tcPrChange w:id="4512" w:author="Admin" w:date="2016-10-18T16:41:00Z">
              <w:tcPr>
                <w:tcW w:w="3082" w:type="dxa"/>
                <w:tcBorders>
                  <w:top w:val="single" w:sz="3" w:space="0" w:color="000000"/>
                  <w:left w:val="single" w:sz="3" w:space="0" w:color="000000"/>
                  <w:bottom w:val="single" w:sz="3" w:space="0" w:color="000000"/>
                  <w:right w:val="single" w:sz="3" w:space="0" w:color="000000"/>
                </w:tcBorders>
                <w:shd w:val="clear" w:color="auto" w:fill="auto"/>
                <w:vAlign w:val="center"/>
              </w:tcPr>
            </w:tcPrChange>
          </w:tcPr>
          <w:p w14:paraId="44DE886D"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0x00 - 0xFF</w:t>
            </w:r>
          </w:p>
        </w:tc>
      </w:tr>
      <w:tr w:rsidR="00C261B9" w:rsidRPr="00A74E34" w14:paraId="71F0D02D" w14:textId="77777777" w:rsidTr="00004FB9">
        <w:trPr>
          <w:trHeight w:val="1813"/>
          <w:trPrChange w:id="4513" w:author="Admin" w:date="2016-10-18T16:41:00Z">
            <w:trPr>
              <w:trHeight w:val="1813"/>
            </w:trPr>
          </w:trPrChange>
        </w:trPr>
        <w:tc>
          <w:tcPr>
            <w:tcW w:w="280" w:type="pct"/>
            <w:tcBorders>
              <w:top w:val="single" w:sz="3" w:space="0" w:color="000000"/>
              <w:left w:val="single" w:sz="3" w:space="0" w:color="000000"/>
              <w:bottom w:val="single" w:sz="3" w:space="0" w:color="000000"/>
              <w:right w:val="nil"/>
            </w:tcBorders>
            <w:shd w:val="clear" w:color="auto" w:fill="auto"/>
            <w:vAlign w:val="center"/>
            <w:tcPrChange w:id="4514" w:author="Admin" w:date="2016-10-18T16:41:00Z">
              <w:tcPr>
                <w:tcW w:w="455" w:type="dxa"/>
                <w:tcBorders>
                  <w:top w:val="single" w:sz="3" w:space="0" w:color="000000"/>
                  <w:left w:val="single" w:sz="3" w:space="0" w:color="000000"/>
                  <w:bottom w:val="single" w:sz="3" w:space="0" w:color="000000"/>
                  <w:right w:val="nil"/>
                </w:tcBorders>
                <w:shd w:val="clear" w:color="auto" w:fill="auto"/>
                <w:vAlign w:val="center"/>
              </w:tcPr>
            </w:tcPrChange>
          </w:tcPr>
          <w:p w14:paraId="204B046B"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3</w:t>
            </w:r>
            <w:r w:rsidRPr="00A74E34">
              <w:rPr>
                <w:rFonts w:ascii="Arial" w:hAnsi="Arial" w:cs="Arial"/>
                <w:i/>
                <w:sz w:val="20"/>
                <w:szCs w:val="20"/>
                <w:lang w:val="en-GB"/>
              </w:rPr>
              <w:t>rd</w:t>
            </w:r>
          </w:p>
        </w:tc>
        <w:tc>
          <w:tcPr>
            <w:tcW w:w="920" w:type="pct"/>
            <w:tcBorders>
              <w:top w:val="single" w:sz="3" w:space="0" w:color="000000"/>
              <w:left w:val="nil"/>
              <w:bottom w:val="single" w:sz="3" w:space="0" w:color="000000"/>
              <w:right w:val="single" w:sz="3" w:space="0" w:color="000000"/>
            </w:tcBorders>
            <w:shd w:val="clear" w:color="auto" w:fill="auto"/>
            <w:vAlign w:val="center"/>
            <w:tcPrChange w:id="4515" w:author="Admin" w:date="2016-10-18T16:41:00Z">
              <w:tcPr>
                <w:tcW w:w="1493" w:type="dxa"/>
                <w:tcBorders>
                  <w:top w:val="single" w:sz="3" w:space="0" w:color="000000"/>
                  <w:left w:val="nil"/>
                  <w:bottom w:val="single" w:sz="3" w:space="0" w:color="000000"/>
                  <w:right w:val="single" w:sz="3" w:space="0" w:color="000000"/>
                </w:tcBorders>
                <w:shd w:val="clear" w:color="auto" w:fill="auto"/>
                <w:vAlign w:val="center"/>
              </w:tcPr>
            </w:tcPrChange>
          </w:tcPr>
          <w:p w14:paraId="78F5537C"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byte</w:t>
            </w:r>
          </w:p>
        </w:tc>
        <w:tc>
          <w:tcPr>
            <w:tcW w:w="1900" w:type="pct"/>
            <w:tcBorders>
              <w:top w:val="single" w:sz="3" w:space="0" w:color="000000"/>
              <w:left w:val="single" w:sz="3" w:space="0" w:color="000000"/>
              <w:bottom w:val="single" w:sz="3" w:space="0" w:color="000000"/>
              <w:right w:val="single" w:sz="3" w:space="0" w:color="000000"/>
            </w:tcBorders>
            <w:shd w:val="clear" w:color="auto" w:fill="auto"/>
            <w:tcPrChange w:id="4516" w:author="Admin" w:date="2016-10-18T16:41:00Z">
              <w:tcPr>
                <w:tcW w:w="3082" w:type="dxa"/>
                <w:tcBorders>
                  <w:top w:val="single" w:sz="3" w:space="0" w:color="000000"/>
                  <w:left w:val="single" w:sz="3" w:space="0" w:color="000000"/>
                  <w:bottom w:val="single" w:sz="3" w:space="0" w:color="000000"/>
                  <w:right w:val="single" w:sz="3" w:space="0" w:color="000000"/>
                </w:tcBorders>
                <w:shd w:val="clear" w:color="auto" w:fill="auto"/>
              </w:tcPr>
            </w:tcPrChange>
          </w:tcPr>
          <w:p w14:paraId="7690BB59"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Command Byte:</w:t>
            </w:r>
          </w:p>
          <w:p w14:paraId="2970368D" w14:textId="77777777" w:rsidR="00973E8B" w:rsidRPr="00A74E34" w:rsidRDefault="007D0309" w:rsidP="00004FB9">
            <w:pPr>
              <w:spacing w:before="40" w:after="40" w:line="240" w:lineRule="auto"/>
              <w:ind w:left="288" w:right="288" w:firstLine="0"/>
              <w:rPr>
                <w:ins w:id="4517" w:author="Admin" w:date="2016-10-18T17:12:00Z"/>
                <w:rFonts w:ascii="Arial" w:hAnsi="Arial" w:cs="Arial"/>
                <w:sz w:val="20"/>
                <w:szCs w:val="20"/>
                <w:lang w:val="en-GB"/>
              </w:rPr>
            </w:pPr>
            <w:del w:id="4518" w:author="Admin" w:date="2016-10-18T17:12:00Z">
              <w:r w:rsidRPr="00A74E34" w:rsidDel="00973E8B">
                <w:rPr>
                  <w:rFonts w:ascii="Arial" w:hAnsi="Arial" w:cs="Arial"/>
                  <w:sz w:val="20"/>
                  <w:szCs w:val="20"/>
                  <w:lang w:val="en-GB"/>
                </w:rPr>
                <w:delText xml:space="preserve">1. </w:delText>
              </w:r>
            </w:del>
            <w:r w:rsidRPr="00A74E34">
              <w:rPr>
                <w:rFonts w:ascii="Arial" w:hAnsi="Arial" w:cs="Arial"/>
                <w:sz w:val="20"/>
                <w:szCs w:val="20"/>
                <w:lang w:val="en-GB"/>
              </w:rPr>
              <w:t>Call for Blank Response</w:t>
            </w:r>
          </w:p>
          <w:p w14:paraId="50E98461" w14:textId="77777777" w:rsidR="00C261B9" w:rsidRPr="00A74E34" w:rsidRDefault="007D0309" w:rsidP="00004FB9">
            <w:pPr>
              <w:spacing w:before="40" w:after="40" w:line="240" w:lineRule="auto"/>
              <w:ind w:left="288" w:right="288" w:firstLine="0"/>
              <w:rPr>
                <w:rFonts w:ascii="Arial" w:hAnsi="Arial" w:cs="Arial"/>
                <w:sz w:val="20"/>
                <w:szCs w:val="20"/>
                <w:lang w:val="en-GB"/>
              </w:rPr>
            </w:pPr>
            <w:del w:id="4519" w:author="Admin" w:date="2016-10-18T17:12:00Z">
              <w:r w:rsidRPr="00A74E34" w:rsidDel="00973E8B">
                <w:rPr>
                  <w:rFonts w:ascii="Arial" w:hAnsi="Arial" w:cs="Arial"/>
                  <w:sz w:val="20"/>
                  <w:szCs w:val="20"/>
                  <w:lang w:val="en-GB"/>
                </w:rPr>
                <w:delText xml:space="preserve"> 2. </w:delText>
              </w:r>
            </w:del>
            <w:r w:rsidRPr="00A74E34">
              <w:rPr>
                <w:rFonts w:ascii="Arial" w:hAnsi="Arial" w:cs="Arial"/>
                <w:sz w:val="20"/>
                <w:szCs w:val="20"/>
                <w:lang w:val="en-GB"/>
              </w:rPr>
              <w:t>Dispense Components</w:t>
            </w:r>
          </w:p>
          <w:p w14:paraId="2988702E" w14:textId="77777777" w:rsidR="00C261B9" w:rsidRPr="00A74E34" w:rsidRDefault="007D0309" w:rsidP="00004FB9">
            <w:pPr>
              <w:numPr>
                <w:ilvl w:val="0"/>
                <w:numId w:val="4"/>
              </w:num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Free up Jammed Device</w:t>
            </w:r>
          </w:p>
          <w:p w14:paraId="7244609C" w14:textId="77777777" w:rsidR="00C261B9" w:rsidRPr="00A74E34" w:rsidRDefault="007D0309" w:rsidP="00004FB9">
            <w:pPr>
              <w:numPr>
                <w:ilvl w:val="0"/>
                <w:numId w:val="4"/>
              </w:num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Print on the LCD</w:t>
            </w:r>
          </w:p>
        </w:tc>
        <w:tc>
          <w:tcPr>
            <w:tcW w:w="1900" w:type="pct"/>
            <w:tcBorders>
              <w:top w:val="single" w:sz="3" w:space="0" w:color="000000"/>
              <w:left w:val="single" w:sz="3" w:space="0" w:color="000000"/>
              <w:bottom w:val="single" w:sz="3" w:space="0" w:color="000000"/>
              <w:right w:val="single" w:sz="3" w:space="0" w:color="000000"/>
            </w:tcBorders>
            <w:shd w:val="clear" w:color="auto" w:fill="auto"/>
            <w:tcPrChange w:id="4520" w:author="Admin" w:date="2016-10-18T16:41:00Z">
              <w:tcPr>
                <w:tcW w:w="3082" w:type="dxa"/>
                <w:tcBorders>
                  <w:top w:val="single" w:sz="3" w:space="0" w:color="000000"/>
                  <w:left w:val="single" w:sz="3" w:space="0" w:color="000000"/>
                  <w:bottom w:val="single" w:sz="3" w:space="0" w:color="000000"/>
                  <w:right w:val="single" w:sz="3" w:space="0" w:color="000000"/>
                </w:tcBorders>
                <w:shd w:val="clear" w:color="auto" w:fill="auto"/>
              </w:tcPr>
            </w:tcPrChange>
          </w:tcPr>
          <w:p w14:paraId="443B40F3"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Specific Values:</w:t>
            </w:r>
          </w:p>
          <w:p w14:paraId="303782EB"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1. 0xB1 2. 0xB3 3. 0xB5</w:t>
            </w:r>
          </w:p>
          <w:p w14:paraId="5CA646A3"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4. 0xB7</w:t>
            </w:r>
          </w:p>
        </w:tc>
      </w:tr>
      <w:tr w:rsidR="00C261B9" w:rsidRPr="00A74E34" w14:paraId="2110309D" w14:textId="77777777" w:rsidTr="00004FB9">
        <w:trPr>
          <w:trHeight w:val="2529"/>
          <w:trPrChange w:id="4521" w:author="Admin" w:date="2016-10-18T16:41:00Z">
            <w:trPr>
              <w:trHeight w:val="2897"/>
            </w:trPr>
          </w:trPrChange>
        </w:trPr>
        <w:tc>
          <w:tcPr>
            <w:tcW w:w="280" w:type="pct"/>
            <w:tcBorders>
              <w:top w:val="single" w:sz="3" w:space="0" w:color="000000"/>
              <w:left w:val="single" w:sz="3" w:space="0" w:color="000000"/>
              <w:bottom w:val="single" w:sz="3" w:space="0" w:color="000000"/>
              <w:right w:val="nil"/>
            </w:tcBorders>
            <w:shd w:val="clear" w:color="auto" w:fill="auto"/>
            <w:vAlign w:val="center"/>
            <w:tcPrChange w:id="4522" w:author="Admin" w:date="2016-10-18T16:41:00Z">
              <w:tcPr>
                <w:tcW w:w="455" w:type="dxa"/>
                <w:tcBorders>
                  <w:top w:val="single" w:sz="3" w:space="0" w:color="000000"/>
                  <w:left w:val="single" w:sz="3" w:space="0" w:color="000000"/>
                  <w:bottom w:val="single" w:sz="3" w:space="0" w:color="000000"/>
                  <w:right w:val="nil"/>
                </w:tcBorders>
                <w:shd w:val="clear" w:color="auto" w:fill="auto"/>
                <w:vAlign w:val="center"/>
              </w:tcPr>
            </w:tcPrChange>
          </w:tcPr>
          <w:p w14:paraId="3E6F3CF1"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4</w:t>
            </w:r>
            <w:r w:rsidRPr="00A74E34">
              <w:rPr>
                <w:rFonts w:ascii="Arial" w:hAnsi="Arial" w:cs="Arial"/>
                <w:i/>
                <w:sz w:val="20"/>
                <w:szCs w:val="20"/>
                <w:lang w:val="en-GB"/>
              </w:rPr>
              <w:t>th</w:t>
            </w:r>
          </w:p>
        </w:tc>
        <w:tc>
          <w:tcPr>
            <w:tcW w:w="920" w:type="pct"/>
            <w:tcBorders>
              <w:top w:val="single" w:sz="3" w:space="0" w:color="000000"/>
              <w:left w:val="nil"/>
              <w:bottom w:val="single" w:sz="3" w:space="0" w:color="000000"/>
              <w:right w:val="single" w:sz="3" w:space="0" w:color="000000"/>
            </w:tcBorders>
            <w:shd w:val="clear" w:color="auto" w:fill="auto"/>
            <w:vAlign w:val="center"/>
            <w:tcPrChange w:id="4523" w:author="Admin" w:date="2016-10-18T16:41:00Z">
              <w:tcPr>
                <w:tcW w:w="1493" w:type="dxa"/>
                <w:tcBorders>
                  <w:top w:val="single" w:sz="3" w:space="0" w:color="000000"/>
                  <w:left w:val="nil"/>
                  <w:bottom w:val="single" w:sz="3" w:space="0" w:color="000000"/>
                  <w:right w:val="single" w:sz="3" w:space="0" w:color="000000"/>
                </w:tcBorders>
                <w:shd w:val="clear" w:color="auto" w:fill="auto"/>
                <w:vAlign w:val="center"/>
              </w:tcPr>
            </w:tcPrChange>
          </w:tcPr>
          <w:p w14:paraId="4C81C749"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byte</w:t>
            </w:r>
          </w:p>
        </w:tc>
        <w:tc>
          <w:tcPr>
            <w:tcW w:w="1900" w:type="pct"/>
            <w:tcBorders>
              <w:top w:val="single" w:sz="3" w:space="0" w:color="000000"/>
              <w:left w:val="single" w:sz="3" w:space="0" w:color="000000"/>
              <w:bottom w:val="single" w:sz="3" w:space="0" w:color="000000"/>
              <w:right w:val="single" w:sz="3" w:space="0" w:color="000000"/>
            </w:tcBorders>
            <w:shd w:val="clear" w:color="auto" w:fill="auto"/>
            <w:tcPrChange w:id="4524" w:author="Admin" w:date="2016-10-18T16:41:00Z">
              <w:tcPr>
                <w:tcW w:w="3082" w:type="dxa"/>
                <w:tcBorders>
                  <w:top w:val="single" w:sz="3" w:space="0" w:color="000000"/>
                  <w:left w:val="single" w:sz="3" w:space="0" w:color="000000"/>
                  <w:bottom w:val="single" w:sz="3" w:space="0" w:color="000000"/>
                  <w:right w:val="single" w:sz="3" w:space="0" w:color="000000"/>
                </w:tcBorders>
                <w:shd w:val="clear" w:color="auto" w:fill="auto"/>
              </w:tcPr>
            </w:tcPrChange>
          </w:tcPr>
          <w:p w14:paraId="29C71E47"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Value Byte (no. pertaining to previous byte):</w:t>
            </w:r>
          </w:p>
          <w:p w14:paraId="56E14CB4" w14:textId="77777777" w:rsidR="00C261B9" w:rsidRPr="00A74E34" w:rsidRDefault="00973E8B" w:rsidP="00004FB9">
            <w:pPr>
              <w:numPr>
                <w:ilvl w:val="0"/>
                <w:numId w:val="5"/>
              </w:numPr>
              <w:spacing w:before="40" w:after="40" w:line="240" w:lineRule="auto"/>
              <w:ind w:left="288" w:right="288" w:firstLine="0"/>
              <w:rPr>
                <w:rFonts w:ascii="Arial" w:hAnsi="Arial" w:cs="Arial"/>
                <w:sz w:val="20"/>
                <w:szCs w:val="20"/>
                <w:lang w:val="en-GB"/>
              </w:rPr>
            </w:pPr>
            <w:ins w:id="4525" w:author="Admin" w:date="2016-10-18T17:12:00Z">
              <w:r w:rsidRPr="00A74E34">
                <w:rPr>
                  <w:rFonts w:ascii="Arial" w:hAnsi="Arial" w:cs="Arial"/>
                  <w:sz w:val="20"/>
                  <w:szCs w:val="20"/>
                  <w:lang w:val="en-GB"/>
                </w:rPr>
                <w:t>N</w:t>
              </w:r>
            </w:ins>
            <w:del w:id="4526" w:author="Admin" w:date="2016-10-18T17:12:00Z">
              <w:r w:rsidR="007D0309" w:rsidRPr="00A74E34" w:rsidDel="00973E8B">
                <w:rPr>
                  <w:rFonts w:ascii="Arial" w:hAnsi="Arial" w:cs="Arial"/>
                  <w:sz w:val="20"/>
                  <w:szCs w:val="20"/>
                  <w:lang w:val="en-GB"/>
                </w:rPr>
                <w:delText>n</w:delText>
              </w:r>
            </w:del>
            <w:r w:rsidR="007D0309" w:rsidRPr="00A74E34">
              <w:rPr>
                <w:rFonts w:ascii="Arial" w:hAnsi="Arial" w:cs="Arial"/>
                <w:sz w:val="20"/>
                <w:szCs w:val="20"/>
                <w:lang w:val="en-GB"/>
              </w:rPr>
              <w:t>o effect</w:t>
            </w:r>
          </w:p>
          <w:p w14:paraId="1C48771A" w14:textId="77777777" w:rsidR="00C261B9" w:rsidRPr="00A74E34" w:rsidRDefault="007D0309" w:rsidP="00004FB9">
            <w:pPr>
              <w:numPr>
                <w:ilvl w:val="0"/>
                <w:numId w:val="5"/>
              </w:num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 xml:space="preserve">Number of </w:t>
            </w:r>
            <w:del w:id="4527" w:author="Admin" w:date="2016-10-18T16:54:00Z">
              <w:r w:rsidRPr="00A74E34" w:rsidDel="00686EE4">
                <w:rPr>
                  <w:rFonts w:ascii="Arial" w:hAnsi="Arial" w:cs="Arial"/>
                  <w:sz w:val="20"/>
                  <w:szCs w:val="20"/>
                  <w:lang w:val="en-GB"/>
                </w:rPr>
                <w:delText>componentsto</w:delText>
              </w:r>
            </w:del>
            <w:ins w:id="4528" w:author="Admin" w:date="2016-10-18T16:54:00Z">
              <w:r w:rsidR="00686EE4" w:rsidRPr="00A74E34">
                <w:rPr>
                  <w:rFonts w:ascii="Arial" w:hAnsi="Arial" w:cs="Arial"/>
                  <w:sz w:val="20"/>
                  <w:szCs w:val="20"/>
                  <w:lang w:val="en-GB"/>
                </w:rPr>
                <w:t>components to</w:t>
              </w:r>
            </w:ins>
            <w:r w:rsidRPr="00A74E34">
              <w:rPr>
                <w:rFonts w:ascii="Arial" w:hAnsi="Arial" w:cs="Arial"/>
                <w:sz w:val="20"/>
                <w:szCs w:val="20"/>
                <w:lang w:val="en-GB"/>
              </w:rPr>
              <w:t xml:space="preserve"> dispense</w:t>
            </w:r>
          </w:p>
          <w:p w14:paraId="230DCE87" w14:textId="77777777" w:rsidR="00C261B9" w:rsidRPr="00A74E34" w:rsidRDefault="007D0309" w:rsidP="00004FB9">
            <w:pPr>
              <w:numPr>
                <w:ilvl w:val="0"/>
                <w:numId w:val="5"/>
              </w:num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No effect</w:t>
            </w:r>
          </w:p>
          <w:p w14:paraId="63B8DFB7" w14:textId="77777777" w:rsidR="00C261B9" w:rsidRPr="00A74E34" w:rsidRDefault="007D0309" w:rsidP="00004FB9">
            <w:pPr>
              <w:numPr>
                <w:ilvl w:val="0"/>
                <w:numId w:val="5"/>
              </w:num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4</w:t>
            </w:r>
            <w:r w:rsidRPr="00A74E34">
              <w:rPr>
                <w:rFonts w:ascii="Arial" w:hAnsi="Arial" w:cs="Arial"/>
                <w:i/>
                <w:sz w:val="20"/>
                <w:szCs w:val="20"/>
                <w:vertAlign w:val="superscript"/>
                <w:lang w:val="en-GB"/>
              </w:rPr>
              <w:t xml:space="preserve">th </w:t>
            </w:r>
            <w:r w:rsidRPr="00A74E34">
              <w:rPr>
                <w:rFonts w:ascii="Arial" w:hAnsi="Arial" w:cs="Arial"/>
                <w:sz w:val="20"/>
                <w:szCs w:val="20"/>
                <w:lang w:val="en-GB"/>
              </w:rPr>
              <w:t>byte to 3</w:t>
            </w:r>
            <w:r w:rsidRPr="00A74E34">
              <w:rPr>
                <w:rFonts w:ascii="Arial" w:hAnsi="Arial" w:cs="Arial"/>
                <w:i/>
                <w:sz w:val="20"/>
                <w:szCs w:val="20"/>
                <w:vertAlign w:val="superscript"/>
                <w:lang w:val="en-GB"/>
              </w:rPr>
              <w:t xml:space="preserve">rd </w:t>
            </w:r>
            <w:r w:rsidRPr="00A74E34">
              <w:rPr>
                <w:rFonts w:ascii="Arial" w:hAnsi="Arial" w:cs="Arial"/>
                <w:sz w:val="20"/>
                <w:szCs w:val="20"/>
                <w:lang w:val="en-GB"/>
              </w:rPr>
              <w:t>last byte will contain message to display on the LCD</w:t>
            </w:r>
          </w:p>
        </w:tc>
        <w:tc>
          <w:tcPr>
            <w:tcW w:w="1900" w:type="pct"/>
            <w:tcBorders>
              <w:top w:val="single" w:sz="3" w:space="0" w:color="000000"/>
              <w:left w:val="single" w:sz="3" w:space="0" w:color="000000"/>
              <w:bottom w:val="single" w:sz="3" w:space="0" w:color="000000"/>
              <w:right w:val="single" w:sz="3" w:space="0" w:color="000000"/>
            </w:tcBorders>
            <w:shd w:val="clear" w:color="auto" w:fill="auto"/>
            <w:vAlign w:val="center"/>
            <w:tcPrChange w:id="4529" w:author="Admin" w:date="2016-10-18T16:41:00Z">
              <w:tcPr>
                <w:tcW w:w="3082" w:type="dxa"/>
                <w:tcBorders>
                  <w:top w:val="single" w:sz="3" w:space="0" w:color="000000"/>
                  <w:left w:val="single" w:sz="3" w:space="0" w:color="000000"/>
                  <w:bottom w:val="single" w:sz="3" w:space="0" w:color="000000"/>
                  <w:right w:val="single" w:sz="3" w:space="0" w:color="000000"/>
                </w:tcBorders>
                <w:shd w:val="clear" w:color="auto" w:fill="auto"/>
                <w:vAlign w:val="center"/>
              </w:tcPr>
            </w:tcPrChange>
          </w:tcPr>
          <w:p w14:paraId="466B650B"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0x00 - 0xFF</w:t>
            </w:r>
          </w:p>
        </w:tc>
      </w:tr>
      <w:tr w:rsidR="00C261B9" w:rsidRPr="00A74E34" w14:paraId="0B778A68" w14:textId="77777777" w:rsidTr="00004FB9">
        <w:trPr>
          <w:trHeight w:val="279"/>
          <w:trPrChange w:id="4530" w:author="Admin" w:date="2016-10-18T16:41:00Z">
            <w:trPr>
              <w:trHeight w:val="279"/>
            </w:trPr>
          </w:trPrChange>
        </w:trPr>
        <w:tc>
          <w:tcPr>
            <w:tcW w:w="280" w:type="pct"/>
            <w:tcBorders>
              <w:top w:val="single" w:sz="3" w:space="0" w:color="000000"/>
              <w:left w:val="single" w:sz="3" w:space="0" w:color="000000"/>
              <w:bottom w:val="single" w:sz="3" w:space="0" w:color="000000"/>
              <w:right w:val="nil"/>
            </w:tcBorders>
            <w:shd w:val="clear" w:color="auto" w:fill="auto"/>
            <w:tcPrChange w:id="4531" w:author="Admin" w:date="2016-10-18T16:41:00Z">
              <w:tcPr>
                <w:tcW w:w="455" w:type="dxa"/>
                <w:tcBorders>
                  <w:top w:val="single" w:sz="3" w:space="0" w:color="000000"/>
                  <w:left w:val="single" w:sz="3" w:space="0" w:color="000000"/>
                  <w:bottom w:val="single" w:sz="3" w:space="0" w:color="000000"/>
                  <w:right w:val="nil"/>
                </w:tcBorders>
                <w:shd w:val="clear" w:color="auto" w:fill="auto"/>
              </w:tcPr>
            </w:tcPrChange>
          </w:tcPr>
          <w:p w14:paraId="0525B3CE"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5</w:t>
            </w:r>
            <w:r w:rsidRPr="00A74E34">
              <w:rPr>
                <w:rFonts w:ascii="Arial" w:hAnsi="Arial" w:cs="Arial"/>
                <w:i/>
                <w:sz w:val="20"/>
                <w:szCs w:val="20"/>
                <w:lang w:val="en-GB"/>
              </w:rPr>
              <w:t>th</w:t>
            </w:r>
          </w:p>
        </w:tc>
        <w:tc>
          <w:tcPr>
            <w:tcW w:w="920" w:type="pct"/>
            <w:tcBorders>
              <w:top w:val="single" w:sz="3" w:space="0" w:color="000000"/>
              <w:left w:val="nil"/>
              <w:bottom w:val="single" w:sz="3" w:space="0" w:color="000000"/>
              <w:right w:val="single" w:sz="3" w:space="0" w:color="000000"/>
            </w:tcBorders>
            <w:shd w:val="clear" w:color="auto" w:fill="auto"/>
            <w:tcPrChange w:id="4532" w:author="Admin" w:date="2016-10-18T16:41:00Z">
              <w:tcPr>
                <w:tcW w:w="1493" w:type="dxa"/>
                <w:tcBorders>
                  <w:top w:val="single" w:sz="3" w:space="0" w:color="000000"/>
                  <w:left w:val="nil"/>
                  <w:bottom w:val="single" w:sz="3" w:space="0" w:color="000000"/>
                  <w:right w:val="single" w:sz="3" w:space="0" w:color="000000"/>
                </w:tcBorders>
                <w:shd w:val="clear" w:color="auto" w:fill="auto"/>
              </w:tcPr>
            </w:tcPrChange>
          </w:tcPr>
          <w:p w14:paraId="126FA53A"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byte</w:t>
            </w:r>
          </w:p>
        </w:tc>
        <w:tc>
          <w:tcPr>
            <w:tcW w:w="1900" w:type="pct"/>
            <w:tcBorders>
              <w:top w:val="single" w:sz="3" w:space="0" w:color="000000"/>
              <w:left w:val="single" w:sz="3" w:space="0" w:color="000000"/>
              <w:bottom w:val="single" w:sz="3" w:space="0" w:color="000000"/>
              <w:right w:val="single" w:sz="3" w:space="0" w:color="000000"/>
            </w:tcBorders>
            <w:shd w:val="clear" w:color="auto" w:fill="auto"/>
            <w:tcPrChange w:id="4533" w:author="Admin" w:date="2016-10-18T16:41:00Z">
              <w:tcPr>
                <w:tcW w:w="3082" w:type="dxa"/>
                <w:tcBorders>
                  <w:top w:val="single" w:sz="3" w:space="0" w:color="000000"/>
                  <w:left w:val="single" w:sz="3" w:space="0" w:color="000000"/>
                  <w:bottom w:val="single" w:sz="3" w:space="0" w:color="000000"/>
                  <w:right w:val="single" w:sz="3" w:space="0" w:color="000000"/>
                </w:tcBorders>
                <w:shd w:val="clear" w:color="auto" w:fill="auto"/>
              </w:tcPr>
            </w:tcPrChange>
          </w:tcPr>
          <w:p w14:paraId="60226F2B"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Check Sum Value</w:t>
            </w:r>
          </w:p>
        </w:tc>
        <w:tc>
          <w:tcPr>
            <w:tcW w:w="1900" w:type="pct"/>
            <w:tcBorders>
              <w:top w:val="single" w:sz="3" w:space="0" w:color="000000"/>
              <w:left w:val="single" w:sz="3" w:space="0" w:color="000000"/>
              <w:bottom w:val="single" w:sz="3" w:space="0" w:color="000000"/>
              <w:right w:val="single" w:sz="3" w:space="0" w:color="000000"/>
            </w:tcBorders>
            <w:shd w:val="clear" w:color="auto" w:fill="auto"/>
            <w:tcPrChange w:id="4534" w:author="Admin" w:date="2016-10-18T16:41:00Z">
              <w:tcPr>
                <w:tcW w:w="3082" w:type="dxa"/>
                <w:tcBorders>
                  <w:top w:val="single" w:sz="3" w:space="0" w:color="000000"/>
                  <w:left w:val="single" w:sz="3" w:space="0" w:color="000000"/>
                  <w:bottom w:val="single" w:sz="3" w:space="0" w:color="000000"/>
                  <w:right w:val="single" w:sz="3" w:space="0" w:color="000000"/>
                </w:tcBorders>
                <w:shd w:val="clear" w:color="auto" w:fill="auto"/>
              </w:tcPr>
            </w:tcPrChange>
          </w:tcPr>
          <w:p w14:paraId="240FC14E"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Calculated using Bytes 1 to 4</w:t>
            </w:r>
          </w:p>
        </w:tc>
      </w:tr>
      <w:tr w:rsidR="00C261B9" w:rsidRPr="00A74E34" w14:paraId="4E1869AA" w14:textId="77777777" w:rsidTr="00004FB9">
        <w:trPr>
          <w:trHeight w:val="279"/>
          <w:trPrChange w:id="4535" w:author="Admin" w:date="2016-10-18T16:41:00Z">
            <w:trPr>
              <w:trHeight w:val="279"/>
            </w:trPr>
          </w:trPrChange>
        </w:trPr>
        <w:tc>
          <w:tcPr>
            <w:tcW w:w="280" w:type="pct"/>
            <w:tcBorders>
              <w:top w:val="single" w:sz="3" w:space="0" w:color="000000"/>
              <w:left w:val="single" w:sz="3" w:space="0" w:color="000000"/>
              <w:bottom w:val="single" w:sz="3" w:space="0" w:color="000000"/>
              <w:right w:val="nil"/>
            </w:tcBorders>
            <w:shd w:val="clear" w:color="auto" w:fill="auto"/>
            <w:tcPrChange w:id="4536" w:author="Admin" w:date="2016-10-18T16:41:00Z">
              <w:tcPr>
                <w:tcW w:w="455" w:type="dxa"/>
                <w:tcBorders>
                  <w:top w:val="single" w:sz="3" w:space="0" w:color="000000"/>
                  <w:left w:val="single" w:sz="3" w:space="0" w:color="000000"/>
                  <w:bottom w:val="single" w:sz="3" w:space="0" w:color="000000"/>
                  <w:right w:val="nil"/>
                </w:tcBorders>
                <w:shd w:val="clear" w:color="auto" w:fill="auto"/>
              </w:tcPr>
            </w:tcPrChange>
          </w:tcPr>
          <w:p w14:paraId="04056CAF"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6</w:t>
            </w:r>
            <w:r w:rsidRPr="00A74E34">
              <w:rPr>
                <w:rFonts w:ascii="Arial" w:hAnsi="Arial" w:cs="Arial"/>
                <w:i/>
                <w:sz w:val="20"/>
                <w:szCs w:val="20"/>
                <w:lang w:val="en-GB"/>
              </w:rPr>
              <w:t>th</w:t>
            </w:r>
          </w:p>
        </w:tc>
        <w:tc>
          <w:tcPr>
            <w:tcW w:w="920" w:type="pct"/>
            <w:tcBorders>
              <w:top w:val="single" w:sz="3" w:space="0" w:color="000000"/>
              <w:left w:val="nil"/>
              <w:bottom w:val="single" w:sz="3" w:space="0" w:color="000000"/>
              <w:right w:val="single" w:sz="3" w:space="0" w:color="000000"/>
            </w:tcBorders>
            <w:shd w:val="clear" w:color="auto" w:fill="auto"/>
            <w:tcPrChange w:id="4537" w:author="Admin" w:date="2016-10-18T16:41:00Z">
              <w:tcPr>
                <w:tcW w:w="1493" w:type="dxa"/>
                <w:tcBorders>
                  <w:top w:val="single" w:sz="3" w:space="0" w:color="000000"/>
                  <w:left w:val="nil"/>
                  <w:bottom w:val="single" w:sz="3" w:space="0" w:color="000000"/>
                  <w:right w:val="single" w:sz="3" w:space="0" w:color="000000"/>
                </w:tcBorders>
                <w:shd w:val="clear" w:color="auto" w:fill="auto"/>
              </w:tcPr>
            </w:tcPrChange>
          </w:tcPr>
          <w:p w14:paraId="5F273231"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byte</w:t>
            </w:r>
          </w:p>
        </w:tc>
        <w:tc>
          <w:tcPr>
            <w:tcW w:w="1900" w:type="pct"/>
            <w:tcBorders>
              <w:top w:val="single" w:sz="3" w:space="0" w:color="000000"/>
              <w:left w:val="single" w:sz="3" w:space="0" w:color="000000"/>
              <w:bottom w:val="single" w:sz="3" w:space="0" w:color="000000"/>
              <w:right w:val="single" w:sz="3" w:space="0" w:color="000000"/>
            </w:tcBorders>
            <w:shd w:val="clear" w:color="auto" w:fill="auto"/>
            <w:tcPrChange w:id="4538" w:author="Admin" w:date="2016-10-18T16:41:00Z">
              <w:tcPr>
                <w:tcW w:w="3082" w:type="dxa"/>
                <w:tcBorders>
                  <w:top w:val="single" w:sz="3" w:space="0" w:color="000000"/>
                  <w:left w:val="single" w:sz="3" w:space="0" w:color="000000"/>
                  <w:bottom w:val="single" w:sz="3" w:space="0" w:color="000000"/>
                  <w:right w:val="single" w:sz="3" w:space="0" w:color="000000"/>
                </w:tcBorders>
                <w:shd w:val="clear" w:color="auto" w:fill="auto"/>
              </w:tcPr>
            </w:tcPrChange>
          </w:tcPr>
          <w:p w14:paraId="7DBD599D"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End Byte</w:t>
            </w:r>
          </w:p>
        </w:tc>
        <w:tc>
          <w:tcPr>
            <w:tcW w:w="1900" w:type="pct"/>
            <w:tcBorders>
              <w:top w:val="single" w:sz="3" w:space="0" w:color="000000"/>
              <w:left w:val="single" w:sz="3" w:space="0" w:color="000000"/>
              <w:bottom w:val="single" w:sz="3" w:space="0" w:color="000000"/>
              <w:right w:val="single" w:sz="3" w:space="0" w:color="000000"/>
            </w:tcBorders>
            <w:shd w:val="clear" w:color="auto" w:fill="auto"/>
            <w:tcPrChange w:id="4539" w:author="Admin" w:date="2016-10-18T16:41:00Z">
              <w:tcPr>
                <w:tcW w:w="3082" w:type="dxa"/>
                <w:tcBorders>
                  <w:top w:val="single" w:sz="3" w:space="0" w:color="000000"/>
                  <w:left w:val="single" w:sz="3" w:space="0" w:color="000000"/>
                  <w:bottom w:val="single" w:sz="3" w:space="0" w:color="000000"/>
                  <w:right w:val="single" w:sz="3" w:space="0" w:color="000000"/>
                </w:tcBorders>
                <w:shd w:val="clear" w:color="auto" w:fill="auto"/>
              </w:tcPr>
            </w:tcPrChange>
          </w:tcPr>
          <w:p w14:paraId="6423D7BD" w14:textId="77777777" w:rsidR="00C261B9" w:rsidRPr="00A74E34" w:rsidRDefault="007D0309" w:rsidP="00004FB9">
            <w:pPr>
              <w:spacing w:before="40" w:after="40" w:line="240" w:lineRule="auto"/>
              <w:ind w:left="288" w:right="288" w:firstLine="0"/>
              <w:rPr>
                <w:rFonts w:ascii="Arial" w:hAnsi="Arial" w:cs="Arial"/>
                <w:sz w:val="20"/>
                <w:szCs w:val="20"/>
                <w:lang w:val="en-GB"/>
              </w:rPr>
            </w:pPr>
            <w:r w:rsidRPr="00A74E34">
              <w:rPr>
                <w:rFonts w:ascii="Arial" w:hAnsi="Arial" w:cs="Arial"/>
                <w:sz w:val="20"/>
                <w:szCs w:val="20"/>
                <w:lang w:val="en-GB"/>
              </w:rPr>
              <w:t>0xF1</w:t>
            </w:r>
          </w:p>
        </w:tc>
      </w:tr>
    </w:tbl>
    <w:p w14:paraId="199A9034" w14:textId="77777777" w:rsidR="00F703CE" w:rsidRPr="00385ECB" w:rsidRDefault="00F703CE" w:rsidP="00754AB6">
      <w:pPr>
        <w:spacing w:after="0" w:line="360" w:lineRule="auto"/>
        <w:ind w:left="0" w:firstLine="0"/>
        <w:rPr>
          <w:ins w:id="4540" w:author="Admin" w:date="2016-10-18T16:27:00Z"/>
          <w:rFonts w:ascii="Arial" w:hAnsi="Arial" w:cs="Arial"/>
          <w:sz w:val="24"/>
          <w:szCs w:val="24"/>
          <w:lang w:val="en-GB"/>
        </w:rPr>
        <w:pPrChange w:id="4541" w:author="Admin" w:date="2016-10-18T16:11:00Z">
          <w:pPr>
            <w:spacing w:after="228" w:line="262" w:lineRule="auto"/>
            <w:ind w:right="97"/>
            <w:jc w:val="center"/>
          </w:pPr>
        </w:pPrChange>
      </w:pPr>
    </w:p>
    <w:p w14:paraId="599ACE84" w14:textId="77777777" w:rsidR="005142B7" w:rsidRPr="00385ECB" w:rsidRDefault="007D0309" w:rsidP="005142B7">
      <w:pPr>
        <w:pStyle w:val="Caption"/>
        <w:rPr>
          <w:ins w:id="4542" w:author="Admin" w:date="2016-10-18T16:27:00Z"/>
          <w:sz w:val="24"/>
          <w:szCs w:val="24"/>
          <w:lang w:val="en-GB"/>
        </w:rPr>
        <w:pPrChange w:id="4543" w:author="Admin" w:date="2016-11-01T19:53:00Z">
          <w:pPr>
            <w:spacing w:after="228" w:line="262" w:lineRule="auto"/>
            <w:ind w:right="97"/>
            <w:jc w:val="center"/>
          </w:pPr>
        </w:pPrChange>
      </w:pPr>
      <w:del w:id="4544" w:author="Admin" w:date="2016-11-01T19:53:00Z">
        <w:r w:rsidRPr="00385ECB" w:rsidDel="005142B7">
          <w:rPr>
            <w:sz w:val="24"/>
            <w:szCs w:val="24"/>
            <w:lang w:val="en-GB"/>
            <w:rPrChange w:id="4545" w:author="Admin" w:date="2016-10-18T16:05:00Z">
              <w:rPr>
                <w:lang w:val="en-GB"/>
              </w:rPr>
            </w:rPrChange>
          </w:rPr>
          <w:delText>Table 6.1: API used to communicate from master to slave.</w:delText>
        </w:r>
      </w:del>
      <w:ins w:id="4546" w:author="Admin" w:date="2016-11-01T19:53:00Z">
        <w:r w:rsidR="005142B7" w:rsidRPr="00385ECB">
          <w:rPr>
            <w:lang w:val="en-GB"/>
          </w:rPr>
          <w:t>Table 6.1: API used to communicate from master to slave.</w:t>
        </w:r>
      </w:ins>
    </w:p>
    <w:p w14:paraId="22F17D90" w14:textId="77777777" w:rsidR="00F703CE" w:rsidRPr="00385ECB" w:rsidRDefault="00F703CE" w:rsidP="00754AB6">
      <w:pPr>
        <w:spacing w:after="0" w:line="360" w:lineRule="auto"/>
        <w:ind w:left="0" w:firstLine="0"/>
        <w:rPr>
          <w:rFonts w:ascii="Arial" w:hAnsi="Arial" w:cs="Arial"/>
          <w:sz w:val="24"/>
          <w:szCs w:val="24"/>
          <w:lang w:val="en-GB"/>
          <w:rPrChange w:id="4547" w:author="Admin" w:date="2016-10-18T16:05:00Z">
            <w:rPr>
              <w:lang w:val="en-GB"/>
            </w:rPr>
          </w:rPrChange>
        </w:rPr>
        <w:pPrChange w:id="4548" w:author="Admin" w:date="2016-10-18T16:11:00Z">
          <w:pPr>
            <w:spacing w:after="228" w:line="262" w:lineRule="auto"/>
            <w:ind w:right="97"/>
            <w:jc w:val="center"/>
          </w:pPr>
        </w:pPrChange>
      </w:pPr>
    </w:p>
    <w:tbl>
      <w:tblPr>
        <w:tblW w:w="5000" w:type="pct"/>
        <w:tblCellMar>
          <w:top w:w="20" w:type="dxa"/>
          <w:left w:w="0" w:type="dxa"/>
          <w:right w:w="32" w:type="dxa"/>
        </w:tblCellMar>
        <w:tblLook w:val="04A0" w:firstRow="1" w:lastRow="0" w:firstColumn="1" w:lastColumn="0" w:noHBand="0" w:noVBand="1"/>
        <w:tblPrChange w:id="4549" w:author="Admin" w:date="2016-10-18T16:41:00Z">
          <w:tblPr>
            <w:tblW w:w="8111" w:type="dxa"/>
            <w:tblInd w:w="763" w:type="dxa"/>
            <w:tblCellMar>
              <w:top w:w="20" w:type="dxa"/>
              <w:left w:w="0" w:type="dxa"/>
              <w:right w:w="32" w:type="dxa"/>
            </w:tblCellMar>
            <w:tblLook w:val="04A0" w:firstRow="1" w:lastRow="0" w:firstColumn="1" w:lastColumn="0" w:noHBand="0" w:noVBand="1"/>
          </w:tblPr>
        </w:tblPrChange>
      </w:tblPr>
      <w:tblGrid>
        <w:gridCol w:w="942"/>
        <w:gridCol w:w="1646"/>
        <w:gridCol w:w="3543"/>
        <w:gridCol w:w="3543"/>
        <w:tblGridChange w:id="4550">
          <w:tblGrid>
            <w:gridCol w:w="763"/>
            <w:gridCol w:w="179"/>
            <w:gridCol w:w="1646"/>
            <w:gridCol w:w="122"/>
            <w:gridCol w:w="3082"/>
            <w:gridCol w:w="339"/>
            <w:gridCol w:w="2743"/>
            <w:gridCol w:w="800"/>
          </w:tblGrid>
        </w:tblGridChange>
      </w:tblGrid>
      <w:tr w:rsidR="00C261B9" w:rsidRPr="00004FB9" w14:paraId="0D7F53D8" w14:textId="77777777" w:rsidTr="00004FB9">
        <w:trPr>
          <w:trHeight w:val="279"/>
          <w:tblHeader/>
          <w:trPrChange w:id="4551" w:author="Admin" w:date="2016-10-18T16:41:00Z">
            <w:trPr>
              <w:gridBefore w:val="1"/>
              <w:gridAfter w:val="0"/>
              <w:trHeight w:val="279"/>
            </w:trPr>
          </w:trPrChange>
        </w:trPr>
        <w:tc>
          <w:tcPr>
            <w:tcW w:w="5000" w:type="pct"/>
            <w:gridSpan w:val="4"/>
            <w:tcBorders>
              <w:top w:val="single" w:sz="3" w:space="0" w:color="000000"/>
              <w:left w:val="single" w:sz="3" w:space="0" w:color="000000"/>
              <w:bottom w:val="single" w:sz="3" w:space="0" w:color="000000"/>
              <w:right w:val="single" w:sz="3" w:space="0" w:color="000000"/>
            </w:tcBorders>
            <w:shd w:val="clear" w:color="auto" w:fill="auto"/>
            <w:tcPrChange w:id="4552" w:author="Admin" w:date="2016-10-18T16:41:00Z">
              <w:tcPr>
                <w:tcW w:w="8111" w:type="dxa"/>
                <w:gridSpan w:val="6"/>
                <w:tcBorders>
                  <w:top w:val="single" w:sz="3" w:space="0" w:color="000000"/>
                  <w:left w:val="single" w:sz="3" w:space="0" w:color="000000"/>
                  <w:bottom w:val="single" w:sz="3" w:space="0" w:color="000000"/>
                  <w:right w:val="single" w:sz="3" w:space="0" w:color="000000"/>
                </w:tcBorders>
                <w:shd w:val="clear" w:color="auto" w:fill="auto"/>
              </w:tcPr>
            </w:tcPrChange>
          </w:tcPr>
          <w:p w14:paraId="256ACE76"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b/>
                <w:sz w:val="20"/>
                <w:szCs w:val="20"/>
                <w:lang w:val="en-GB"/>
              </w:rPr>
              <w:t>Slave to Master API (in Hexadecimal)</w:t>
            </w:r>
          </w:p>
        </w:tc>
      </w:tr>
      <w:tr w:rsidR="00C261B9" w:rsidRPr="00004FB9" w14:paraId="4C7176F6" w14:textId="77777777" w:rsidTr="00004FB9">
        <w:trPr>
          <w:trHeight w:val="279"/>
          <w:tblHeader/>
          <w:trPrChange w:id="4553" w:author="Admin" w:date="2016-10-18T16:41:00Z">
            <w:trPr>
              <w:gridBefore w:val="1"/>
              <w:gridAfter w:val="0"/>
              <w:trHeight w:val="279"/>
            </w:trPr>
          </w:trPrChange>
        </w:trPr>
        <w:tc>
          <w:tcPr>
            <w:tcW w:w="1200" w:type="pct"/>
            <w:gridSpan w:val="2"/>
            <w:tcBorders>
              <w:top w:val="single" w:sz="3" w:space="0" w:color="000000"/>
              <w:left w:val="single" w:sz="3" w:space="0" w:color="000000"/>
              <w:bottom w:val="single" w:sz="3" w:space="0" w:color="000000"/>
              <w:right w:val="single" w:sz="3" w:space="0" w:color="000000"/>
            </w:tcBorders>
            <w:shd w:val="clear" w:color="auto" w:fill="auto"/>
            <w:tcPrChange w:id="4554" w:author="Admin" w:date="2016-10-18T16:41:00Z">
              <w:tcPr>
                <w:tcW w:w="1948" w:type="dxa"/>
                <w:gridSpan w:val="3"/>
                <w:tcBorders>
                  <w:top w:val="single" w:sz="3" w:space="0" w:color="000000"/>
                  <w:left w:val="single" w:sz="3" w:space="0" w:color="000000"/>
                  <w:bottom w:val="single" w:sz="3" w:space="0" w:color="000000"/>
                  <w:right w:val="single" w:sz="3" w:space="0" w:color="000000"/>
                </w:tcBorders>
                <w:shd w:val="clear" w:color="auto" w:fill="auto"/>
              </w:tcPr>
            </w:tcPrChange>
          </w:tcPr>
          <w:p w14:paraId="68C04A2D"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b/>
                <w:sz w:val="20"/>
                <w:szCs w:val="20"/>
                <w:lang w:val="en-GB"/>
              </w:rPr>
              <w:t>Byte Number</w:t>
            </w:r>
          </w:p>
        </w:tc>
        <w:tc>
          <w:tcPr>
            <w:tcW w:w="1900" w:type="pct"/>
            <w:tcBorders>
              <w:top w:val="single" w:sz="3" w:space="0" w:color="000000"/>
              <w:left w:val="single" w:sz="3" w:space="0" w:color="000000"/>
              <w:bottom w:val="single" w:sz="3" w:space="0" w:color="000000"/>
              <w:right w:val="single" w:sz="3" w:space="0" w:color="000000"/>
            </w:tcBorders>
            <w:shd w:val="clear" w:color="auto" w:fill="auto"/>
            <w:tcPrChange w:id="4555" w:author="Admin" w:date="2016-10-18T16:41:00Z">
              <w:tcPr>
                <w:tcW w:w="3082" w:type="dxa"/>
                <w:tcBorders>
                  <w:top w:val="single" w:sz="3" w:space="0" w:color="000000"/>
                  <w:left w:val="single" w:sz="3" w:space="0" w:color="000000"/>
                  <w:bottom w:val="single" w:sz="3" w:space="0" w:color="000000"/>
                  <w:right w:val="single" w:sz="3" w:space="0" w:color="000000"/>
                </w:tcBorders>
                <w:shd w:val="clear" w:color="auto" w:fill="auto"/>
              </w:tcPr>
            </w:tcPrChange>
          </w:tcPr>
          <w:p w14:paraId="33EA8FD8"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b/>
                <w:sz w:val="20"/>
                <w:szCs w:val="20"/>
                <w:lang w:val="en-GB"/>
              </w:rPr>
              <w:t>Name/Description</w:t>
            </w:r>
          </w:p>
        </w:tc>
        <w:tc>
          <w:tcPr>
            <w:tcW w:w="1900" w:type="pct"/>
            <w:tcBorders>
              <w:top w:val="single" w:sz="3" w:space="0" w:color="000000"/>
              <w:left w:val="single" w:sz="3" w:space="0" w:color="000000"/>
              <w:bottom w:val="single" w:sz="3" w:space="0" w:color="000000"/>
              <w:right w:val="single" w:sz="3" w:space="0" w:color="000000"/>
            </w:tcBorders>
            <w:shd w:val="clear" w:color="auto" w:fill="auto"/>
            <w:tcPrChange w:id="4556" w:author="Admin" w:date="2016-10-18T16:41:00Z">
              <w:tcPr>
                <w:tcW w:w="3082" w:type="dxa"/>
                <w:gridSpan w:val="2"/>
                <w:tcBorders>
                  <w:top w:val="single" w:sz="3" w:space="0" w:color="000000"/>
                  <w:left w:val="single" w:sz="3" w:space="0" w:color="000000"/>
                  <w:bottom w:val="single" w:sz="3" w:space="0" w:color="000000"/>
                  <w:right w:val="single" w:sz="3" w:space="0" w:color="000000"/>
                </w:tcBorders>
                <w:shd w:val="clear" w:color="auto" w:fill="auto"/>
              </w:tcPr>
            </w:tcPrChange>
          </w:tcPr>
          <w:p w14:paraId="489D0FBC"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b/>
                <w:sz w:val="20"/>
                <w:szCs w:val="20"/>
                <w:lang w:val="en-GB"/>
              </w:rPr>
              <w:t>Values</w:t>
            </w:r>
          </w:p>
        </w:tc>
      </w:tr>
      <w:tr w:rsidR="00C261B9" w:rsidRPr="00004FB9" w14:paraId="7C933A1E" w14:textId="77777777" w:rsidTr="00004FB9">
        <w:trPr>
          <w:trHeight w:val="279"/>
        </w:trPr>
        <w:tc>
          <w:tcPr>
            <w:tcW w:w="280" w:type="pct"/>
            <w:tcBorders>
              <w:top w:val="single" w:sz="3" w:space="0" w:color="000000"/>
              <w:left w:val="single" w:sz="3" w:space="0" w:color="000000"/>
              <w:bottom w:val="single" w:sz="3" w:space="0" w:color="000000"/>
              <w:right w:val="nil"/>
            </w:tcBorders>
            <w:shd w:val="clear" w:color="auto" w:fill="auto"/>
          </w:tcPr>
          <w:p w14:paraId="37EDA923"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1</w:t>
            </w:r>
            <w:r w:rsidRPr="00004FB9">
              <w:rPr>
                <w:rFonts w:ascii="Arial" w:hAnsi="Arial" w:cs="Arial"/>
                <w:i/>
                <w:sz w:val="20"/>
                <w:szCs w:val="20"/>
                <w:lang w:val="en-GB"/>
              </w:rPr>
              <w:t>st</w:t>
            </w:r>
          </w:p>
        </w:tc>
        <w:tc>
          <w:tcPr>
            <w:tcW w:w="920" w:type="pct"/>
            <w:tcBorders>
              <w:top w:val="single" w:sz="3" w:space="0" w:color="000000"/>
              <w:left w:val="nil"/>
              <w:bottom w:val="single" w:sz="3" w:space="0" w:color="000000"/>
              <w:right w:val="single" w:sz="3" w:space="0" w:color="000000"/>
            </w:tcBorders>
            <w:shd w:val="clear" w:color="auto" w:fill="auto"/>
          </w:tcPr>
          <w:p w14:paraId="337E8187"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byte</w:t>
            </w:r>
          </w:p>
        </w:tc>
        <w:tc>
          <w:tcPr>
            <w:tcW w:w="1900" w:type="pct"/>
            <w:tcBorders>
              <w:top w:val="single" w:sz="3" w:space="0" w:color="000000"/>
              <w:left w:val="single" w:sz="3" w:space="0" w:color="000000"/>
              <w:bottom w:val="single" w:sz="3" w:space="0" w:color="000000"/>
              <w:right w:val="single" w:sz="3" w:space="0" w:color="000000"/>
            </w:tcBorders>
            <w:shd w:val="clear" w:color="auto" w:fill="auto"/>
          </w:tcPr>
          <w:p w14:paraId="173BDB68"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Start Byte</w:t>
            </w:r>
          </w:p>
        </w:tc>
        <w:tc>
          <w:tcPr>
            <w:tcW w:w="1900" w:type="pct"/>
            <w:tcBorders>
              <w:top w:val="single" w:sz="3" w:space="0" w:color="000000"/>
              <w:left w:val="single" w:sz="3" w:space="0" w:color="000000"/>
              <w:bottom w:val="single" w:sz="3" w:space="0" w:color="000000"/>
              <w:right w:val="single" w:sz="3" w:space="0" w:color="000000"/>
            </w:tcBorders>
            <w:shd w:val="clear" w:color="auto" w:fill="auto"/>
          </w:tcPr>
          <w:p w14:paraId="6E5CE392"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0xD1</w:t>
            </w:r>
          </w:p>
        </w:tc>
      </w:tr>
      <w:tr w:rsidR="00C261B9" w:rsidRPr="00004FB9" w14:paraId="780E4595" w14:textId="77777777" w:rsidTr="00004FB9">
        <w:trPr>
          <w:trHeight w:val="550"/>
        </w:trPr>
        <w:tc>
          <w:tcPr>
            <w:tcW w:w="280" w:type="pct"/>
            <w:tcBorders>
              <w:top w:val="single" w:sz="3" w:space="0" w:color="000000"/>
              <w:left w:val="single" w:sz="3" w:space="0" w:color="000000"/>
              <w:bottom w:val="single" w:sz="3" w:space="0" w:color="000000"/>
              <w:right w:val="nil"/>
            </w:tcBorders>
            <w:shd w:val="clear" w:color="auto" w:fill="auto"/>
            <w:vAlign w:val="center"/>
          </w:tcPr>
          <w:p w14:paraId="37298843"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2</w:t>
            </w:r>
            <w:r w:rsidRPr="00004FB9">
              <w:rPr>
                <w:rFonts w:ascii="Arial" w:hAnsi="Arial" w:cs="Arial"/>
                <w:i/>
                <w:sz w:val="20"/>
                <w:szCs w:val="20"/>
                <w:lang w:val="en-GB"/>
              </w:rPr>
              <w:t>nd</w:t>
            </w:r>
          </w:p>
        </w:tc>
        <w:tc>
          <w:tcPr>
            <w:tcW w:w="920" w:type="pct"/>
            <w:tcBorders>
              <w:top w:val="single" w:sz="3" w:space="0" w:color="000000"/>
              <w:left w:val="nil"/>
              <w:bottom w:val="single" w:sz="3" w:space="0" w:color="000000"/>
              <w:right w:val="single" w:sz="3" w:space="0" w:color="000000"/>
            </w:tcBorders>
            <w:shd w:val="clear" w:color="auto" w:fill="auto"/>
            <w:vAlign w:val="center"/>
          </w:tcPr>
          <w:p w14:paraId="4F5D3374"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byte</w:t>
            </w:r>
          </w:p>
        </w:tc>
        <w:tc>
          <w:tcPr>
            <w:tcW w:w="1900" w:type="pct"/>
            <w:tcBorders>
              <w:top w:val="single" w:sz="3" w:space="0" w:color="000000"/>
              <w:left w:val="single" w:sz="3" w:space="0" w:color="000000"/>
              <w:bottom w:val="single" w:sz="3" w:space="0" w:color="000000"/>
              <w:right w:val="single" w:sz="3" w:space="0" w:color="000000"/>
            </w:tcBorders>
            <w:shd w:val="clear" w:color="auto" w:fill="auto"/>
          </w:tcPr>
          <w:p w14:paraId="458BBD0F"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Address Byte, of device sending message</w:t>
            </w:r>
          </w:p>
        </w:tc>
        <w:tc>
          <w:tcPr>
            <w:tcW w:w="1900" w:type="pct"/>
            <w:tcBorders>
              <w:top w:val="single" w:sz="3" w:space="0" w:color="000000"/>
              <w:left w:val="single" w:sz="3" w:space="0" w:color="000000"/>
              <w:bottom w:val="single" w:sz="3" w:space="0" w:color="000000"/>
              <w:right w:val="single" w:sz="3" w:space="0" w:color="000000"/>
            </w:tcBorders>
            <w:shd w:val="clear" w:color="auto" w:fill="auto"/>
            <w:vAlign w:val="center"/>
          </w:tcPr>
          <w:p w14:paraId="1CE0D313"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0x00 - 0xFF</w:t>
            </w:r>
          </w:p>
        </w:tc>
      </w:tr>
      <w:tr w:rsidR="00C261B9" w:rsidRPr="00004FB9" w14:paraId="2DC11FF1" w14:textId="77777777" w:rsidTr="00004FB9">
        <w:trPr>
          <w:trHeight w:val="1557"/>
        </w:trPr>
        <w:tc>
          <w:tcPr>
            <w:tcW w:w="280" w:type="pct"/>
            <w:tcBorders>
              <w:top w:val="single" w:sz="3" w:space="0" w:color="000000"/>
              <w:left w:val="single" w:sz="3" w:space="0" w:color="000000"/>
              <w:bottom w:val="single" w:sz="3" w:space="0" w:color="000000"/>
              <w:right w:val="nil"/>
            </w:tcBorders>
            <w:shd w:val="clear" w:color="auto" w:fill="auto"/>
            <w:vAlign w:val="center"/>
          </w:tcPr>
          <w:p w14:paraId="5690627C"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3</w:t>
            </w:r>
            <w:r w:rsidRPr="00004FB9">
              <w:rPr>
                <w:rFonts w:ascii="Arial" w:hAnsi="Arial" w:cs="Arial"/>
                <w:i/>
                <w:sz w:val="20"/>
                <w:szCs w:val="20"/>
                <w:lang w:val="en-GB"/>
              </w:rPr>
              <w:t>rd</w:t>
            </w:r>
          </w:p>
        </w:tc>
        <w:tc>
          <w:tcPr>
            <w:tcW w:w="920" w:type="pct"/>
            <w:tcBorders>
              <w:top w:val="single" w:sz="3" w:space="0" w:color="000000"/>
              <w:left w:val="nil"/>
              <w:bottom w:val="single" w:sz="3" w:space="0" w:color="000000"/>
              <w:right w:val="single" w:sz="3" w:space="0" w:color="000000"/>
            </w:tcBorders>
            <w:shd w:val="clear" w:color="auto" w:fill="auto"/>
            <w:vAlign w:val="center"/>
          </w:tcPr>
          <w:p w14:paraId="7C1F0489"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byte</w:t>
            </w:r>
          </w:p>
        </w:tc>
        <w:tc>
          <w:tcPr>
            <w:tcW w:w="1900" w:type="pct"/>
            <w:tcBorders>
              <w:top w:val="single" w:sz="3" w:space="0" w:color="000000"/>
              <w:left w:val="single" w:sz="3" w:space="0" w:color="000000"/>
              <w:bottom w:val="single" w:sz="3" w:space="0" w:color="000000"/>
              <w:right w:val="single" w:sz="3" w:space="0" w:color="000000"/>
            </w:tcBorders>
            <w:shd w:val="clear" w:color="auto" w:fill="auto"/>
          </w:tcPr>
          <w:p w14:paraId="4CFE05A3"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Report Byte:</w:t>
            </w:r>
          </w:p>
          <w:p w14:paraId="482B2072" w14:textId="77777777" w:rsidR="00C261B9" w:rsidRPr="00004FB9" w:rsidRDefault="007D0309" w:rsidP="00004FB9">
            <w:pPr>
              <w:numPr>
                <w:ilvl w:val="0"/>
                <w:numId w:val="6"/>
              </w:num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Jam in Delivery mechanism</w:t>
            </w:r>
          </w:p>
          <w:p w14:paraId="39889446" w14:textId="77777777" w:rsidR="00C261B9" w:rsidRPr="00004FB9" w:rsidRDefault="007D0309" w:rsidP="00004FB9">
            <w:pPr>
              <w:numPr>
                <w:ilvl w:val="0"/>
                <w:numId w:val="6"/>
              </w:num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Empty rail</w:t>
            </w:r>
          </w:p>
          <w:p w14:paraId="47AD199F" w14:textId="77777777" w:rsidR="00C261B9" w:rsidRPr="00004FB9" w:rsidRDefault="007D0309" w:rsidP="00004FB9">
            <w:pPr>
              <w:numPr>
                <w:ilvl w:val="0"/>
                <w:numId w:val="6"/>
              </w:num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Low stock in rail</w:t>
            </w:r>
          </w:p>
          <w:p w14:paraId="56BCBA95" w14:textId="77777777" w:rsidR="00C261B9" w:rsidRPr="00004FB9" w:rsidRDefault="007D0309" w:rsidP="00004FB9">
            <w:pPr>
              <w:numPr>
                <w:ilvl w:val="0"/>
                <w:numId w:val="6"/>
              </w:num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Successful dispensary</w:t>
            </w:r>
          </w:p>
        </w:tc>
        <w:tc>
          <w:tcPr>
            <w:tcW w:w="1900" w:type="pct"/>
            <w:tcBorders>
              <w:top w:val="single" w:sz="3" w:space="0" w:color="000000"/>
              <w:left w:val="single" w:sz="3" w:space="0" w:color="000000"/>
              <w:bottom w:val="single" w:sz="3" w:space="0" w:color="000000"/>
              <w:right w:val="single" w:sz="3" w:space="0" w:color="000000"/>
            </w:tcBorders>
            <w:shd w:val="clear" w:color="auto" w:fill="auto"/>
          </w:tcPr>
          <w:p w14:paraId="214ECD75"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Specific Values:</w:t>
            </w:r>
          </w:p>
          <w:p w14:paraId="672CC77C"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1. 0xC1 2. 0xC2 3. 0xC4</w:t>
            </w:r>
          </w:p>
          <w:p w14:paraId="3BEDD2EA"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4. 0xC8</w:t>
            </w:r>
          </w:p>
        </w:tc>
      </w:tr>
      <w:tr w:rsidR="00C261B9" w:rsidRPr="00004FB9" w14:paraId="39145301" w14:textId="77777777" w:rsidTr="00004FB9">
        <w:trPr>
          <w:trHeight w:val="279"/>
        </w:trPr>
        <w:tc>
          <w:tcPr>
            <w:tcW w:w="280" w:type="pct"/>
            <w:tcBorders>
              <w:top w:val="single" w:sz="3" w:space="0" w:color="000000"/>
              <w:left w:val="single" w:sz="3" w:space="0" w:color="000000"/>
              <w:bottom w:val="single" w:sz="3" w:space="0" w:color="000000"/>
              <w:right w:val="nil"/>
            </w:tcBorders>
            <w:shd w:val="clear" w:color="auto" w:fill="auto"/>
          </w:tcPr>
          <w:p w14:paraId="64F33E95"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4</w:t>
            </w:r>
            <w:r w:rsidRPr="00004FB9">
              <w:rPr>
                <w:rFonts w:ascii="Arial" w:hAnsi="Arial" w:cs="Arial"/>
                <w:i/>
                <w:sz w:val="20"/>
                <w:szCs w:val="20"/>
                <w:lang w:val="en-GB"/>
              </w:rPr>
              <w:t>th</w:t>
            </w:r>
          </w:p>
        </w:tc>
        <w:tc>
          <w:tcPr>
            <w:tcW w:w="920" w:type="pct"/>
            <w:tcBorders>
              <w:top w:val="single" w:sz="3" w:space="0" w:color="000000"/>
              <w:left w:val="nil"/>
              <w:bottom w:val="single" w:sz="3" w:space="0" w:color="000000"/>
              <w:right w:val="single" w:sz="3" w:space="0" w:color="000000"/>
            </w:tcBorders>
            <w:shd w:val="clear" w:color="auto" w:fill="auto"/>
          </w:tcPr>
          <w:p w14:paraId="62B4D8C2"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byte</w:t>
            </w:r>
          </w:p>
        </w:tc>
        <w:tc>
          <w:tcPr>
            <w:tcW w:w="1900" w:type="pct"/>
            <w:tcBorders>
              <w:top w:val="single" w:sz="3" w:space="0" w:color="000000"/>
              <w:left w:val="single" w:sz="3" w:space="0" w:color="000000"/>
              <w:bottom w:val="single" w:sz="3" w:space="0" w:color="000000"/>
              <w:right w:val="single" w:sz="3" w:space="0" w:color="000000"/>
            </w:tcBorders>
            <w:shd w:val="clear" w:color="auto" w:fill="auto"/>
          </w:tcPr>
          <w:p w14:paraId="4EEC6344"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Constant value</w:t>
            </w:r>
          </w:p>
        </w:tc>
        <w:tc>
          <w:tcPr>
            <w:tcW w:w="1900" w:type="pct"/>
            <w:tcBorders>
              <w:top w:val="single" w:sz="3" w:space="0" w:color="000000"/>
              <w:left w:val="single" w:sz="3" w:space="0" w:color="000000"/>
              <w:bottom w:val="single" w:sz="3" w:space="0" w:color="000000"/>
              <w:right w:val="single" w:sz="3" w:space="0" w:color="000000"/>
            </w:tcBorders>
            <w:shd w:val="clear" w:color="auto" w:fill="auto"/>
          </w:tcPr>
          <w:p w14:paraId="5DA90AE8"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0x01</w:t>
            </w:r>
          </w:p>
        </w:tc>
      </w:tr>
      <w:tr w:rsidR="00C261B9" w:rsidRPr="00004FB9" w14:paraId="4CEDF220" w14:textId="77777777" w:rsidTr="00004FB9">
        <w:trPr>
          <w:trHeight w:val="279"/>
        </w:trPr>
        <w:tc>
          <w:tcPr>
            <w:tcW w:w="280" w:type="pct"/>
            <w:tcBorders>
              <w:top w:val="single" w:sz="3" w:space="0" w:color="000000"/>
              <w:left w:val="single" w:sz="3" w:space="0" w:color="000000"/>
              <w:bottom w:val="single" w:sz="3" w:space="0" w:color="000000"/>
              <w:right w:val="nil"/>
            </w:tcBorders>
            <w:shd w:val="clear" w:color="auto" w:fill="auto"/>
          </w:tcPr>
          <w:p w14:paraId="5BC11658"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5</w:t>
            </w:r>
            <w:r w:rsidRPr="00004FB9">
              <w:rPr>
                <w:rFonts w:ascii="Arial" w:hAnsi="Arial" w:cs="Arial"/>
                <w:i/>
                <w:sz w:val="20"/>
                <w:szCs w:val="20"/>
                <w:lang w:val="en-GB"/>
              </w:rPr>
              <w:t>th</w:t>
            </w:r>
          </w:p>
        </w:tc>
        <w:tc>
          <w:tcPr>
            <w:tcW w:w="920" w:type="pct"/>
            <w:tcBorders>
              <w:top w:val="single" w:sz="3" w:space="0" w:color="000000"/>
              <w:left w:val="nil"/>
              <w:bottom w:val="single" w:sz="3" w:space="0" w:color="000000"/>
              <w:right w:val="single" w:sz="3" w:space="0" w:color="000000"/>
            </w:tcBorders>
            <w:shd w:val="clear" w:color="auto" w:fill="auto"/>
          </w:tcPr>
          <w:p w14:paraId="198304AA"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byte</w:t>
            </w:r>
          </w:p>
        </w:tc>
        <w:tc>
          <w:tcPr>
            <w:tcW w:w="1900" w:type="pct"/>
            <w:tcBorders>
              <w:top w:val="single" w:sz="3" w:space="0" w:color="000000"/>
              <w:left w:val="single" w:sz="3" w:space="0" w:color="000000"/>
              <w:bottom w:val="single" w:sz="3" w:space="0" w:color="000000"/>
              <w:right w:val="single" w:sz="3" w:space="0" w:color="000000"/>
            </w:tcBorders>
            <w:shd w:val="clear" w:color="auto" w:fill="auto"/>
          </w:tcPr>
          <w:p w14:paraId="5256A74D"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Check Sum Value</w:t>
            </w:r>
          </w:p>
        </w:tc>
        <w:tc>
          <w:tcPr>
            <w:tcW w:w="1900" w:type="pct"/>
            <w:tcBorders>
              <w:top w:val="single" w:sz="3" w:space="0" w:color="000000"/>
              <w:left w:val="single" w:sz="3" w:space="0" w:color="000000"/>
              <w:bottom w:val="single" w:sz="3" w:space="0" w:color="000000"/>
              <w:right w:val="single" w:sz="3" w:space="0" w:color="000000"/>
            </w:tcBorders>
            <w:shd w:val="clear" w:color="auto" w:fill="auto"/>
          </w:tcPr>
          <w:p w14:paraId="615D21FE"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Calculated using Bytes 1 to 4</w:t>
            </w:r>
          </w:p>
        </w:tc>
      </w:tr>
      <w:tr w:rsidR="00C261B9" w:rsidRPr="00004FB9" w14:paraId="50C2A240" w14:textId="77777777" w:rsidTr="00004FB9">
        <w:trPr>
          <w:trHeight w:val="279"/>
        </w:trPr>
        <w:tc>
          <w:tcPr>
            <w:tcW w:w="280" w:type="pct"/>
            <w:tcBorders>
              <w:top w:val="single" w:sz="3" w:space="0" w:color="000000"/>
              <w:left w:val="single" w:sz="3" w:space="0" w:color="000000"/>
              <w:bottom w:val="single" w:sz="3" w:space="0" w:color="000000"/>
              <w:right w:val="nil"/>
            </w:tcBorders>
            <w:shd w:val="clear" w:color="auto" w:fill="auto"/>
          </w:tcPr>
          <w:p w14:paraId="5F6EA232"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6</w:t>
            </w:r>
            <w:r w:rsidRPr="00004FB9">
              <w:rPr>
                <w:rFonts w:ascii="Arial" w:hAnsi="Arial" w:cs="Arial"/>
                <w:i/>
                <w:sz w:val="20"/>
                <w:szCs w:val="20"/>
                <w:lang w:val="en-GB"/>
              </w:rPr>
              <w:t>th</w:t>
            </w:r>
          </w:p>
        </w:tc>
        <w:tc>
          <w:tcPr>
            <w:tcW w:w="920" w:type="pct"/>
            <w:tcBorders>
              <w:top w:val="single" w:sz="3" w:space="0" w:color="000000"/>
              <w:left w:val="nil"/>
              <w:bottom w:val="single" w:sz="3" w:space="0" w:color="000000"/>
              <w:right w:val="single" w:sz="3" w:space="0" w:color="000000"/>
            </w:tcBorders>
            <w:shd w:val="clear" w:color="auto" w:fill="auto"/>
          </w:tcPr>
          <w:p w14:paraId="32513992"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byte</w:t>
            </w:r>
          </w:p>
        </w:tc>
        <w:tc>
          <w:tcPr>
            <w:tcW w:w="1900" w:type="pct"/>
            <w:tcBorders>
              <w:top w:val="single" w:sz="3" w:space="0" w:color="000000"/>
              <w:left w:val="single" w:sz="3" w:space="0" w:color="000000"/>
              <w:bottom w:val="single" w:sz="3" w:space="0" w:color="000000"/>
              <w:right w:val="single" w:sz="3" w:space="0" w:color="000000"/>
            </w:tcBorders>
            <w:shd w:val="clear" w:color="auto" w:fill="auto"/>
          </w:tcPr>
          <w:p w14:paraId="711A74F8"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End Byte</w:t>
            </w:r>
          </w:p>
        </w:tc>
        <w:tc>
          <w:tcPr>
            <w:tcW w:w="1900" w:type="pct"/>
            <w:tcBorders>
              <w:top w:val="single" w:sz="3" w:space="0" w:color="000000"/>
              <w:left w:val="single" w:sz="3" w:space="0" w:color="000000"/>
              <w:bottom w:val="single" w:sz="3" w:space="0" w:color="000000"/>
              <w:right w:val="single" w:sz="3" w:space="0" w:color="000000"/>
            </w:tcBorders>
            <w:shd w:val="clear" w:color="auto" w:fill="auto"/>
          </w:tcPr>
          <w:p w14:paraId="1F06539E" w14:textId="77777777" w:rsidR="00C261B9" w:rsidRPr="00004FB9" w:rsidRDefault="007D0309" w:rsidP="00004FB9">
            <w:pPr>
              <w:spacing w:before="40" w:after="40" w:line="240" w:lineRule="auto"/>
              <w:ind w:left="288" w:right="288" w:firstLine="0"/>
              <w:rPr>
                <w:rFonts w:ascii="Arial" w:hAnsi="Arial" w:cs="Arial"/>
                <w:sz w:val="20"/>
                <w:szCs w:val="20"/>
                <w:lang w:val="en-GB"/>
              </w:rPr>
            </w:pPr>
            <w:r w:rsidRPr="00004FB9">
              <w:rPr>
                <w:rFonts w:ascii="Arial" w:hAnsi="Arial" w:cs="Arial"/>
                <w:sz w:val="20"/>
                <w:szCs w:val="20"/>
                <w:lang w:val="en-GB"/>
              </w:rPr>
              <w:t>0xE1</w:t>
            </w:r>
          </w:p>
        </w:tc>
      </w:tr>
    </w:tbl>
    <w:p w14:paraId="55D74086" w14:textId="77777777" w:rsidR="00F703CE" w:rsidRPr="00385ECB" w:rsidRDefault="00F703CE" w:rsidP="00754AB6">
      <w:pPr>
        <w:spacing w:after="0" w:line="360" w:lineRule="auto"/>
        <w:ind w:left="0" w:firstLine="0"/>
        <w:rPr>
          <w:ins w:id="4557" w:author="Admin" w:date="2016-10-18T16:27:00Z"/>
          <w:rFonts w:ascii="Arial" w:hAnsi="Arial" w:cs="Arial"/>
          <w:sz w:val="24"/>
          <w:szCs w:val="24"/>
          <w:lang w:val="en-GB"/>
        </w:rPr>
        <w:pPrChange w:id="4558" w:author="Admin" w:date="2016-10-18T16:11:00Z">
          <w:pPr>
            <w:spacing w:after="426" w:line="262" w:lineRule="auto"/>
            <w:ind w:right="97"/>
            <w:jc w:val="center"/>
          </w:pPr>
        </w:pPrChange>
      </w:pPr>
    </w:p>
    <w:p w14:paraId="3DD33543" w14:textId="77777777" w:rsidR="005142B7" w:rsidRPr="00385ECB" w:rsidRDefault="007D0309" w:rsidP="005142B7">
      <w:pPr>
        <w:pStyle w:val="Caption"/>
        <w:rPr>
          <w:ins w:id="4559" w:author="Admin" w:date="2016-10-18T16:27:00Z"/>
          <w:sz w:val="24"/>
          <w:szCs w:val="24"/>
          <w:lang w:val="en-GB"/>
        </w:rPr>
        <w:pPrChange w:id="4560" w:author="Admin" w:date="2016-11-01T19:53:00Z">
          <w:pPr>
            <w:spacing w:after="426" w:line="262" w:lineRule="auto"/>
            <w:ind w:right="97"/>
            <w:jc w:val="center"/>
          </w:pPr>
        </w:pPrChange>
      </w:pPr>
      <w:del w:id="4561" w:author="Admin" w:date="2016-11-01T19:53:00Z">
        <w:r w:rsidRPr="00385ECB" w:rsidDel="005142B7">
          <w:rPr>
            <w:sz w:val="24"/>
            <w:szCs w:val="24"/>
            <w:lang w:val="en-GB"/>
            <w:rPrChange w:id="4562" w:author="Admin" w:date="2016-10-18T16:05:00Z">
              <w:rPr>
                <w:lang w:val="en-GB"/>
              </w:rPr>
            </w:rPrChange>
          </w:rPr>
          <w:delText>Table 6.2: API used to communicate from slave to master.</w:delText>
        </w:r>
      </w:del>
      <w:ins w:id="4563" w:author="Admin" w:date="2016-11-01T19:53:00Z">
        <w:r w:rsidR="005142B7" w:rsidRPr="00385ECB">
          <w:rPr>
            <w:lang w:val="en-GB"/>
          </w:rPr>
          <w:t>Table 6.2: API used to communicate from slave to master.</w:t>
        </w:r>
      </w:ins>
    </w:p>
    <w:p w14:paraId="6AAF2A59" w14:textId="77777777" w:rsidR="00F703CE" w:rsidRPr="00385ECB" w:rsidRDefault="00F703CE" w:rsidP="00754AB6">
      <w:pPr>
        <w:spacing w:after="0" w:line="360" w:lineRule="auto"/>
        <w:ind w:left="0" w:firstLine="0"/>
        <w:rPr>
          <w:rFonts w:ascii="Arial" w:hAnsi="Arial" w:cs="Arial"/>
          <w:sz w:val="24"/>
          <w:szCs w:val="24"/>
          <w:lang w:val="en-GB"/>
          <w:rPrChange w:id="4564" w:author="Admin" w:date="2016-10-18T16:05:00Z">
            <w:rPr>
              <w:lang w:val="en-GB"/>
            </w:rPr>
          </w:rPrChange>
        </w:rPr>
        <w:pPrChange w:id="4565" w:author="Admin" w:date="2016-10-18T16:11:00Z">
          <w:pPr>
            <w:spacing w:after="426" w:line="262" w:lineRule="auto"/>
            <w:ind w:right="97"/>
            <w:jc w:val="center"/>
          </w:pPr>
        </w:pPrChange>
      </w:pPr>
    </w:p>
    <w:p w14:paraId="5CF87E75" w14:textId="77777777" w:rsidR="00C261B9" w:rsidRDefault="007D0309" w:rsidP="00754AB6">
      <w:pPr>
        <w:spacing w:after="0" w:line="360" w:lineRule="auto"/>
        <w:ind w:left="0" w:firstLine="0"/>
        <w:rPr>
          <w:rFonts w:ascii="Arial" w:hAnsi="Arial" w:cs="Arial"/>
          <w:sz w:val="24"/>
          <w:szCs w:val="24"/>
          <w:lang w:val="en-GB"/>
        </w:rPr>
        <w:pPrChange w:id="4566" w:author="Admin" w:date="2016-10-18T16:11:00Z">
          <w:pPr>
            <w:spacing w:after="636"/>
            <w:ind w:left="1"/>
          </w:pPr>
        </w:pPrChange>
      </w:pPr>
      <w:r w:rsidRPr="00385ECB">
        <w:rPr>
          <w:rFonts w:ascii="Arial" w:hAnsi="Arial" w:cs="Arial"/>
          <w:sz w:val="24"/>
          <w:szCs w:val="24"/>
          <w:lang w:val="en-GB"/>
          <w:rPrChange w:id="4567" w:author="Admin" w:date="2016-10-18T16:05:00Z">
            <w:rPr>
              <w:lang w:val="en-GB"/>
            </w:rPr>
          </w:rPrChange>
        </w:rPr>
        <w:t>The API was defined in such a way that it would be difficult for a corrupt message to be processed</w:t>
      </w:r>
      <w:r w:rsidR="00004FB9">
        <w:rPr>
          <w:rFonts w:ascii="Arial" w:hAnsi="Arial" w:cs="Arial"/>
          <w:sz w:val="24"/>
          <w:szCs w:val="24"/>
          <w:lang w:val="en-GB"/>
        </w:rPr>
        <w:t>,</w:t>
      </w:r>
      <w:r w:rsidRPr="00385ECB">
        <w:rPr>
          <w:rFonts w:ascii="Arial" w:hAnsi="Arial" w:cs="Arial"/>
          <w:sz w:val="24"/>
          <w:szCs w:val="24"/>
          <w:lang w:val="en-GB"/>
          <w:rPrChange w:id="4568" w:author="Admin" w:date="2016-10-18T16:05:00Z">
            <w:rPr>
              <w:lang w:val="en-GB"/>
            </w:rPr>
          </w:rPrChange>
        </w:rPr>
        <w:t xml:space="preserve"> ensuring only valid messages were used. This is </w:t>
      </w:r>
      <w:del w:id="4569" w:author="Admin" w:date="2016-10-18T16:54:00Z">
        <w:r w:rsidRPr="00385ECB" w:rsidDel="00686EE4">
          <w:rPr>
            <w:rFonts w:ascii="Arial" w:hAnsi="Arial" w:cs="Arial"/>
            <w:sz w:val="24"/>
            <w:szCs w:val="24"/>
            <w:lang w:val="en-GB"/>
            <w:rPrChange w:id="4570" w:author="Admin" w:date="2016-10-18T16:05:00Z">
              <w:rPr>
                <w:lang w:val="en-GB"/>
              </w:rPr>
            </w:rPrChange>
          </w:rPr>
          <w:delText>inplace</w:delText>
        </w:r>
      </w:del>
      <w:ins w:id="4571" w:author="Admin" w:date="2016-10-18T16:54:00Z">
        <w:r w:rsidR="00686EE4" w:rsidRPr="00385ECB">
          <w:rPr>
            <w:rFonts w:ascii="Arial" w:hAnsi="Arial" w:cs="Arial"/>
            <w:sz w:val="24"/>
            <w:szCs w:val="24"/>
            <w:lang w:val="en-GB"/>
          </w:rPr>
          <w:t>in place</w:t>
        </w:r>
      </w:ins>
      <w:r w:rsidRPr="00385ECB">
        <w:rPr>
          <w:rFonts w:ascii="Arial" w:hAnsi="Arial" w:cs="Arial"/>
          <w:sz w:val="24"/>
          <w:szCs w:val="24"/>
          <w:lang w:val="en-GB"/>
          <w:rPrChange w:id="4572" w:author="Admin" w:date="2016-10-18T16:05:00Z">
            <w:rPr>
              <w:lang w:val="en-GB"/>
            </w:rPr>
          </w:rPrChange>
        </w:rPr>
        <w:t xml:space="preserve"> </w:t>
      </w:r>
      <w:del w:id="4573" w:author="Admin" w:date="2016-10-18T16:54:00Z">
        <w:r w:rsidRPr="00385ECB" w:rsidDel="00686EE4">
          <w:rPr>
            <w:rFonts w:ascii="Arial" w:hAnsi="Arial" w:cs="Arial"/>
            <w:sz w:val="24"/>
            <w:szCs w:val="24"/>
            <w:lang w:val="en-GB"/>
            <w:rPrChange w:id="4574" w:author="Admin" w:date="2016-10-18T16:05:00Z">
              <w:rPr>
                <w:lang w:val="en-GB"/>
              </w:rPr>
            </w:rPrChange>
          </w:rPr>
          <w:delText>ontop</w:delText>
        </w:r>
      </w:del>
      <w:r w:rsidR="00295194">
        <w:rPr>
          <w:rFonts w:ascii="Arial" w:hAnsi="Arial" w:cs="Arial"/>
          <w:sz w:val="24"/>
          <w:szCs w:val="24"/>
          <w:lang w:val="en-GB"/>
        </w:rPr>
        <w:t>in addition</w:t>
      </w:r>
      <w:r w:rsidR="00004FB9">
        <w:rPr>
          <w:rFonts w:ascii="Arial" w:hAnsi="Arial" w:cs="Arial"/>
          <w:sz w:val="24"/>
          <w:szCs w:val="24"/>
          <w:lang w:val="en-GB"/>
        </w:rPr>
        <w:t xml:space="preserve"> to</w:t>
      </w:r>
      <w:r w:rsidRPr="00385ECB">
        <w:rPr>
          <w:rFonts w:ascii="Arial" w:hAnsi="Arial" w:cs="Arial"/>
          <w:sz w:val="24"/>
          <w:szCs w:val="24"/>
          <w:lang w:val="en-GB"/>
          <w:rPrChange w:id="4575" w:author="Admin" w:date="2016-10-18T16:05:00Z">
            <w:rPr>
              <w:lang w:val="en-GB"/>
            </w:rPr>
          </w:rPrChange>
        </w:rPr>
        <w:t xml:space="preserve"> the differential buffer as an added layer of security for the communications. Table 6.1 and Table 6.2 can be used to replicate the protocol for any device intended to join the communication line.</w:t>
      </w:r>
    </w:p>
    <w:p w14:paraId="44183E72" w14:textId="77777777" w:rsidR="00004FB9" w:rsidRDefault="00004FB9" w:rsidP="00004FB9">
      <w:pPr>
        <w:spacing w:after="0" w:line="360" w:lineRule="auto"/>
        <w:ind w:left="0" w:firstLine="0"/>
        <w:rPr>
          <w:rFonts w:ascii="Arial" w:hAnsi="Arial" w:cs="Arial"/>
          <w:sz w:val="24"/>
          <w:szCs w:val="24"/>
          <w:lang w:val="en-GB"/>
        </w:rPr>
      </w:pPr>
    </w:p>
    <w:p w14:paraId="7120837D" w14:textId="77777777" w:rsidR="00004FB9" w:rsidRPr="00385ECB" w:rsidRDefault="00004FB9" w:rsidP="00004FB9">
      <w:pPr>
        <w:spacing w:after="0" w:line="360" w:lineRule="auto"/>
        <w:ind w:left="0" w:firstLine="0"/>
        <w:rPr>
          <w:ins w:id="4576" w:author="Admin" w:date="2016-10-18T16:27:00Z"/>
          <w:rFonts w:ascii="Arial" w:hAnsi="Arial" w:cs="Arial"/>
          <w:sz w:val="24"/>
          <w:szCs w:val="24"/>
          <w:lang w:val="en-GB"/>
        </w:rPr>
      </w:pPr>
    </w:p>
    <w:p w14:paraId="076137B8" w14:textId="77777777" w:rsidR="00F703CE" w:rsidRPr="00385ECB" w:rsidRDefault="00F703CE" w:rsidP="00754AB6">
      <w:pPr>
        <w:spacing w:after="0" w:line="360" w:lineRule="auto"/>
        <w:ind w:left="0" w:firstLine="0"/>
        <w:rPr>
          <w:rFonts w:ascii="Arial" w:hAnsi="Arial" w:cs="Arial"/>
          <w:sz w:val="24"/>
          <w:szCs w:val="24"/>
          <w:lang w:val="en-GB"/>
          <w:rPrChange w:id="4577" w:author="Admin" w:date="2016-10-18T16:05:00Z">
            <w:rPr>
              <w:lang w:val="en-GB"/>
            </w:rPr>
          </w:rPrChange>
        </w:rPr>
        <w:pPrChange w:id="4578" w:author="Admin" w:date="2016-10-18T16:11:00Z">
          <w:pPr>
            <w:spacing w:after="636"/>
            <w:ind w:left="1"/>
          </w:pPr>
        </w:pPrChange>
      </w:pPr>
    </w:p>
    <w:p w14:paraId="37A33123" w14:textId="77777777" w:rsidR="00C261B9" w:rsidRPr="00385ECB" w:rsidRDefault="007D0309" w:rsidP="00B800E6">
      <w:pPr>
        <w:pStyle w:val="Heading3"/>
        <w:tabs>
          <w:tab w:val="clear" w:pos="977"/>
          <w:tab w:val="left" w:pos="990"/>
        </w:tabs>
        <w:rPr>
          <w:ins w:id="4579" w:author="Admin" w:date="2016-10-18T16:28:00Z"/>
        </w:rPr>
        <w:pPrChange w:id="4580" w:author="Admin" w:date="2016-10-18T16:42:00Z">
          <w:pPr>
            <w:spacing w:after="636"/>
            <w:ind w:left="1"/>
          </w:pPr>
        </w:pPrChange>
      </w:pPr>
      <w:bookmarkStart w:id="4581" w:name="_Toc44077"/>
      <w:del w:id="4582" w:author="Admin" w:date="2016-10-18T16:28:00Z">
        <w:r w:rsidRPr="00385ECB" w:rsidDel="00F703CE">
          <w:rPr>
            <w:rPrChange w:id="4583" w:author="Admin" w:date="2016-10-18T16:05:00Z">
              <w:rPr>
                <w:rFonts w:ascii="Calibri" w:eastAsia="Calibri" w:hAnsi="Calibri" w:cs="Calibri"/>
                <w:b/>
                <w:lang w:val="en-GB"/>
              </w:rPr>
            </w:rPrChange>
          </w:rPr>
          <w:tab/>
        </w:r>
      </w:del>
      <w:r w:rsidRPr="00385ECB">
        <w:t>6.7.3</w:t>
      </w:r>
      <w:r w:rsidRPr="00385ECB">
        <w:tab/>
        <w:t>Web design</w:t>
      </w:r>
      <w:bookmarkEnd w:id="4581"/>
    </w:p>
    <w:p w14:paraId="0AA0D466" w14:textId="77777777" w:rsidR="00F703CE" w:rsidRPr="00385ECB" w:rsidRDefault="00F703CE" w:rsidP="001C1ABF">
      <w:pPr>
        <w:rPr>
          <w:lang w:val="en-GB"/>
        </w:rPr>
      </w:pPr>
    </w:p>
    <w:p w14:paraId="570107DF" w14:textId="77777777" w:rsidR="00C261B9" w:rsidRPr="00385ECB" w:rsidRDefault="007D0309" w:rsidP="00754AB6">
      <w:pPr>
        <w:spacing w:after="0" w:line="360" w:lineRule="auto"/>
        <w:ind w:left="0" w:firstLine="0"/>
        <w:rPr>
          <w:ins w:id="4584" w:author="Admin" w:date="2016-10-18T16:28:00Z"/>
          <w:rFonts w:ascii="Arial" w:hAnsi="Arial" w:cs="Arial"/>
          <w:sz w:val="24"/>
          <w:szCs w:val="24"/>
          <w:lang w:val="en-GB"/>
        </w:rPr>
        <w:pPrChange w:id="4585" w:author="Admin" w:date="2016-10-18T16:11:00Z">
          <w:pPr>
            <w:ind w:left="1"/>
          </w:pPr>
        </w:pPrChange>
      </w:pPr>
      <w:r w:rsidRPr="00385ECB">
        <w:rPr>
          <w:rFonts w:ascii="Arial" w:hAnsi="Arial" w:cs="Arial"/>
          <w:sz w:val="24"/>
          <w:szCs w:val="24"/>
          <w:lang w:val="en-GB"/>
          <w:rPrChange w:id="4586" w:author="Admin" w:date="2016-10-18T16:05:00Z">
            <w:rPr>
              <w:lang w:val="en-GB"/>
            </w:rPr>
          </w:rPrChange>
        </w:rPr>
        <w:t>The website was designed using Sublime Text Editor with</w:t>
      </w:r>
      <w:r w:rsidR="00004FB9">
        <w:rPr>
          <w:rFonts w:ascii="Arial" w:hAnsi="Arial" w:cs="Arial"/>
          <w:sz w:val="24"/>
          <w:szCs w:val="24"/>
          <w:lang w:val="en-GB"/>
        </w:rPr>
        <w:t xml:space="preserve"> the</w:t>
      </w:r>
      <w:r w:rsidRPr="00385ECB">
        <w:rPr>
          <w:rFonts w:ascii="Arial" w:hAnsi="Arial" w:cs="Arial"/>
          <w:sz w:val="24"/>
          <w:szCs w:val="24"/>
          <w:lang w:val="en-GB"/>
          <w:rPrChange w:id="4587" w:author="Admin" w:date="2016-10-18T16:05:00Z">
            <w:rPr>
              <w:lang w:val="en-GB"/>
            </w:rPr>
          </w:rPrChange>
        </w:rPr>
        <w:t xml:space="preserve"> framework</w:t>
      </w:r>
      <w:r w:rsidR="00004FB9">
        <w:rPr>
          <w:rFonts w:ascii="Arial" w:hAnsi="Arial" w:cs="Arial"/>
          <w:sz w:val="24"/>
          <w:szCs w:val="24"/>
          <w:lang w:val="en-GB"/>
        </w:rPr>
        <w:t xml:space="preserve">, as detailed in </w:t>
      </w:r>
      <w:r w:rsidRPr="00385ECB">
        <w:rPr>
          <w:rFonts w:ascii="Arial" w:hAnsi="Arial" w:cs="Arial"/>
          <w:sz w:val="24"/>
          <w:szCs w:val="24"/>
          <w:lang w:val="en-GB"/>
          <w:rPrChange w:id="4588" w:author="Admin" w:date="2016-10-18T16:05:00Z">
            <w:rPr>
              <w:lang w:val="en-GB"/>
            </w:rPr>
          </w:rPrChange>
        </w:rPr>
        <w:t xml:space="preserve"> subsection 2.4, being the LAMP server. The majority of the content was designed with static HTML</w:t>
      </w:r>
      <w:r w:rsidR="00004FB9">
        <w:rPr>
          <w:rFonts w:ascii="Arial" w:hAnsi="Arial" w:cs="Arial"/>
          <w:sz w:val="24"/>
          <w:szCs w:val="24"/>
          <w:lang w:val="en-GB"/>
        </w:rPr>
        <w:t>,</w:t>
      </w:r>
      <w:r w:rsidRPr="00385ECB">
        <w:rPr>
          <w:rFonts w:ascii="Arial" w:hAnsi="Arial" w:cs="Arial"/>
          <w:sz w:val="24"/>
          <w:szCs w:val="24"/>
          <w:lang w:val="en-GB"/>
          <w:rPrChange w:id="4589" w:author="Admin" w:date="2016-10-18T16:05:00Z">
            <w:rPr>
              <w:lang w:val="en-GB"/>
            </w:rPr>
          </w:rPrChange>
        </w:rPr>
        <w:t xml:space="preserve"> with some PHP content embedded in the HTML. The overall design was </w:t>
      </w:r>
      <w:r w:rsidR="00295194">
        <w:rPr>
          <w:rFonts w:ascii="Arial" w:hAnsi="Arial" w:cs="Arial"/>
          <w:sz w:val="24"/>
          <w:szCs w:val="24"/>
          <w:lang w:val="en-GB"/>
        </w:rPr>
        <w:t>produced</w:t>
      </w:r>
      <w:r w:rsidRPr="00385ECB">
        <w:rPr>
          <w:rFonts w:ascii="Arial" w:hAnsi="Arial" w:cs="Arial"/>
          <w:sz w:val="24"/>
          <w:szCs w:val="24"/>
          <w:lang w:val="en-GB"/>
          <w:rPrChange w:id="4590" w:author="Admin" w:date="2016-10-18T16:05:00Z">
            <w:rPr>
              <w:lang w:val="en-GB"/>
            </w:rPr>
          </w:rPrChange>
        </w:rPr>
        <w:t xml:space="preserve"> to be user friendly and </w:t>
      </w:r>
      <w:r w:rsidR="00295194">
        <w:rPr>
          <w:rFonts w:ascii="Arial" w:hAnsi="Arial" w:cs="Arial"/>
          <w:sz w:val="24"/>
          <w:szCs w:val="24"/>
          <w:lang w:val="en-GB"/>
        </w:rPr>
        <w:t>functional</w:t>
      </w:r>
      <w:r w:rsidRPr="00385ECB">
        <w:rPr>
          <w:rFonts w:ascii="Arial" w:hAnsi="Arial" w:cs="Arial"/>
          <w:sz w:val="24"/>
          <w:szCs w:val="24"/>
          <w:lang w:val="en-GB"/>
          <w:rPrChange w:id="4591" w:author="Admin" w:date="2016-10-18T16:05:00Z">
            <w:rPr>
              <w:lang w:val="en-GB"/>
            </w:rPr>
          </w:rPrChange>
        </w:rPr>
        <w:t xml:space="preserve"> on most displays and browsers.</w:t>
      </w:r>
    </w:p>
    <w:p w14:paraId="5D97E667" w14:textId="77777777" w:rsidR="00F703CE" w:rsidRPr="00385ECB" w:rsidRDefault="00F703CE" w:rsidP="00754AB6">
      <w:pPr>
        <w:spacing w:after="0" w:line="360" w:lineRule="auto"/>
        <w:ind w:left="0" w:firstLine="0"/>
        <w:rPr>
          <w:rFonts w:ascii="Arial" w:hAnsi="Arial" w:cs="Arial"/>
          <w:sz w:val="24"/>
          <w:szCs w:val="24"/>
          <w:lang w:val="en-GB"/>
          <w:rPrChange w:id="4592" w:author="Admin" w:date="2016-10-18T16:05:00Z">
            <w:rPr>
              <w:lang w:val="en-GB"/>
            </w:rPr>
          </w:rPrChange>
        </w:rPr>
        <w:pPrChange w:id="4593" w:author="Admin" w:date="2016-10-18T16:11:00Z">
          <w:pPr>
            <w:ind w:left="1"/>
          </w:pPr>
        </w:pPrChange>
      </w:pPr>
    </w:p>
    <w:p w14:paraId="276EE8F1" w14:textId="77777777" w:rsidR="00C261B9" w:rsidRPr="00385ECB" w:rsidRDefault="007D0309" w:rsidP="00754AB6">
      <w:pPr>
        <w:spacing w:after="0" w:line="360" w:lineRule="auto"/>
        <w:ind w:left="0" w:firstLine="0"/>
        <w:rPr>
          <w:ins w:id="4594" w:author="Admin" w:date="2016-10-18T16:28:00Z"/>
          <w:rFonts w:ascii="Arial" w:hAnsi="Arial" w:cs="Arial"/>
          <w:sz w:val="24"/>
          <w:szCs w:val="24"/>
          <w:lang w:val="en-GB"/>
        </w:rPr>
        <w:pPrChange w:id="4595" w:author="Admin" w:date="2016-10-18T16:11:00Z">
          <w:pPr>
            <w:ind w:left="1"/>
          </w:pPr>
        </w:pPrChange>
      </w:pPr>
      <w:r w:rsidRPr="00385ECB">
        <w:rPr>
          <w:rFonts w:ascii="Arial" w:hAnsi="Arial" w:cs="Arial"/>
          <w:sz w:val="24"/>
          <w:szCs w:val="24"/>
          <w:lang w:val="en-GB"/>
          <w:rPrChange w:id="4596" w:author="Admin" w:date="2016-10-18T16:05:00Z">
            <w:rPr>
              <w:lang w:val="en-GB"/>
            </w:rPr>
          </w:rPrChange>
        </w:rPr>
        <w:t>An image of the component store page can be seen at Appendix E.1</w:t>
      </w:r>
      <w:r w:rsidR="00004FB9">
        <w:rPr>
          <w:rFonts w:ascii="Arial" w:hAnsi="Arial" w:cs="Arial"/>
          <w:sz w:val="24"/>
          <w:szCs w:val="24"/>
          <w:lang w:val="en-GB"/>
        </w:rPr>
        <w:t>:</w:t>
      </w:r>
      <w:r w:rsidRPr="00385ECB">
        <w:rPr>
          <w:rFonts w:ascii="Arial" w:hAnsi="Arial" w:cs="Arial"/>
          <w:sz w:val="24"/>
          <w:szCs w:val="24"/>
          <w:lang w:val="en-GB"/>
          <w:rPrChange w:id="4597" w:author="Admin" w:date="2016-10-18T16:05:00Z">
            <w:rPr>
              <w:lang w:val="en-GB"/>
            </w:rPr>
          </w:rPrChange>
        </w:rPr>
        <w:t xml:space="preserve"> Components Store Page and a picture of the contacts page can be seen at Appendix E.2</w:t>
      </w:r>
      <w:r w:rsidR="00004FB9">
        <w:rPr>
          <w:rFonts w:ascii="Arial" w:hAnsi="Arial" w:cs="Arial"/>
          <w:sz w:val="24"/>
          <w:szCs w:val="24"/>
          <w:lang w:val="en-GB"/>
        </w:rPr>
        <w:t>:</w:t>
      </w:r>
      <w:r w:rsidRPr="00385ECB">
        <w:rPr>
          <w:rFonts w:ascii="Arial" w:hAnsi="Arial" w:cs="Arial"/>
          <w:sz w:val="24"/>
          <w:szCs w:val="24"/>
          <w:lang w:val="en-GB"/>
          <w:rPrChange w:id="4598" w:author="Admin" w:date="2016-10-18T16:05:00Z">
            <w:rPr>
              <w:lang w:val="en-GB"/>
            </w:rPr>
          </w:rPrChange>
        </w:rPr>
        <w:t xml:space="preserve"> Contacts Page.</w:t>
      </w:r>
    </w:p>
    <w:p w14:paraId="64EB3220" w14:textId="77777777" w:rsidR="00F703CE" w:rsidRPr="00385ECB" w:rsidRDefault="00F703CE" w:rsidP="00754AB6">
      <w:pPr>
        <w:spacing w:after="0" w:line="360" w:lineRule="auto"/>
        <w:ind w:left="0" w:firstLine="0"/>
        <w:rPr>
          <w:rFonts w:ascii="Arial" w:hAnsi="Arial" w:cs="Arial"/>
          <w:sz w:val="24"/>
          <w:szCs w:val="24"/>
          <w:lang w:val="en-GB"/>
          <w:rPrChange w:id="4599" w:author="Admin" w:date="2016-10-18T16:05:00Z">
            <w:rPr>
              <w:lang w:val="en-GB"/>
            </w:rPr>
          </w:rPrChange>
        </w:rPr>
        <w:pPrChange w:id="4600" w:author="Admin" w:date="2016-10-18T16:11:00Z">
          <w:pPr>
            <w:ind w:left="1"/>
          </w:pPr>
        </w:pPrChange>
      </w:pPr>
    </w:p>
    <w:p w14:paraId="2DEEE7E4" w14:textId="77777777" w:rsidR="00C261B9" w:rsidRDefault="007D0309" w:rsidP="00754AB6">
      <w:pPr>
        <w:spacing w:after="0" w:line="360" w:lineRule="auto"/>
        <w:ind w:left="0" w:firstLine="0"/>
        <w:rPr>
          <w:rFonts w:ascii="Arial" w:hAnsi="Arial" w:cs="Arial"/>
          <w:sz w:val="24"/>
          <w:szCs w:val="24"/>
          <w:lang w:val="en-GB"/>
        </w:rPr>
        <w:pPrChange w:id="4601" w:author="Admin" w:date="2016-10-18T16:11:00Z">
          <w:pPr>
            <w:ind w:left="1"/>
          </w:pPr>
        </w:pPrChange>
      </w:pPr>
      <w:r w:rsidRPr="00385ECB">
        <w:rPr>
          <w:rFonts w:ascii="Arial" w:hAnsi="Arial" w:cs="Arial"/>
          <w:sz w:val="24"/>
          <w:szCs w:val="24"/>
          <w:lang w:val="en-GB"/>
          <w:rPrChange w:id="4602" w:author="Admin" w:date="2016-10-18T16:05:00Z">
            <w:rPr>
              <w:lang w:val="en-GB"/>
            </w:rPr>
          </w:rPrChange>
        </w:rPr>
        <w:t>The website heading and</w:t>
      </w:r>
      <w:del w:id="4603" w:author="Admin" w:date="2016-10-18T16:54:00Z">
        <w:r w:rsidRPr="00385ECB" w:rsidDel="00686EE4">
          <w:rPr>
            <w:rFonts w:ascii="Arial" w:hAnsi="Arial" w:cs="Arial"/>
            <w:sz w:val="24"/>
            <w:szCs w:val="24"/>
            <w:lang w:val="en-GB"/>
            <w:rPrChange w:id="4604" w:author="Admin" w:date="2016-10-18T16:05:00Z">
              <w:rPr>
                <w:lang w:val="en-GB"/>
              </w:rPr>
            </w:rPrChange>
          </w:rPr>
          <w:delText xml:space="preserve"> and</w:delText>
        </w:r>
      </w:del>
      <w:r w:rsidRPr="00385ECB">
        <w:rPr>
          <w:rFonts w:ascii="Arial" w:hAnsi="Arial" w:cs="Arial"/>
          <w:sz w:val="24"/>
          <w:szCs w:val="24"/>
          <w:lang w:val="en-GB"/>
          <w:rPrChange w:id="4605" w:author="Admin" w:date="2016-10-18T16:05:00Z">
            <w:rPr>
              <w:lang w:val="en-GB"/>
            </w:rPr>
          </w:rPrChange>
        </w:rPr>
        <w:t xml:space="preserve"> cover layout were designed</w:t>
      </w:r>
      <w:r w:rsidR="00295194">
        <w:rPr>
          <w:rFonts w:ascii="Arial" w:hAnsi="Arial" w:cs="Arial"/>
          <w:sz w:val="24"/>
          <w:szCs w:val="24"/>
          <w:lang w:val="en-GB"/>
        </w:rPr>
        <w:t xml:space="preserve"> first</w:t>
      </w:r>
      <w:r w:rsidRPr="00385ECB">
        <w:rPr>
          <w:rFonts w:ascii="Arial" w:hAnsi="Arial" w:cs="Arial"/>
          <w:sz w:val="24"/>
          <w:szCs w:val="24"/>
          <w:lang w:val="en-GB"/>
          <w:rPrChange w:id="4606" w:author="Admin" w:date="2016-10-18T16:05:00Z">
            <w:rPr>
              <w:lang w:val="en-GB"/>
            </w:rPr>
          </w:rPrChange>
        </w:rPr>
        <w:t xml:space="preserve">. An image of basic components and the UCT logo were edited together to </w:t>
      </w:r>
      <w:r w:rsidR="00004FB9">
        <w:rPr>
          <w:rFonts w:ascii="Arial" w:hAnsi="Arial" w:cs="Arial"/>
          <w:sz w:val="24"/>
          <w:szCs w:val="24"/>
          <w:lang w:val="en-GB"/>
        </w:rPr>
        <w:t>create</w:t>
      </w:r>
      <w:r w:rsidRPr="00385ECB">
        <w:rPr>
          <w:rFonts w:ascii="Arial" w:hAnsi="Arial" w:cs="Arial"/>
          <w:sz w:val="24"/>
          <w:szCs w:val="24"/>
          <w:lang w:val="en-GB"/>
          <w:rPrChange w:id="4607" w:author="Admin" w:date="2016-10-18T16:05:00Z">
            <w:rPr>
              <w:lang w:val="en-GB"/>
            </w:rPr>
          </w:rPrChange>
        </w:rPr>
        <w:t xml:space="preserve"> a cover photo for the website and </w:t>
      </w:r>
      <w:r w:rsidR="00295194">
        <w:rPr>
          <w:rFonts w:ascii="Arial" w:hAnsi="Arial" w:cs="Arial"/>
          <w:sz w:val="24"/>
          <w:szCs w:val="24"/>
          <w:lang w:val="en-GB"/>
        </w:rPr>
        <w:t xml:space="preserve">to </w:t>
      </w:r>
      <w:r w:rsidRPr="00385ECB">
        <w:rPr>
          <w:rFonts w:ascii="Arial" w:hAnsi="Arial" w:cs="Arial"/>
          <w:sz w:val="24"/>
          <w:szCs w:val="24"/>
          <w:lang w:val="en-GB"/>
          <w:rPrChange w:id="4608" w:author="Admin" w:date="2016-10-18T16:05:00Z">
            <w:rPr>
              <w:lang w:val="en-GB"/>
            </w:rPr>
          </w:rPrChange>
        </w:rPr>
        <w:t xml:space="preserve">represent the topic of the website. A menu bar was placed underneath this cover </w:t>
      </w:r>
      <w:r w:rsidR="00295194">
        <w:rPr>
          <w:rFonts w:ascii="Arial" w:hAnsi="Arial" w:cs="Arial"/>
          <w:sz w:val="24"/>
          <w:szCs w:val="24"/>
          <w:lang w:val="en-GB"/>
        </w:rPr>
        <w:t>photo to allow for navigation of</w:t>
      </w:r>
      <w:r w:rsidRPr="00385ECB">
        <w:rPr>
          <w:rFonts w:ascii="Arial" w:hAnsi="Arial" w:cs="Arial"/>
          <w:sz w:val="24"/>
          <w:szCs w:val="24"/>
          <w:lang w:val="en-GB"/>
          <w:rPrChange w:id="4609" w:author="Admin" w:date="2016-10-18T16:05:00Z">
            <w:rPr>
              <w:lang w:val="en-GB"/>
            </w:rPr>
          </w:rPrChange>
        </w:rPr>
        <w:t xml:space="preserve"> the website. In addition</w:t>
      </w:r>
      <w:r w:rsidR="00004FB9">
        <w:rPr>
          <w:rFonts w:ascii="Arial" w:hAnsi="Arial" w:cs="Arial"/>
          <w:sz w:val="24"/>
          <w:szCs w:val="24"/>
          <w:lang w:val="en-GB"/>
        </w:rPr>
        <w:t>,</w:t>
      </w:r>
      <w:r w:rsidRPr="00385ECB">
        <w:rPr>
          <w:rFonts w:ascii="Arial" w:hAnsi="Arial" w:cs="Arial"/>
          <w:sz w:val="24"/>
          <w:szCs w:val="24"/>
          <w:lang w:val="en-GB"/>
          <w:rPrChange w:id="4610" w:author="Admin" w:date="2016-10-18T16:05:00Z">
            <w:rPr>
              <w:lang w:val="en-GB"/>
            </w:rPr>
          </w:rPrChange>
        </w:rPr>
        <w:t xml:space="preserve"> a border was applied to the website to make it stand out. </w:t>
      </w:r>
      <w:r w:rsidR="00686EE4" w:rsidRPr="00385ECB">
        <w:rPr>
          <w:rFonts w:ascii="Arial" w:hAnsi="Arial" w:cs="Arial"/>
          <w:sz w:val="24"/>
          <w:szCs w:val="24"/>
          <w:lang w:val="en-GB"/>
          <w:rPrChange w:id="4611" w:author="Admin" w:date="2016-10-18T16:05:00Z">
            <w:rPr>
              <w:lang w:val="en-GB"/>
            </w:rPr>
          </w:rPrChange>
        </w:rPr>
        <w:t xml:space="preserve">These </w:t>
      </w:r>
      <w:r w:rsidR="00295194">
        <w:rPr>
          <w:rFonts w:ascii="Arial" w:hAnsi="Arial" w:cs="Arial"/>
          <w:sz w:val="24"/>
          <w:szCs w:val="24"/>
          <w:lang w:val="en-GB"/>
        </w:rPr>
        <w:t>three</w:t>
      </w:r>
      <w:r w:rsidR="00686EE4" w:rsidRPr="00385ECB">
        <w:rPr>
          <w:rFonts w:ascii="Arial" w:hAnsi="Arial" w:cs="Arial"/>
          <w:sz w:val="24"/>
          <w:szCs w:val="24"/>
          <w:lang w:val="en-GB"/>
          <w:rPrChange w:id="4612" w:author="Admin" w:date="2016-10-18T16:05:00Z">
            <w:rPr>
              <w:lang w:val="en-GB"/>
            </w:rPr>
          </w:rPrChange>
        </w:rPr>
        <w:t xml:space="preserve"> features were staple</w:t>
      </w:r>
      <w:ins w:id="4613" w:author="Admin" w:date="2016-10-18T16:55:00Z">
        <w:r w:rsidR="00686EE4" w:rsidRPr="00385ECB">
          <w:rPr>
            <w:rFonts w:ascii="Arial" w:hAnsi="Arial" w:cs="Arial"/>
            <w:sz w:val="24"/>
            <w:szCs w:val="24"/>
            <w:lang w:val="en-GB"/>
          </w:rPr>
          <w:t>d</w:t>
        </w:r>
      </w:ins>
      <w:r w:rsidR="00686EE4" w:rsidRPr="00385ECB">
        <w:rPr>
          <w:rFonts w:ascii="Arial" w:hAnsi="Arial" w:cs="Arial"/>
          <w:sz w:val="24"/>
          <w:szCs w:val="24"/>
          <w:lang w:val="en-GB"/>
          <w:rPrChange w:id="4614" w:author="Admin" w:date="2016-10-18T16:05:00Z">
            <w:rPr>
              <w:lang w:val="en-GB"/>
            </w:rPr>
          </w:rPrChange>
        </w:rPr>
        <w:t xml:space="preserve"> on</w:t>
      </w:r>
      <w:r w:rsidR="00295194">
        <w:rPr>
          <w:rFonts w:ascii="Arial" w:hAnsi="Arial" w:cs="Arial"/>
          <w:sz w:val="24"/>
          <w:szCs w:val="24"/>
          <w:lang w:val="en-GB"/>
        </w:rPr>
        <w:t>to</w:t>
      </w:r>
      <w:r w:rsidR="00686EE4" w:rsidRPr="00385ECB">
        <w:rPr>
          <w:rFonts w:ascii="Arial" w:hAnsi="Arial" w:cs="Arial"/>
          <w:sz w:val="24"/>
          <w:szCs w:val="24"/>
          <w:lang w:val="en-GB"/>
          <w:rPrChange w:id="4615" w:author="Admin" w:date="2016-10-18T16:05:00Z">
            <w:rPr>
              <w:lang w:val="en-GB"/>
            </w:rPr>
          </w:rPrChange>
        </w:rPr>
        <w:t xml:space="preserve"> each page of the website. </w:t>
      </w:r>
      <w:r w:rsidR="00004FB9">
        <w:rPr>
          <w:rFonts w:ascii="Arial" w:hAnsi="Arial" w:cs="Arial"/>
          <w:sz w:val="24"/>
          <w:szCs w:val="24"/>
          <w:lang w:val="en-GB"/>
        </w:rPr>
        <w:t>The w</w:t>
      </w:r>
      <w:r w:rsidRPr="00385ECB">
        <w:rPr>
          <w:rFonts w:ascii="Arial" w:hAnsi="Arial" w:cs="Arial"/>
          <w:sz w:val="24"/>
          <w:szCs w:val="24"/>
          <w:lang w:val="en-GB"/>
          <w:rPrChange w:id="4616" w:author="Admin" w:date="2016-10-18T16:05:00Z">
            <w:rPr>
              <w:lang w:val="en-GB"/>
            </w:rPr>
          </w:rPrChange>
        </w:rPr>
        <w:t>ebsite consists of two pages; the component store page and the contacts page. The components store page begins with basic instruct</w:t>
      </w:r>
      <w:r w:rsidR="00004FB9">
        <w:rPr>
          <w:rFonts w:ascii="Arial" w:hAnsi="Arial" w:cs="Arial"/>
          <w:sz w:val="24"/>
          <w:szCs w:val="24"/>
          <w:lang w:val="en-GB"/>
        </w:rPr>
        <w:t>ion</w:t>
      </w:r>
      <w:r w:rsidRPr="00385ECB">
        <w:rPr>
          <w:rFonts w:ascii="Arial" w:hAnsi="Arial" w:cs="Arial"/>
          <w:sz w:val="24"/>
          <w:szCs w:val="24"/>
          <w:lang w:val="en-GB"/>
          <w:rPrChange w:id="4617" w:author="Admin" w:date="2016-10-18T16:05:00Z">
            <w:rPr>
              <w:lang w:val="en-GB"/>
            </w:rPr>
          </w:rPrChange>
        </w:rPr>
        <w:t>s</w:t>
      </w:r>
      <w:r w:rsidR="00BD6473">
        <w:rPr>
          <w:rFonts w:ascii="Arial" w:hAnsi="Arial" w:cs="Arial"/>
          <w:sz w:val="24"/>
          <w:szCs w:val="24"/>
          <w:lang w:val="en-GB"/>
        </w:rPr>
        <w:t>. This is</w:t>
      </w:r>
      <w:r w:rsidRPr="00385ECB">
        <w:rPr>
          <w:rFonts w:ascii="Arial" w:hAnsi="Arial" w:cs="Arial"/>
          <w:sz w:val="24"/>
          <w:szCs w:val="24"/>
          <w:lang w:val="en-GB"/>
          <w:rPrChange w:id="4618" w:author="Admin" w:date="2016-10-18T16:05:00Z">
            <w:rPr>
              <w:lang w:val="en-GB"/>
            </w:rPr>
          </w:rPrChange>
        </w:rPr>
        <w:t xml:space="preserve"> </w:t>
      </w:r>
      <w:r w:rsidR="00BD6473">
        <w:rPr>
          <w:rFonts w:ascii="Arial" w:hAnsi="Arial" w:cs="Arial"/>
          <w:sz w:val="24"/>
          <w:szCs w:val="24"/>
          <w:lang w:val="en-GB"/>
        </w:rPr>
        <w:t>followed by</w:t>
      </w:r>
      <w:r w:rsidRPr="00385ECB">
        <w:rPr>
          <w:rFonts w:ascii="Arial" w:hAnsi="Arial" w:cs="Arial"/>
          <w:sz w:val="24"/>
          <w:szCs w:val="24"/>
          <w:lang w:val="en-GB"/>
          <w:rPrChange w:id="4619" w:author="Admin" w:date="2016-10-18T16:05:00Z">
            <w:rPr>
              <w:lang w:val="en-GB"/>
            </w:rPr>
          </w:rPrChange>
        </w:rPr>
        <w:t xml:space="preserve"> a design </w:t>
      </w:r>
      <w:r w:rsidR="00BD6473">
        <w:rPr>
          <w:rFonts w:ascii="Arial" w:hAnsi="Arial" w:cs="Arial"/>
          <w:sz w:val="24"/>
          <w:szCs w:val="24"/>
          <w:lang w:val="en-GB"/>
        </w:rPr>
        <w:t>with</w:t>
      </w:r>
      <w:r w:rsidR="00295194">
        <w:rPr>
          <w:rFonts w:ascii="Arial" w:hAnsi="Arial" w:cs="Arial"/>
          <w:sz w:val="24"/>
          <w:szCs w:val="24"/>
          <w:lang w:val="en-GB"/>
        </w:rPr>
        <w:t xml:space="preserve"> three</w:t>
      </w:r>
      <w:r w:rsidRPr="00385ECB">
        <w:rPr>
          <w:rFonts w:ascii="Arial" w:hAnsi="Arial" w:cs="Arial"/>
          <w:sz w:val="24"/>
          <w:szCs w:val="24"/>
          <w:lang w:val="en-GB"/>
          <w:rPrChange w:id="4620" w:author="Admin" w:date="2016-10-18T16:05:00Z">
            <w:rPr>
              <w:lang w:val="en-GB"/>
            </w:rPr>
          </w:rPrChange>
        </w:rPr>
        <w:t xml:space="preserve"> columns, a number seen to work on most display sizes, and as many rows as determined by the amount of components needed on the store page. At the bottom of the component store pag</w:t>
      </w:r>
      <w:r w:rsidR="00295194">
        <w:rPr>
          <w:rFonts w:ascii="Arial" w:hAnsi="Arial" w:cs="Arial"/>
          <w:sz w:val="24"/>
          <w:szCs w:val="24"/>
          <w:lang w:val="en-GB"/>
        </w:rPr>
        <w:t>,</w:t>
      </w:r>
      <w:r w:rsidR="00BD6473">
        <w:rPr>
          <w:rFonts w:ascii="Arial" w:hAnsi="Arial" w:cs="Arial"/>
          <w:sz w:val="24"/>
          <w:szCs w:val="24"/>
          <w:lang w:val="en-GB"/>
        </w:rPr>
        <w:t xml:space="preserve"> a text entry box</w:t>
      </w:r>
      <w:r w:rsidRPr="00385ECB">
        <w:rPr>
          <w:rFonts w:ascii="Arial" w:hAnsi="Arial" w:cs="Arial"/>
          <w:sz w:val="24"/>
          <w:szCs w:val="24"/>
          <w:lang w:val="en-GB"/>
          <w:rPrChange w:id="4621" w:author="Admin" w:date="2016-10-18T16:05:00Z">
            <w:rPr>
              <w:lang w:val="en-GB"/>
            </w:rPr>
          </w:rPrChange>
        </w:rPr>
        <w:t xml:space="preserve"> that requires a student number</w:t>
      </w:r>
      <w:r w:rsidR="00295194">
        <w:rPr>
          <w:rFonts w:ascii="Arial" w:hAnsi="Arial" w:cs="Arial"/>
          <w:sz w:val="24"/>
          <w:szCs w:val="24"/>
          <w:lang w:val="en-GB"/>
        </w:rPr>
        <w:t xml:space="preserve"> is situated</w:t>
      </w:r>
      <w:r w:rsidRPr="00385ECB">
        <w:rPr>
          <w:rFonts w:ascii="Arial" w:hAnsi="Arial" w:cs="Arial"/>
          <w:sz w:val="24"/>
          <w:szCs w:val="24"/>
          <w:lang w:val="en-GB"/>
          <w:rPrChange w:id="4622" w:author="Admin" w:date="2016-10-18T16:05:00Z">
            <w:rPr>
              <w:lang w:val="en-GB"/>
            </w:rPr>
          </w:rPrChange>
        </w:rPr>
        <w:t xml:space="preserve">, with a submit button below. When the submit button is </w:t>
      </w:r>
      <w:r w:rsidR="00295194">
        <w:rPr>
          <w:rFonts w:ascii="Arial" w:hAnsi="Arial" w:cs="Arial"/>
          <w:sz w:val="24"/>
          <w:szCs w:val="24"/>
          <w:lang w:val="en-GB"/>
        </w:rPr>
        <w:t>clicked</w:t>
      </w:r>
      <w:r w:rsidR="00BD6473">
        <w:rPr>
          <w:rFonts w:ascii="Arial" w:hAnsi="Arial" w:cs="Arial"/>
          <w:sz w:val="24"/>
          <w:szCs w:val="24"/>
          <w:lang w:val="en-GB"/>
        </w:rPr>
        <w:t>,</w:t>
      </w:r>
      <w:r w:rsidRPr="00385ECB">
        <w:rPr>
          <w:rFonts w:ascii="Arial" w:hAnsi="Arial" w:cs="Arial"/>
          <w:sz w:val="24"/>
          <w:szCs w:val="24"/>
          <w:lang w:val="en-GB"/>
          <w:rPrChange w:id="4623" w:author="Admin" w:date="2016-10-18T16:05:00Z">
            <w:rPr>
              <w:lang w:val="en-GB"/>
            </w:rPr>
          </w:rPrChange>
        </w:rPr>
        <w:t xml:space="preserve"> the website is directed to a PHP script that checks the order to make sure it abides by the rules and corrects it if needed. The script then enters the data in the database and gives </w:t>
      </w:r>
      <w:r w:rsidR="00BD6473">
        <w:rPr>
          <w:rFonts w:ascii="Arial" w:hAnsi="Arial" w:cs="Arial"/>
          <w:sz w:val="24"/>
          <w:szCs w:val="24"/>
          <w:lang w:val="en-GB"/>
        </w:rPr>
        <w:t>the user a small notification,</w:t>
      </w:r>
      <w:r w:rsidRPr="00385ECB">
        <w:rPr>
          <w:rFonts w:ascii="Arial" w:hAnsi="Arial" w:cs="Arial"/>
          <w:sz w:val="24"/>
          <w:szCs w:val="24"/>
          <w:lang w:val="en-GB"/>
          <w:rPrChange w:id="4624" w:author="Admin" w:date="2016-10-18T16:05:00Z">
            <w:rPr>
              <w:lang w:val="en-GB"/>
            </w:rPr>
          </w:rPrChange>
        </w:rPr>
        <w:t xml:space="preserve"> in th</w:t>
      </w:r>
      <w:r w:rsidR="00295194">
        <w:rPr>
          <w:rFonts w:ascii="Arial" w:hAnsi="Arial" w:cs="Arial"/>
          <w:sz w:val="24"/>
          <w:szCs w:val="24"/>
          <w:lang w:val="en-GB"/>
        </w:rPr>
        <w:t>e form of a pop-up box, that their</w:t>
      </w:r>
      <w:r w:rsidRPr="00385ECB">
        <w:rPr>
          <w:rFonts w:ascii="Arial" w:hAnsi="Arial" w:cs="Arial"/>
          <w:sz w:val="24"/>
          <w:szCs w:val="24"/>
          <w:lang w:val="en-GB"/>
          <w:rPrChange w:id="4625" w:author="Admin" w:date="2016-10-18T16:05:00Z">
            <w:rPr>
              <w:lang w:val="en-GB"/>
            </w:rPr>
          </w:rPrChange>
        </w:rPr>
        <w:t xml:space="preserve"> order was processed </w:t>
      </w:r>
      <w:r w:rsidR="00295194">
        <w:rPr>
          <w:rFonts w:ascii="Arial" w:hAnsi="Arial" w:cs="Arial"/>
          <w:sz w:val="24"/>
          <w:szCs w:val="24"/>
          <w:lang w:val="en-GB"/>
        </w:rPr>
        <w:t>as well as a breakdown of what their</w:t>
      </w:r>
      <w:r w:rsidRPr="00385ECB">
        <w:rPr>
          <w:rFonts w:ascii="Arial" w:hAnsi="Arial" w:cs="Arial"/>
          <w:sz w:val="24"/>
          <w:szCs w:val="24"/>
          <w:lang w:val="en-GB"/>
          <w:rPrChange w:id="4626" w:author="Admin" w:date="2016-10-18T16:05:00Z">
            <w:rPr>
              <w:lang w:val="en-GB"/>
            </w:rPr>
          </w:rPrChange>
        </w:rPr>
        <w:t xml:space="preserve"> order contained. Then the user will be redirect</w:t>
      </w:r>
      <w:r w:rsidR="00BD6473">
        <w:rPr>
          <w:rFonts w:ascii="Arial" w:hAnsi="Arial" w:cs="Arial"/>
          <w:sz w:val="24"/>
          <w:szCs w:val="24"/>
          <w:lang w:val="en-GB"/>
        </w:rPr>
        <w:t>ed back to the store page. The c</w:t>
      </w:r>
      <w:r w:rsidRPr="00385ECB">
        <w:rPr>
          <w:rFonts w:ascii="Arial" w:hAnsi="Arial" w:cs="Arial"/>
          <w:sz w:val="24"/>
          <w:szCs w:val="24"/>
          <w:lang w:val="en-GB"/>
          <w:rPrChange w:id="4627" w:author="Admin" w:date="2016-10-18T16:05:00Z">
            <w:rPr>
              <w:lang w:val="en-GB"/>
            </w:rPr>
          </w:rPrChange>
        </w:rPr>
        <w:t xml:space="preserve">ontacts page is simply to allow users to contact the administrator with problems encountered with the Vending Machine or comments about improvements and additional features that could be implemented. It contains </w:t>
      </w:r>
      <w:del w:id="4628" w:author="Admin" w:date="2016-10-18T16:55:00Z">
        <w:r w:rsidRPr="00385ECB" w:rsidDel="00686EE4">
          <w:rPr>
            <w:rFonts w:ascii="Arial" w:hAnsi="Arial" w:cs="Arial"/>
            <w:sz w:val="24"/>
            <w:szCs w:val="24"/>
            <w:lang w:val="en-GB"/>
            <w:rPrChange w:id="4629" w:author="Admin" w:date="2016-10-18T16:05:00Z">
              <w:rPr>
                <w:lang w:val="en-GB"/>
              </w:rPr>
            </w:rPrChange>
          </w:rPr>
          <w:delText>a</w:delText>
        </w:r>
      </w:del>
      <w:ins w:id="4630" w:author="Admin" w:date="2016-10-18T16:55:00Z">
        <w:r w:rsidR="00686EE4" w:rsidRPr="00385ECB">
          <w:rPr>
            <w:rFonts w:ascii="Arial" w:hAnsi="Arial" w:cs="Arial"/>
            <w:sz w:val="24"/>
            <w:szCs w:val="24"/>
            <w:lang w:val="en-GB"/>
          </w:rPr>
          <w:t>an</w:t>
        </w:r>
      </w:ins>
      <w:r w:rsidRPr="00385ECB">
        <w:rPr>
          <w:rFonts w:ascii="Arial" w:hAnsi="Arial" w:cs="Arial"/>
          <w:sz w:val="24"/>
          <w:szCs w:val="24"/>
          <w:lang w:val="en-GB"/>
          <w:rPrChange w:id="4631" w:author="Admin" w:date="2016-10-18T16:05:00Z">
            <w:rPr>
              <w:lang w:val="en-GB"/>
            </w:rPr>
          </w:rPrChange>
        </w:rPr>
        <w:t xml:space="preserve"> introductory message with </w:t>
      </w:r>
      <w:del w:id="4632" w:author="Admin" w:date="2016-10-18T16:55:00Z">
        <w:r w:rsidRPr="00385ECB" w:rsidDel="00686EE4">
          <w:rPr>
            <w:rFonts w:ascii="Arial" w:hAnsi="Arial" w:cs="Arial"/>
            <w:sz w:val="24"/>
            <w:szCs w:val="24"/>
            <w:lang w:val="en-GB"/>
            <w:rPrChange w:id="4633" w:author="Admin" w:date="2016-10-18T16:05:00Z">
              <w:rPr>
                <w:lang w:val="en-GB"/>
              </w:rPr>
            </w:rPrChange>
          </w:rPr>
          <w:delText>a</w:delText>
        </w:r>
      </w:del>
      <w:ins w:id="4634" w:author="Admin" w:date="2016-10-18T16:55:00Z">
        <w:r w:rsidR="00686EE4" w:rsidRPr="00385ECB">
          <w:rPr>
            <w:rFonts w:ascii="Arial" w:hAnsi="Arial" w:cs="Arial"/>
            <w:sz w:val="24"/>
            <w:szCs w:val="24"/>
            <w:lang w:val="en-GB"/>
          </w:rPr>
          <w:t>an</w:t>
        </w:r>
      </w:ins>
      <w:r w:rsidR="00BD6473">
        <w:rPr>
          <w:rFonts w:ascii="Arial" w:hAnsi="Arial" w:cs="Arial"/>
          <w:sz w:val="24"/>
          <w:szCs w:val="24"/>
          <w:lang w:val="en-GB"/>
        </w:rPr>
        <w:t xml:space="preserve"> entry form below that requires:</w:t>
      </w:r>
      <w:r w:rsidRPr="00385ECB">
        <w:rPr>
          <w:rFonts w:ascii="Arial" w:hAnsi="Arial" w:cs="Arial"/>
          <w:sz w:val="24"/>
          <w:szCs w:val="24"/>
          <w:lang w:val="en-GB"/>
          <w:rPrChange w:id="4635" w:author="Admin" w:date="2016-10-18T16:05:00Z">
            <w:rPr>
              <w:lang w:val="en-GB"/>
            </w:rPr>
          </w:rPrChange>
        </w:rPr>
        <w:t xml:space="preserve"> a name, student number, email address and message. A send button is </w:t>
      </w:r>
      <w:r w:rsidR="00BD6473">
        <w:rPr>
          <w:rFonts w:ascii="Arial" w:hAnsi="Arial" w:cs="Arial"/>
          <w:sz w:val="24"/>
          <w:szCs w:val="24"/>
          <w:lang w:val="en-GB"/>
        </w:rPr>
        <w:t xml:space="preserve">placed </w:t>
      </w:r>
      <w:r w:rsidRPr="00385ECB">
        <w:rPr>
          <w:rFonts w:ascii="Arial" w:hAnsi="Arial" w:cs="Arial"/>
          <w:sz w:val="24"/>
          <w:szCs w:val="24"/>
          <w:lang w:val="en-GB"/>
          <w:rPrChange w:id="4636" w:author="Admin" w:date="2016-10-18T16:05:00Z">
            <w:rPr>
              <w:lang w:val="en-GB"/>
            </w:rPr>
          </w:rPrChange>
        </w:rPr>
        <w:t xml:space="preserve">at the bottom of the form </w:t>
      </w:r>
      <w:r w:rsidR="00BD6473">
        <w:rPr>
          <w:rFonts w:ascii="Arial" w:hAnsi="Arial" w:cs="Arial"/>
          <w:sz w:val="24"/>
          <w:szCs w:val="24"/>
          <w:lang w:val="en-GB"/>
        </w:rPr>
        <w:t xml:space="preserve">with which </w:t>
      </w:r>
      <w:r w:rsidRPr="00385ECB">
        <w:rPr>
          <w:rFonts w:ascii="Arial" w:hAnsi="Arial" w:cs="Arial"/>
          <w:sz w:val="24"/>
          <w:szCs w:val="24"/>
          <w:lang w:val="en-GB"/>
          <w:rPrChange w:id="4637" w:author="Admin" w:date="2016-10-18T16:05:00Z">
            <w:rPr>
              <w:lang w:val="en-GB"/>
            </w:rPr>
          </w:rPrChange>
        </w:rPr>
        <w:t>to submit the form. Once submitted</w:t>
      </w:r>
      <w:r w:rsidR="00BD6473">
        <w:rPr>
          <w:rFonts w:ascii="Arial" w:hAnsi="Arial" w:cs="Arial"/>
          <w:sz w:val="24"/>
          <w:szCs w:val="24"/>
          <w:lang w:val="en-GB"/>
        </w:rPr>
        <w:t>,</w:t>
      </w:r>
      <w:r w:rsidRPr="00385ECB">
        <w:rPr>
          <w:rFonts w:ascii="Arial" w:hAnsi="Arial" w:cs="Arial"/>
          <w:sz w:val="24"/>
          <w:szCs w:val="24"/>
          <w:lang w:val="en-GB"/>
          <w:rPrChange w:id="4638" w:author="Admin" w:date="2016-10-18T16:05:00Z">
            <w:rPr>
              <w:lang w:val="en-GB"/>
            </w:rPr>
          </w:rPrChange>
        </w:rPr>
        <w:t xml:space="preserve"> the user will be redirected to a script that will send the relevant information in the form of an em</w:t>
      </w:r>
      <w:r w:rsidR="00BD6473">
        <w:rPr>
          <w:rFonts w:ascii="Arial" w:hAnsi="Arial" w:cs="Arial"/>
          <w:sz w:val="24"/>
          <w:szCs w:val="24"/>
          <w:lang w:val="en-GB"/>
        </w:rPr>
        <w:t>ail to the administrator. T</w:t>
      </w:r>
      <w:r w:rsidRPr="00385ECB">
        <w:rPr>
          <w:rFonts w:ascii="Arial" w:hAnsi="Arial" w:cs="Arial"/>
          <w:sz w:val="24"/>
          <w:szCs w:val="24"/>
          <w:lang w:val="en-GB"/>
          <w:rPrChange w:id="4639" w:author="Admin" w:date="2016-10-18T16:05:00Z">
            <w:rPr>
              <w:lang w:val="en-GB"/>
            </w:rPr>
          </w:rPrChange>
        </w:rPr>
        <w:t xml:space="preserve">he user will </w:t>
      </w:r>
      <w:r w:rsidR="00BD6473">
        <w:rPr>
          <w:rFonts w:ascii="Arial" w:hAnsi="Arial" w:cs="Arial"/>
          <w:sz w:val="24"/>
          <w:szCs w:val="24"/>
          <w:lang w:val="en-GB"/>
        </w:rPr>
        <w:t xml:space="preserve">then </w:t>
      </w:r>
      <w:r w:rsidRPr="00385ECB">
        <w:rPr>
          <w:rFonts w:ascii="Arial" w:hAnsi="Arial" w:cs="Arial"/>
          <w:sz w:val="24"/>
          <w:szCs w:val="24"/>
          <w:lang w:val="en-GB"/>
          <w:rPrChange w:id="4640" w:author="Admin" w:date="2016-10-18T16:05:00Z">
            <w:rPr>
              <w:lang w:val="en-GB"/>
            </w:rPr>
          </w:rPrChange>
        </w:rPr>
        <w:t>be redirected back to the contacts page.</w:t>
      </w:r>
    </w:p>
    <w:p w14:paraId="4142EFBE" w14:textId="77777777" w:rsidR="00295194" w:rsidRDefault="00295194" w:rsidP="00295194">
      <w:pPr>
        <w:spacing w:after="0" w:line="360" w:lineRule="auto"/>
        <w:ind w:left="0" w:firstLine="0"/>
        <w:rPr>
          <w:rFonts w:ascii="Arial" w:hAnsi="Arial" w:cs="Arial"/>
          <w:sz w:val="24"/>
          <w:szCs w:val="24"/>
          <w:lang w:val="en-GB"/>
        </w:rPr>
      </w:pPr>
    </w:p>
    <w:p w14:paraId="3FF424AA" w14:textId="77777777" w:rsidR="00BD6473" w:rsidRPr="00385ECB" w:rsidRDefault="00BD6473" w:rsidP="00BD6473">
      <w:pPr>
        <w:spacing w:after="0" w:line="360" w:lineRule="auto"/>
        <w:ind w:left="0" w:firstLine="0"/>
        <w:rPr>
          <w:ins w:id="4641" w:author="Admin" w:date="2016-10-18T16:28:00Z"/>
          <w:rFonts w:ascii="Arial" w:hAnsi="Arial" w:cs="Arial"/>
          <w:sz w:val="24"/>
          <w:szCs w:val="24"/>
          <w:lang w:val="en-GB"/>
        </w:rPr>
      </w:pPr>
    </w:p>
    <w:p w14:paraId="142F6307" w14:textId="77777777" w:rsidR="00F703CE" w:rsidRPr="00385ECB" w:rsidRDefault="00F703CE" w:rsidP="00754AB6">
      <w:pPr>
        <w:spacing w:after="0" w:line="360" w:lineRule="auto"/>
        <w:ind w:left="0" w:firstLine="0"/>
        <w:rPr>
          <w:rFonts w:ascii="Arial" w:hAnsi="Arial" w:cs="Arial"/>
          <w:sz w:val="24"/>
          <w:szCs w:val="24"/>
          <w:lang w:val="en-GB"/>
          <w:rPrChange w:id="4642" w:author="Admin" w:date="2016-10-18T16:05:00Z">
            <w:rPr>
              <w:lang w:val="en-GB"/>
            </w:rPr>
          </w:rPrChange>
        </w:rPr>
        <w:pPrChange w:id="4643" w:author="Admin" w:date="2016-10-18T16:11:00Z">
          <w:pPr>
            <w:ind w:left="1"/>
          </w:pPr>
        </w:pPrChange>
      </w:pPr>
    </w:p>
    <w:p w14:paraId="78F6D224" w14:textId="77777777" w:rsidR="00C261B9" w:rsidRPr="00385ECB" w:rsidRDefault="007D0309" w:rsidP="00B800E6">
      <w:pPr>
        <w:pStyle w:val="Heading3"/>
        <w:tabs>
          <w:tab w:val="clear" w:pos="977"/>
          <w:tab w:val="left" w:pos="990"/>
          <w:tab w:val="left" w:pos="1890"/>
        </w:tabs>
        <w:rPr>
          <w:ins w:id="4644" w:author="Admin" w:date="2016-10-18T16:28:00Z"/>
        </w:rPr>
        <w:pPrChange w:id="4645" w:author="Admin" w:date="2016-10-18T16:42:00Z">
          <w:pPr>
            <w:ind w:left="1"/>
          </w:pPr>
        </w:pPrChange>
      </w:pPr>
      <w:bookmarkStart w:id="4646" w:name="_Toc44078"/>
      <w:del w:id="4647" w:author="Admin" w:date="2016-10-18T16:28:00Z">
        <w:r w:rsidRPr="00385ECB" w:rsidDel="00F703CE">
          <w:rPr>
            <w:rPrChange w:id="4648" w:author="Admin" w:date="2016-10-18T16:05:00Z">
              <w:rPr>
                <w:rFonts w:ascii="Calibri" w:eastAsia="Calibri" w:hAnsi="Calibri" w:cs="Calibri"/>
                <w:b/>
                <w:lang w:val="en-GB"/>
              </w:rPr>
            </w:rPrChange>
          </w:rPr>
          <w:tab/>
        </w:r>
      </w:del>
      <w:r w:rsidRPr="00385ECB">
        <w:t>6.7.4</w:t>
      </w:r>
      <w:r w:rsidRPr="00385ECB">
        <w:tab/>
        <w:t>Raspberry Pi Master Program</w:t>
      </w:r>
      <w:bookmarkEnd w:id="4646"/>
    </w:p>
    <w:p w14:paraId="2FE89DAC" w14:textId="77777777" w:rsidR="00F703CE" w:rsidRPr="00385ECB" w:rsidRDefault="00F703CE" w:rsidP="001C1ABF">
      <w:pPr>
        <w:rPr>
          <w:lang w:val="en-GB"/>
        </w:rPr>
      </w:pPr>
    </w:p>
    <w:p w14:paraId="09F5AD39" w14:textId="77777777" w:rsidR="00C261B9" w:rsidRDefault="00AC22EE" w:rsidP="00754AB6">
      <w:pPr>
        <w:spacing w:after="0" w:line="360" w:lineRule="auto"/>
        <w:ind w:left="0" w:firstLine="0"/>
        <w:rPr>
          <w:rFonts w:ascii="Arial" w:hAnsi="Arial" w:cs="Arial"/>
          <w:sz w:val="24"/>
          <w:szCs w:val="24"/>
          <w:lang w:val="en-GB"/>
        </w:rPr>
        <w:pPrChange w:id="4649" w:author="Admin" w:date="2016-10-18T16:11:00Z">
          <w:pPr>
            <w:spacing w:after="0"/>
            <w:ind w:left="1"/>
          </w:pPr>
        </w:pPrChange>
      </w:pPr>
      <w:r>
        <w:rPr>
          <w:rFonts w:ascii="Arial" w:hAnsi="Arial" w:cs="Arial"/>
          <w:sz w:val="24"/>
          <w:szCs w:val="24"/>
          <w:lang w:val="en-GB"/>
        </w:rPr>
        <w:t>Both the M</w:t>
      </w:r>
      <w:r w:rsidR="007D0309" w:rsidRPr="00385ECB">
        <w:rPr>
          <w:rFonts w:ascii="Arial" w:hAnsi="Arial" w:cs="Arial"/>
          <w:sz w:val="24"/>
          <w:szCs w:val="24"/>
          <w:lang w:val="en-GB"/>
          <w:rPrChange w:id="4650" w:author="Admin" w:date="2016-10-18T16:05:00Z">
            <w:rPr>
              <w:lang w:val="en-GB"/>
            </w:rPr>
          </w:rPrChange>
        </w:rPr>
        <w:t>aster program and MCU program were designed in a modular fashion</w:t>
      </w:r>
      <w:r>
        <w:rPr>
          <w:rFonts w:ascii="Arial" w:hAnsi="Arial" w:cs="Arial"/>
          <w:sz w:val="24"/>
          <w:szCs w:val="24"/>
          <w:lang w:val="en-GB"/>
        </w:rPr>
        <w:t>,</w:t>
      </w:r>
      <w:r w:rsidR="007D0309" w:rsidRPr="00385ECB">
        <w:rPr>
          <w:rFonts w:ascii="Arial" w:hAnsi="Arial" w:cs="Arial"/>
          <w:sz w:val="24"/>
          <w:szCs w:val="24"/>
          <w:lang w:val="en-GB"/>
          <w:rPrChange w:id="4651" w:author="Admin" w:date="2016-10-18T16:05:00Z">
            <w:rPr>
              <w:lang w:val="en-GB"/>
            </w:rPr>
          </w:rPrChange>
        </w:rPr>
        <w:t xml:space="preserve"> in that most tasked were isolated into their own function</w:t>
      </w:r>
      <w:r>
        <w:rPr>
          <w:rFonts w:ascii="Arial" w:hAnsi="Arial" w:cs="Arial"/>
          <w:sz w:val="24"/>
          <w:szCs w:val="24"/>
          <w:lang w:val="en-GB"/>
        </w:rPr>
        <w:t>,</w:t>
      </w:r>
      <w:r w:rsidR="007D0309" w:rsidRPr="00385ECB">
        <w:rPr>
          <w:rFonts w:ascii="Arial" w:hAnsi="Arial" w:cs="Arial"/>
          <w:sz w:val="24"/>
          <w:szCs w:val="24"/>
          <w:lang w:val="en-GB"/>
          <w:rPrChange w:id="4652" w:author="Admin" w:date="2016-10-18T16:05:00Z">
            <w:rPr>
              <w:lang w:val="en-GB"/>
            </w:rPr>
          </w:rPrChange>
        </w:rPr>
        <w:t xml:space="preserve"> making it easier to adapt a certain function for alternative overall program functionality. This was done so that as the project progresses</w:t>
      </w:r>
      <w:r>
        <w:rPr>
          <w:rFonts w:ascii="Arial" w:hAnsi="Arial" w:cs="Arial"/>
          <w:sz w:val="24"/>
          <w:szCs w:val="24"/>
          <w:lang w:val="en-GB"/>
        </w:rPr>
        <w:t>,</w:t>
      </w:r>
      <w:r w:rsidR="007D0309" w:rsidRPr="00385ECB">
        <w:rPr>
          <w:rFonts w:ascii="Arial" w:hAnsi="Arial" w:cs="Arial"/>
          <w:sz w:val="24"/>
          <w:szCs w:val="24"/>
          <w:lang w:val="en-GB"/>
          <w:rPrChange w:id="4653" w:author="Admin" w:date="2016-10-18T16:05:00Z">
            <w:rPr>
              <w:lang w:val="en-GB"/>
            </w:rPr>
          </w:rPrChange>
        </w:rPr>
        <w:t xml:space="preserve"> the software can be easily updated to adapt to future requirements.</w:t>
      </w:r>
    </w:p>
    <w:p w14:paraId="3103201A" w14:textId="77777777" w:rsidR="00AC22EE" w:rsidRPr="00385ECB" w:rsidRDefault="00AC22EE" w:rsidP="00AC22EE">
      <w:pPr>
        <w:spacing w:after="0" w:line="360" w:lineRule="auto"/>
        <w:ind w:left="0" w:firstLine="0"/>
        <w:rPr>
          <w:rFonts w:ascii="Arial" w:hAnsi="Arial" w:cs="Arial"/>
          <w:sz w:val="24"/>
          <w:szCs w:val="24"/>
          <w:lang w:val="en-GB"/>
          <w:rPrChange w:id="4654" w:author="Admin" w:date="2016-10-18T16:05:00Z">
            <w:rPr>
              <w:lang w:val="en-GB"/>
            </w:rPr>
          </w:rPrChange>
        </w:rPr>
      </w:pPr>
    </w:p>
    <w:p w14:paraId="5FF3485B" w14:textId="0F9A6B46" w:rsidR="00C261B9" w:rsidRPr="00385ECB" w:rsidRDefault="009F5C60" w:rsidP="00F703CE">
      <w:pPr>
        <w:spacing w:after="0" w:line="360" w:lineRule="auto"/>
        <w:ind w:left="0" w:firstLine="0"/>
        <w:jc w:val="center"/>
        <w:rPr>
          <w:rFonts w:ascii="Arial" w:hAnsi="Arial" w:cs="Arial"/>
          <w:sz w:val="24"/>
          <w:szCs w:val="24"/>
          <w:lang w:val="en-GB"/>
          <w:rPrChange w:id="4655" w:author="Admin" w:date="2016-10-18T16:05:00Z">
            <w:rPr>
              <w:lang w:val="en-GB"/>
            </w:rPr>
          </w:rPrChange>
        </w:rPr>
        <w:pPrChange w:id="4656" w:author="Admin" w:date="2016-10-18T16:28:00Z">
          <w:pPr>
            <w:spacing w:after="319" w:line="259" w:lineRule="auto"/>
            <w:ind w:left="1703" w:firstLine="0"/>
            <w:jc w:val="left"/>
          </w:pPr>
        </w:pPrChange>
      </w:pPr>
      <w:r w:rsidRPr="00AC22EE">
        <w:rPr>
          <w:rFonts w:ascii="Arial" w:hAnsi="Arial" w:cs="Arial"/>
          <w:noProof/>
          <w:sz w:val="24"/>
          <w:szCs w:val="24"/>
        </w:rPr>
        <w:drawing>
          <wp:inline distT="0" distB="0" distL="0" distR="0" wp14:anchorId="49F248CA" wp14:editId="2002343A">
            <wp:extent cx="3714750" cy="6867525"/>
            <wp:effectExtent l="0" t="0" r="0" b="9525"/>
            <wp:docPr id="45" name="Picture 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14750" cy="6867525"/>
                    </a:xfrm>
                    <a:prstGeom prst="rect">
                      <a:avLst/>
                    </a:prstGeom>
                    <a:noFill/>
                    <a:ln>
                      <a:noFill/>
                    </a:ln>
                  </pic:spPr>
                </pic:pic>
              </a:graphicData>
            </a:graphic>
          </wp:inline>
        </w:drawing>
      </w:r>
    </w:p>
    <w:p w14:paraId="132BACC5" w14:textId="77777777" w:rsidR="005142B7" w:rsidRPr="00385ECB" w:rsidRDefault="007D0309" w:rsidP="005142B7">
      <w:pPr>
        <w:pStyle w:val="Caption"/>
        <w:rPr>
          <w:ins w:id="4657" w:author="Admin" w:date="2016-10-18T16:28:00Z"/>
          <w:sz w:val="24"/>
          <w:szCs w:val="24"/>
          <w:lang w:val="en-GB"/>
        </w:rPr>
        <w:pPrChange w:id="4658" w:author="Admin" w:date="2016-11-01T19:54:00Z">
          <w:pPr>
            <w:spacing w:after="228"/>
            <w:ind w:left="1"/>
          </w:pPr>
        </w:pPrChange>
      </w:pPr>
      <w:del w:id="4659" w:author="Admin" w:date="2016-11-01T19:54:00Z">
        <w:r w:rsidRPr="00385ECB" w:rsidDel="005142B7">
          <w:rPr>
            <w:sz w:val="24"/>
            <w:szCs w:val="24"/>
            <w:lang w:val="en-GB"/>
            <w:rPrChange w:id="4660" w:author="Admin" w:date="2016-10-18T16:05:00Z">
              <w:rPr>
                <w:lang w:val="en-GB"/>
              </w:rPr>
            </w:rPrChange>
          </w:rPr>
          <w:delText xml:space="preserve">Figure 6.26: LCD breakout board PCB layout, Bottom layer with silkscreen of top layer </w:delText>
        </w:r>
      </w:del>
      <w:del w:id="4661" w:author="Admin" w:date="2016-10-18T16:55:00Z">
        <w:r w:rsidRPr="00385ECB" w:rsidDel="00686EE4">
          <w:rPr>
            <w:sz w:val="24"/>
            <w:szCs w:val="24"/>
            <w:lang w:val="en-GB"/>
            <w:rPrChange w:id="4662" w:author="Admin" w:date="2016-10-18T16:05:00Z">
              <w:rPr>
                <w:lang w:val="en-GB"/>
              </w:rPr>
            </w:rPrChange>
          </w:rPr>
          <w:delText>overlayed</w:delText>
        </w:r>
      </w:del>
      <w:del w:id="4663" w:author="Admin" w:date="2016-11-01T19:54:00Z">
        <w:r w:rsidRPr="00385ECB" w:rsidDel="005142B7">
          <w:rPr>
            <w:sz w:val="24"/>
            <w:szCs w:val="24"/>
            <w:lang w:val="en-GB"/>
            <w:rPrChange w:id="4664" w:author="Admin" w:date="2016-10-18T16:05:00Z">
              <w:rPr>
                <w:lang w:val="en-GB"/>
              </w:rPr>
            </w:rPrChange>
          </w:rPr>
          <w:delText>.</w:delText>
        </w:r>
      </w:del>
      <w:ins w:id="4665" w:author="Admin" w:date="2016-11-01T19:54:00Z">
        <w:r w:rsidR="005142B7" w:rsidRPr="00385ECB">
          <w:rPr>
            <w:lang w:val="en-GB"/>
          </w:rPr>
          <w:t>Figure 6.26: LCD breakout board PCB layout, Bottom layer with silkscreen of top layer overlaid.</w:t>
        </w:r>
      </w:ins>
    </w:p>
    <w:p w14:paraId="0D8FAFA7" w14:textId="77777777" w:rsidR="00C261B9" w:rsidRPr="00385ECB" w:rsidRDefault="007D0309" w:rsidP="00754AB6">
      <w:pPr>
        <w:spacing w:after="0" w:line="360" w:lineRule="auto"/>
        <w:ind w:left="0" w:firstLine="0"/>
        <w:rPr>
          <w:ins w:id="4666" w:author="Admin" w:date="2016-10-18T16:28:00Z"/>
          <w:rFonts w:ascii="Arial" w:hAnsi="Arial" w:cs="Arial"/>
          <w:sz w:val="24"/>
          <w:szCs w:val="24"/>
          <w:lang w:val="en-GB"/>
        </w:rPr>
        <w:pPrChange w:id="4667" w:author="Admin" w:date="2016-10-18T16:11:00Z">
          <w:pPr>
            <w:ind w:left="1"/>
          </w:pPr>
        </w:pPrChange>
      </w:pPr>
      <w:r w:rsidRPr="00385ECB">
        <w:rPr>
          <w:rFonts w:ascii="Arial" w:hAnsi="Arial" w:cs="Arial"/>
          <w:sz w:val="24"/>
          <w:szCs w:val="24"/>
          <w:lang w:val="en-GB"/>
          <w:rPrChange w:id="4668" w:author="Admin" w:date="2016-10-18T16:05:00Z">
            <w:rPr>
              <w:lang w:val="en-GB"/>
            </w:rPr>
          </w:rPrChange>
        </w:rPr>
        <w:t xml:space="preserve">Before </w:t>
      </w:r>
      <w:r w:rsidR="00AC22EE">
        <w:rPr>
          <w:rFonts w:ascii="Arial" w:hAnsi="Arial" w:cs="Arial"/>
          <w:sz w:val="24"/>
          <w:szCs w:val="24"/>
          <w:lang w:val="en-GB"/>
        </w:rPr>
        <w:t>discussing</w:t>
      </w:r>
      <w:r w:rsidRPr="00385ECB">
        <w:rPr>
          <w:rFonts w:ascii="Arial" w:hAnsi="Arial" w:cs="Arial"/>
          <w:sz w:val="24"/>
          <w:szCs w:val="24"/>
          <w:lang w:val="en-GB"/>
          <w:rPrChange w:id="4669" w:author="Admin" w:date="2016-10-18T16:05:00Z">
            <w:rPr>
              <w:lang w:val="en-GB"/>
            </w:rPr>
          </w:rPrChange>
        </w:rPr>
        <w:t xml:space="preserve"> the program</w:t>
      </w:r>
      <w:r w:rsidR="00AC22EE">
        <w:rPr>
          <w:rFonts w:ascii="Arial" w:hAnsi="Arial" w:cs="Arial"/>
          <w:sz w:val="24"/>
          <w:szCs w:val="24"/>
          <w:lang w:val="en-GB"/>
        </w:rPr>
        <w:t>,</w:t>
      </w:r>
      <w:r w:rsidRPr="00385ECB">
        <w:rPr>
          <w:rFonts w:ascii="Arial" w:hAnsi="Arial" w:cs="Arial"/>
          <w:sz w:val="24"/>
          <w:szCs w:val="24"/>
          <w:lang w:val="en-GB"/>
          <w:rPrChange w:id="4670" w:author="Admin" w:date="2016-10-18T16:05:00Z">
            <w:rPr>
              <w:lang w:val="en-GB"/>
            </w:rPr>
          </w:rPrChange>
        </w:rPr>
        <w:t xml:space="preserve"> the </w:t>
      </w:r>
      <w:del w:id="4671" w:author="Admin" w:date="2016-10-18T16:55:00Z">
        <w:r w:rsidRPr="00385ECB" w:rsidDel="00686EE4">
          <w:rPr>
            <w:rFonts w:ascii="Arial" w:hAnsi="Arial" w:cs="Arial"/>
            <w:sz w:val="24"/>
            <w:szCs w:val="24"/>
            <w:lang w:val="en-GB"/>
            <w:rPrChange w:id="4672" w:author="Admin" w:date="2016-10-18T16:05:00Z">
              <w:rPr>
                <w:lang w:val="en-GB"/>
              </w:rPr>
            </w:rPrChange>
          </w:rPr>
          <w:delText>database’s</w:delText>
        </w:r>
      </w:del>
      <w:ins w:id="4673" w:author="Admin" w:date="2016-10-18T16:55:00Z">
        <w:r w:rsidR="00686EE4" w:rsidRPr="00385ECB">
          <w:rPr>
            <w:rFonts w:ascii="Arial" w:hAnsi="Arial" w:cs="Arial"/>
            <w:sz w:val="24"/>
            <w:szCs w:val="24"/>
            <w:lang w:val="en-GB"/>
          </w:rPr>
          <w:t>databases</w:t>
        </w:r>
      </w:ins>
      <w:r w:rsidRPr="00385ECB">
        <w:rPr>
          <w:rFonts w:ascii="Arial" w:hAnsi="Arial" w:cs="Arial"/>
          <w:sz w:val="24"/>
          <w:szCs w:val="24"/>
          <w:lang w:val="en-GB"/>
          <w:rPrChange w:id="4674" w:author="Admin" w:date="2016-10-18T16:05:00Z">
            <w:rPr>
              <w:lang w:val="en-GB"/>
            </w:rPr>
          </w:rPrChange>
        </w:rPr>
        <w:t xml:space="preserve"> should be explained. Two tables were used in the database, one called ”Orders”, for the orders that are to be placed on the Component Store page and another table called ”Components”, for a record of the dispensary mechanisms in the Vending Machine, the component they dispense and the address they are using.</w:t>
      </w:r>
    </w:p>
    <w:p w14:paraId="5C5241FA" w14:textId="77777777" w:rsidR="00F703CE" w:rsidRPr="00385ECB" w:rsidRDefault="00F703CE" w:rsidP="00754AB6">
      <w:pPr>
        <w:spacing w:after="0" w:line="360" w:lineRule="auto"/>
        <w:ind w:left="0" w:firstLine="0"/>
        <w:rPr>
          <w:rFonts w:ascii="Arial" w:hAnsi="Arial" w:cs="Arial"/>
          <w:sz w:val="24"/>
          <w:szCs w:val="24"/>
          <w:lang w:val="en-GB"/>
          <w:rPrChange w:id="4675" w:author="Admin" w:date="2016-10-18T16:05:00Z">
            <w:rPr>
              <w:lang w:val="en-GB"/>
            </w:rPr>
          </w:rPrChange>
        </w:rPr>
        <w:pPrChange w:id="4676" w:author="Admin" w:date="2016-10-18T16:11:00Z">
          <w:pPr>
            <w:ind w:left="1"/>
          </w:pPr>
        </w:pPrChange>
      </w:pPr>
    </w:p>
    <w:p w14:paraId="5ABA0962" w14:textId="77777777" w:rsidR="00C261B9" w:rsidRPr="00385ECB" w:rsidRDefault="00AC22EE" w:rsidP="00754AB6">
      <w:pPr>
        <w:spacing w:after="0" w:line="360" w:lineRule="auto"/>
        <w:ind w:left="0" w:firstLine="0"/>
        <w:rPr>
          <w:ins w:id="4677" w:author="Admin" w:date="2016-10-18T16:28:00Z"/>
          <w:rFonts w:ascii="Arial" w:hAnsi="Arial" w:cs="Arial"/>
          <w:sz w:val="24"/>
          <w:szCs w:val="24"/>
          <w:lang w:val="en-GB"/>
        </w:rPr>
        <w:pPrChange w:id="4678" w:author="Admin" w:date="2016-10-18T16:11:00Z">
          <w:pPr>
            <w:spacing w:after="218" w:line="252" w:lineRule="auto"/>
            <w:ind w:left="-5" w:right="-15"/>
            <w:jc w:val="left"/>
          </w:pPr>
        </w:pPrChange>
      </w:pPr>
      <w:r>
        <w:rPr>
          <w:rFonts w:ascii="Arial" w:hAnsi="Arial" w:cs="Arial"/>
          <w:sz w:val="24"/>
          <w:szCs w:val="24"/>
          <w:lang w:val="en-GB"/>
        </w:rPr>
        <w:t>The M</w:t>
      </w:r>
      <w:r w:rsidR="007D0309" w:rsidRPr="00385ECB">
        <w:rPr>
          <w:rFonts w:ascii="Arial" w:hAnsi="Arial" w:cs="Arial"/>
          <w:sz w:val="24"/>
          <w:szCs w:val="24"/>
          <w:lang w:val="en-GB"/>
          <w:rPrChange w:id="4679" w:author="Admin" w:date="2016-10-18T16:05:00Z">
            <w:rPr>
              <w:lang w:val="en-GB"/>
            </w:rPr>
          </w:rPrChange>
        </w:rPr>
        <w:t>aster program logic diagram can be seen in Figure 6.26. The diagram show</w:t>
      </w:r>
      <w:r>
        <w:rPr>
          <w:rFonts w:ascii="Arial" w:hAnsi="Arial" w:cs="Arial"/>
          <w:sz w:val="24"/>
          <w:szCs w:val="24"/>
          <w:lang w:val="en-GB"/>
        </w:rPr>
        <w:t>s a simplified view of how the M</w:t>
      </w:r>
      <w:r w:rsidR="007D0309" w:rsidRPr="00385ECB">
        <w:rPr>
          <w:rFonts w:ascii="Arial" w:hAnsi="Arial" w:cs="Arial"/>
          <w:sz w:val="24"/>
          <w:szCs w:val="24"/>
          <w:lang w:val="en-GB"/>
          <w:rPrChange w:id="4680" w:author="Admin" w:date="2016-10-18T16:05:00Z">
            <w:rPr>
              <w:lang w:val="en-GB"/>
            </w:rPr>
          </w:rPrChange>
        </w:rPr>
        <w:t xml:space="preserve">aster program operates. The program begins by checking the RFID reader for incoming data. The database is then queried with the RFID data to get the student number. Extra checks are done </w:t>
      </w:r>
      <w:r>
        <w:rPr>
          <w:rFonts w:ascii="Arial" w:hAnsi="Arial" w:cs="Arial"/>
          <w:sz w:val="24"/>
          <w:szCs w:val="24"/>
          <w:lang w:val="en-GB"/>
        </w:rPr>
        <w:t>to check if an admin</w:t>
      </w:r>
      <w:r w:rsidR="007F5C62">
        <w:rPr>
          <w:rFonts w:ascii="Arial" w:hAnsi="Arial" w:cs="Arial"/>
          <w:sz w:val="24"/>
          <w:szCs w:val="24"/>
          <w:lang w:val="en-GB"/>
        </w:rPr>
        <w:t>istrator</w:t>
      </w:r>
      <w:r>
        <w:rPr>
          <w:rFonts w:ascii="Arial" w:hAnsi="Arial" w:cs="Arial"/>
          <w:sz w:val="24"/>
          <w:szCs w:val="24"/>
          <w:lang w:val="en-GB"/>
        </w:rPr>
        <w:t xml:space="preserve"> is present. I</w:t>
      </w:r>
      <w:r w:rsidR="007D0309" w:rsidRPr="00385ECB">
        <w:rPr>
          <w:rFonts w:ascii="Arial" w:hAnsi="Arial" w:cs="Arial"/>
          <w:sz w:val="24"/>
          <w:szCs w:val="24"/>
          <w:lang w:val="en-GB"/>
          <w:rPrChange w:id="4681" w:author="Admin" w:date="2016-10-18T16:05:00Z">
            <w:rPr>
              <w:lang w:val="en-GB"/>
            </w:rPr>
          </w:rPrChange>
        </w:rPr>
        <w:t>f so</w:t>
      </w:r>
      <w:r>
        <w:rPr>
          <w:rFonts w:ascii="Arial" w:hAnsi="Arial" w:cs="Arial"/>
          <w:sz w:val="24"/>
          <w:szCs w:val="24"/>
          <w:lang w:val="en-GB"/>
        </w:rPr>
        <w:t>,</w:t>
      </w:r>
      <w:r w:rsidR="007F5C62">
        <w:rPr>
          <w:rFonts w:ascii="Arial" w:hAnsi="Arial" w:cs="Arial"/>
          <w:sz w:val="24"/>
          <w:szCs w:val="24"/>
          <w:lang w:val="en-GB"/>
        </w:rPr>
        <w:t xml:space="preserve"> a free-</w:t>
      </w:r>
      <w:r w:rsidR="007D0309" w:rsidRPr="00385ECB">
        <w:rPr>
          <w:rFonts w:ascii="Arial" w:hAnsi="Arial" w:cs="Arial"/>
          <w:sz w:val="24"/>
          <w:szCs w:val="24"/>
          <w:lang w:val="en-GB"/>
          <w:rPrChange w:id="4682" w:author="Admin" w:date="2016-10-18T16:05:00Z">
            <w:rPr>
              <w:lang w:val="en-GB"/>
            </w:rPr>
          </w:rPrChange>
        </w:rPr>
        <w:t xml:space="preserve">up command will be </w:t>
      </w:r>
      <w:del w:id="4683" w:author="Admin" w:date="2016-10-18T16:55:00Z">
        <w:r w:rsidR="007D0309" w:rsidRPr="00385ECB" w:rsidDel="00686EE4">
          <w:rPr>
            <w:rFonts w:ascii="Arial" w:hAnsi="Arial" w:cs="Arial"/>
            <w:sz w:val="24"/>
            <w:szCs w:val="24"/>
            <w:lang w:val="en-GB"/>
            <w:rPrChange w:id="4684" w:author="Admin" w:date="2016-10-18T16:05:00Z">
              <w:rPr>
                <w:lang w:val="en-GB"/>
              </w:rPr>
            </w:rPrChange>
          </w:rPr>
          <w:delText>preformed</w:delText>
        </w:r>
      </w:del>
      <w:ins w:id="4685" w:author="Admin" w:date="2016-10-18T16:55:00Z">
        <w:r w:rsidR="00686EE4" w:rsidRPr="00385ECB">
          <w:rPr>
            <w:rFonts w:ascii="Arial" w:hAnsi="Arial" w:cs="Arial"/>
            <w:sz w:val="24"/>
            <w:szCs w:val="24"/>
            <w:lang w:val="en-GB"/>
          </w:rPr>
          <w:t>performed</w:t>
        </w:r>
      </w:ins>
      <w:r>
        <w:rPr>
          <w:rFonts w:ascii="Arial" w:hAnsi="Arial" w:cs="Arial"/>
          <w:sz w:val="24"/>
          <w:szCs w:val="24"/>
          <w:lang w:val="en-GB"/>
        </w:rPr>
        <w:t>,</w:t>
      </w:r>
      <w:r w:rsidR="007D0309" w:rsidRPr="00385ECB">
        <w:rPr>
          <w:rFonts w:ascii="Arial" w:hAnsi="Arial" w:cs="Arial"/>
          <w:sz w:val="24"/>
          <w:szCs w:val="24"/>
          <w:lang w:val="en-GB"/>
          <w:rPrChange w:id="4686" w:author="Admin" w:date="2016-10-18T16:05:00Z">
            <w:rPr>
              <w:lang w:val="en-GB"/>
            </w:rPr>
          </w:rPrChange>
        </w:rPr>
        <w:t xml:space="preserve"> </w:t>
      </w:r>
      <w:del w:id="4687" w:author="Admin" w:date="2016-10-18T16:55:00Z">
        <w:r w:rsidR="007D0309" w:rsidRPr="00385ECB" w:rsidDel="00686EE4">
          <w:rPr>
            <w:rFonts w:ascii="Arial" w:hAnsi="Arial" w:cs="Arial"/>
            <w:sz w:val="24"/>
            <w:szCs w:val="24"/>
            <w:lang w:val="en-GB"/>
            <w:rPrChange w:id="4688" w:author="Admin" w:date="2016-10-18T16:05:00Z">
              <w:rPr>
                <w:lang w:val="en-GB"/>
              </w:rPr>
            </w:rPrChange>
          </w:rPr>
          <w:delText>reseting</w:delText>
        </w:r>
      </w:del>
      <w:ins w:id="4689" w:author="Admin" w:date="2016-10-18T16:55:00Z">
        <w:r w:rsidR="00686EE4" w:rsidRPr="00385ECB">
          <w:rPr>
            <w:rFonts w:ascii="Arial" w:hAnsi="Arial" w:cs="Arial"/>
            <w:sz w:val="24"/>
            <w:szCs w:val="24"/>
            <w:lang w:val="en-GB"/>
          </w:rPr>
          <w:t>resetting</w:t>
        </w:r>
      </w:ins>
      <w:r w:rsidR="007D0309" w:rsidRPr="00385ECB">
        <w:rPr>
          <w:rFonts w:ascii="Arial" w:hAnsi="Arial" w:cs="Arial"/>
          <w:sz w:val="24"/>
          <w:szCs w:val="24"/>
          <w:lang w:val="en-GB"/>
          <w:rPrChange w:id="4690" w:author="Admin" w:date="2016-10-18T16:05:00Z">
            <w:rPr>
              <w:lang w:val="en-GB"/>
            </w:rPr>
          </w:rPrChange>
        </w:rPr>
        <w:t xml:space="preserve"> the empty and jam flags in the database and relevant modules. The orders relating to the student number will then be acquired from the database and dispensary requests will be sent to each relevant module</w:t>
      </w:r>
      <w:r>
        <w:rPr>
          <w:rFonts w:ascii="Arial" w:hAnsi="Arial" w:cs="Arial"/>
          <w:sz w:val="24"/>
          <w:szCs w:val="24"/>
          <w:lang w:val="en-GB"/>
        </w:rPr>
        <w:t>,</w:t>
      </w:r>
      <w:r w:rsidR="007D0309" w:rsidRPr="00385ECB">
        <w:rPr>
          <w:rFonts w:ascii="Arial" w:hAnsi="Arial" w:cs="Arial"/>
          <w:sz w:val="24"/>
          <w:szCs w:val="24"/>
          <w:lang w:val="en-GB"/>
          <w:rPrChange w:id="4691" w:author="Admin" w:date="2016-10-18T16:05:00Z">
            <w:rPr>
              <w:lang w:val="en-GB"/>
            </w:rPr>
          </w:rPrChange>
        </w:rPr>
        <w:t xml:space="preserve"> one by one. Responses from each module will be received after each module h</w:t>
      </w:r>
      <w:r>
        <w:rPr>
          <w:rFonts w:ascii="Arial" w:hAnsi="Arial" w:cs="Arial"/>
          <w:sz w:val="24"/>
          <w:szCs w:val="24"/>
          <w:lang w:val="en-GB"/>
        </w:rPr>
        <w:t>as finished dispensing and the M</w:t>
      </w:r>
      <w:r w:rsidR="007D0309" w:rsidRPr="00385ECB">
        <w:rPr>
          <w:rFonts w:ascii="Arial" w:hAnsi="Arial" w:cs="Arial"/>
          <w:sz w:val="24"/>
          <w:szCs w:val="24"/>
          <w:lang w:val="en-GB"/>
          <w:rPrChange w:id="4692" w:author="Admin" w:date="2016-10-18T16:05:00Z">
            <w:rPr>
              <w:lang w:val="en-GB"/>
            </w:rPr>
          </w:rPrChange>
        </w:rPr>
        <w:t>aster program will act accordingly.</w:t>
      </w:r>
    </w:p>
    <w:p w14:paraId="2E06CE38" w14:textId="77777777" w:rsidR="00F703CE" w:rsidRPr="00385ECB" w:rsidRDefault="00F703CE" w:rsidP="00754AB6">
      <w:pPr>
        <w:spacing w:after="0" w:line="360" w:lineRule="auto"/>
        <w:ind w:left="0" w:firstLine="0"/>
        <w:rPr>
          <w:rFonts w:ascii="Arial" w:hAnsi="Arial" w:cs="Arial"/>
          <w:sz w:val="24"/>
          <w:szCs w:val="24"/>
          <w:lang w:val="en-GB"/>
          <w:rPrChange w:id="4693" w:author="Admin" w:date="2016-10-18T16:05:00Z">
            <w:rPr>
              <w:lang w:val="en-GB"/>
            </w:rPr>
          </w:rPrChange>
        </w:rPr>
        <w:pPrChange w:id="4694" w:author="Admin" w:date="2016-10-18T16:11:00Z">
          <w:pPr>
            <w:spacing w:after="218" w:line="252" w:lineRule="auto"/>
            <w:ind w:left="-5" w:right="-15"/>
            <w:jc w:val="left"/>
          </w:pPr>
        </w:pPrChange>
      </w:pPr>
    </w:p>
    <w:p w14:paraId="5621F71C" w14:textId="77777777" w:rsidR="00C261B9" w:rsidRPr="00385ECB" w:rsidRDefault="007D0309" w:rsidP="00754AB6">
      <w:pPr>
        <w:spacing w:after="0" w:line="360" w:lineRule="auto"/>
        <w:ind w:left="0" w:firstLine="0"/>
        <w:rPr>
          <w:ins w:id="4695" w:author="Admin" w:date="2016-10-18T16:28:00Z"/>
          <w:rFonts w:ascii="Arial" w:hAnsi="Arial" w:cs="Arial"/>
          <w:sz w:val="24"/>
          <w:szCs w:val="24"/>
          <w:lang w:val="en-GB"/>
        </w:rPr>
        <w:pPrChange w:id="4696" w:author="Admin" w:date="2016-10-18T16:11:00Z">
          <w:pPr>
            <w:ind w:left="1"/>
          </w:pPr>
        </w:pPrChange>
      </w:pPr>
      <w:r w:rsidRPr="00385ECB">
        <w:rPr>
          <w:rFonts w:ascii="Arial" w:hAnsi="Arial" w:cs="Arial"/>
          <w:sz w:val="24"/>
          <w:szCs w:val="24"/>
          <w:lang w:val="en-GB"/>
          <w:rPrChange w:id="4697" w:author="Admin" w:date="2016-10-18T16:05:00Z">
            <w:rPr>
              <w:lang w:val="en-GB"/>
            </w:rPr>
          </w:rPrChange>
        </w:rPr>
        <w:t xml:space="preserve">The responses expected are; Jam, Empty, Low </w:t>
      </w:r>
      <w:del w:id="4698" w:author="Admin" w:date="2016-10-18T16:55:00Z">
        <w:r w:rsidRPr="00385ECB" w:rsidDel="00686EE4">
          <w:rPr>
            <w:rFonts w:ascii="Arial" w:hAnsi="Arial" w:cs="Arial"/>
            <w:sz w:val="24"/>
            <w:szCs w:val="24"/>
            <w:lang w:val="en-GB"/>
            <w:rPrChange w:id="4699" w:author="Admin" w:date="2016-10-18T16:05:00Z">
              <w:rPr>
                <w:lang w:val="en-GB"/>
              </w:rPr>
            </w:rPrChange>
          </w:rPr>
          <w:delText>ans</w:delText>
        </w:r>
      </w:del>
      <w:ins w:id="4700" w:author="Admin" w:date="2016-10-18T16:55:00Z">
        <w:r w:rsidR="00686EE4" w:rsidRPr="00385ECB">
          <w:rPr>
            <w:rFonts w:ascii="Arial" w:hAnsi="Arial" w:cs="Arial"/>
            <w:sz w:val="24"/>
            <w:szCs w:val="24"/>
            <w:lang w:val="en-GB"/>
          </w:rPr>
          <w:t>and</w:t>
        </w:r>
      </w:ins>
      <w:r w:rsidR="007F5C62">
        <w:rPr>
          <w:rFonts w:ascii="Arial" w:hAnsi="Arial" w:cs="Arial"/>
          <w:sz w:val="24"/>
          <w:szCs w:val="24"/>
          <w:lang w:val="en-GB"/>
        </w:rPr>
        <w:t xml:space="preserve"> Success. A J</w:t>
      </w:r>
      <w:r w:rsidRPr="00385ECB">
        <w:rPr>
          <w:rFonts w:ascii="Arial" w:hAnsi="Arial" w:cs="Arial"/>
          <w:sz w:val="24"/>
          <w:szCs w:val="24"/>
          <w:lang w:val="en-GB"/>
          <w:rPrChange w:id="4701" w:author="Admin" w:date="2016-10-18T16:05:00Z">
            <w:rPr>
              <w:lang w:val="en-GB"/>
            </w:rPr>
          </w:rPrChange>
        </w:rPr>
        <w:t>am and</w:t>
      </w:r>
      <w:r w:rsidR="007F5C62">
        <w:rPr>
          <w:rFonts w:ascii="Arial" w:hAnsi="Arial" w:cs="Arial"/>
          <w:sz w:val="24"/>
          <w:szCs w:val="24"/>
          <w:lang w:val="en-GB"/>
        </w:rPr>
        <w:t xml:space="preserve"> E</w:t>
      </w:r>
      <w:r w:rsidR="00AC22EE">
        <w:rPr>
          <w:rFonts w:ascii="Arial" w:hAnsi="Arial" w:cs="Arial"/>
          <w:sz w:val="24"/>
          <w:szCs w:val="24"/>
          <w:lang w:val="en-GB"/>
        </w:rPr>
        <w:t>mpty report will warrant the M</w:t>
      </w:r>
      <w:r w:rsidRPr="00385ECB">
        <w:rPr>
          <w:rFonts w:ascii="Arial" w:hAnsi="Arial" w:cs="Arial"/>
          <w:sz w:val="24"/>
          <w:szCs w:val="24"/>
          <w:lang w:val="en-GB"/>
          <w:rPrChange w:id="4702" w:author="Admin" w:date="2016-10-18T16:05:00Z">
            <w:rPr>
              <w:lang w:val="en-GB"/>
            </w:rPr>
          </w:rPrChange>
        </w:rPr>
        <w:t>aster program to email an admin</w:t>
      </w:r>
      <w:r w:rsidR="007F5C62">
        <w:rPr>
          <w:rFonts w:ascii="Arial" w:hAnsi="Arial" w:cs="Arial"/>
          <w:sz w:val="24"/>
          <w:szCs w:val="24"/>
          <w:lang w:val="en-GB"/>
        </w:rPr>
        <w:t>istrator</w:t>
      </w:r>
      <w:r w:rsidR="00AC22EE">
        <w:rPr>
          <w:rFonts w:ascii="Arial" w:hAnsi="Arial" w:cs="Arial"/>
          <w:sz w:val="24"/>
          <w:szCs w:val="24"/>
          <w:lang w:val="en-GB"/>
        </w:rPr>
        <w:t>,</w:t>
      </w:r>
      <w:r w:rsidRPr="00385ECB">
        <w:rPr>
          <w:rFonts w:ascii="Arial" w:hAnsi="Arial" w:cs="Arial"/>
          <w:sz w:val="24"/>
          <w:szCs w:val="24"/>
          <w:lang w:val="en-GB"/>
          <w:rPrChange w:id="4703" w:author="Admin" w:date="2016-10-18T16:05:00Z">
            <w:rPr>
              <w:lang w:val="en-GB"/>
            </w:rPr>
          </w:rPrChange>
        </w:rPr>
        <w:t xml:space="preserve"> advising them to attend to the Vending Machine and </w:t>
      </w:r>
      <w:r w:rsidR="007F5C62">
        <w:rPr>
          <w:rFonts w:ascii="Arial" w:hAnsi="Arial" w:cs="Arial"/>
          <w:sz w:val="24"/>
          <w:szCs w:val="24"/>
          <w:lang w:val="en-GB"/>
        </w:rPr>
        <w:t xml:space="preserve">detailing the reason </w:t>
      </w:r>
      <w:r w:rsidRPr="00385ECB">
        <w:rPr>
          <w:rFonts w:ascii="Arial" w:hAnsi="Arial" w:cs="Arial"/>
          <w:sz w:val="24"/>
          <w:szCs w:val="24"/>
          <w:lang w:val="en-GB"/>
          <w:rPrChange w:id="4704" w:author="Admin" w:date="2016-10-18T16:05:00Z">
            <w:rPr>
              <w:lang w:val="en-GB"/>
            </w:rPr>
          </w:rPrChange>
        </w:rPr>
        <w:t>why. A Low and Success report will just update the relevant tables</w:t>
      </w:r>
      <w:r w:rsidR="007F5C62">
        <w:rPr>
          <w:rFonts w:ascii="Arial" w:hAnsi="Arial" w:cs="Arial"/>
          <w:sz w:val="24"/>
          <w:szCs w:val="24"/>
          <w:lang w:val="en-GB"/>
        </w:rPr>
        <w:t>,</w:t>
      </w:r>
      <w:r w:rsidRPr="00385ECB">
        <w:rPr>
          <w:rFonts w:ascii="Arial" w:hAnsi="Arial" w:cs="Arial"/>
          <w:sz w:val="24"/>
          <w:szCs w:val="24"/>
          <w:lang w:val="en-GB"/>
          <w:rPrChange w:id="4705" w:author="Admin" w:date="2016-10-18T16:05:00Z">
            <w:rPr>
              <w:lang w:val="en-GB"/>
            </w:rPr>
          </w:rPrChange>
        </w:rPr>
        <w:t xml:space="preserve"> but no email will be sent. All cases will </w:t>
      </w:r>
      <w:r w:rsidR="007F1EA4">
        <w:rPr>
          <w:rFonts w:ascii="Arial" w:hAnsi="Arial" w:cs="Arial"/>
          <w:sz w:val="24"/>
          <w:szCs w:val="24"/>
          <w:lang w:val="en-GB"/>
        </w:rPr>
        <w:t>generate</w:t>
      </w:r>
      <w:r w:rsidRPr="00385ECB">
        <w:rPr>
          <w:rFonts w:ascii="Arial" w:hAnsi="Arial" w:cs="Arial"/>
          <w:sz w:val="24"/>
          <w:szCs w:val="24"/>
          <w:lang w:val="en-GB"/>
          <w:rPrChange w:id="4706" w:author="Admin" w:date="2016-10-18T16:05:00Z">
            <w:rPr>
              <w:lang w:val="en-GB"/>
            </w:rPr>
          </w:rPrChange>
        </w:rPr>
        <w:t xml:space="preserve"> a report in the log, which will be discussed later.</w:t>
      </w:r>
      <w:r w:rsidR="007F5C62">
        <w:rPr>
          <w:rFonts w:ascii="Arial" w:hAnsi="Arial" w:cs="Arial"/>
          <w:sz w:val="24"/>
          <w:szCs w:val="24"/>
          <w:lang w:val="en-GB"/>
        </w:rPr>
        <w:t xml:space="preserve"> </w:t>
      </w:r>
      <w:r w:rsidRPr="00385ECB">
        <w:rPr>
          <w:rFonts w:ascii="Arial" w:hAnsi="Arial" w:cs="Arial"/>
          <w:sz w:val="24"/>
          <w:szCs w:val="24"/>
          <w:lang w:val="en-GB"/>
          <w:rPrChange w:id="4707" w:author="Admin" w:date="2016-10-18T16:05:00Z">
            <w:rPr>
              <w:lang w:val="en-GB"/>
            </w:rPr>
          </w:rPrChange>
        </w:rPr>
        <w:t>Th</w:t>
      </w:r>
      <w:r w:rsidR="007F1EA4">
        <w:rPr>
          <w:rFonts w:ascii="Arial" w:hAnsi="Arial" w:cs="Arial"/>
          <w:sz w:val="24"/>
          <w:szCs w:val="24"/>
          <w:lang w:val="en-GB"/>
        </w:rPr>
        <w:t>is is repeated until all orders</w:t>
      </w:r>
      <w:r w:rsidRPr="00385ECB">
        <w:rPr>
          <w:rFonts w:ascii="Arial" w:hAnsi="Arial" w:cs="Arial"/>
          <w:sz w:val="24"/>
          <w:szCs w:val="24"/>
          <w:lang w:val="en-GB"/>
          <w:rPrChange w:id="4708" w:author="Admin" w:date="2016-10-18T16:05:00Z">
            <w:rPr>
              <w:lang w:val="en-GB"/>
            </w:rPr>
          </w:rPrChange>
        </w:rPr>
        <w:t xml:space="preserve"> relating to the student/staff number requesting a dispense, are </w:t>
      </w:r>
      <w:r w:rsidR="007F5C62">
        <w:rPr>
          <w:rFonts w:ascii="Arial" w:hAnsi="Arial" w:cs="Arial"/>
          <w:sz w:val="24"/>
          <w:szCs w:val="24"/>
          <w:lang w:val="en-GB"/>
        </w:rPr>
        <w:t>completed</w:t>
      </w:r>
      <w:r w:rsidRPr="00385ECB">
        <w:rPr>
          <w:rFonts w:ascii="Arial" w:hAnsi="Arial" w:cs="Arial"/>
          <w:sz w:val="24"/>
          <w:szCs w:val="24"/>
          <w:lang w:val="en-GB"/>
          <w:rPrChange w:id="4709" w:author="Admin" w:date="2016-10-18T16:05:00Z">
            <w:rPr>
              <w:lang w:val="en-GB"/>
            </w:rPr>
          </w:rPrChange>
        </w:rPr>
        <w:t xml:space="preserve">. The program will then return to wait for a student card to read in and receive RFID </w:t>
      </w:r>
      <w:r w:rsidR="00385ECB" w:rsidRPr="00385ECB">
        <w:rPr>
          <w:rFonts w:ascii="Arial" w:hAnsi="Arial" w:cs="Arial"/>
          <w:sz w:val="24"/>
          <w:szCs w:val="24"/>
          <w:lang w:val="en-GB"/>
        </w:rPr>
        <w:t>data, which</w:t>
      </w:r>
      <w:r w:rsidRPr="00385ECB">
        <w:rPr>
          <w:rFonts w:ascii="Arial" w:hAnsi="Arial" w:cs="Arial"/>
          <w:sz w:val="24"/>
          <w:szCs w:val="24"/>
          <w:lang w:val="en-GB"/>
          <w:rPrChange w:id="4710" w:author="Admin" w:date="2016-10-18T16:05:00Z">
            <w:rPr>
              <w:lang w:val="en-GB"/>
            </w:rPr>
          </w:rPrChange>
        </w:rPr>
        <w:t xml:space="preserve"> will then </w:t>
      </w:r>
      <w:r w:rsidR="007F1EA4">
        <w:rPr>
          <w:rFonts w:ascii="Arial" w:hAnsi="Arial" w:cs="Arial"/>
          <w:sz w:val="24"/>
          <w:szCs w:val="24"/>
          <w:lang w:val="en-GB"/>
        </w:rPr>
        <w:t>start</w:t>
      </w:r>
      <w:r w:rsidRPr="00385ECB">
        <w:rPr>
          <w:rFonts w:ascii="Arial" w:hAnsi="Arial" w:cs="Arial"/>
          <w:sz w:val="24"/>
          <w:szCs w:val="24"/>
          <w:lang w:val="en-GB"/>
          <w:rPrChange w:id="4711" w:author="Admin" w:date="2016-10-18T16:05:00Z">
            <w:rPr>
              <w:lang w:val="en-GB"/>
            </w:rPr>
          </w:rPrChange>
        </w:rPr>
        <w:t xml:space="preserve"> this process again.</w:t>
      </w:r>
    </w:p>
    <w:p w14:paraId="7011D2EC" w14:textId="77777777" w:rsidR="00F703CE" w:rsidRPr="00385ECB" w:rsidRDefault="00F703CE" w:rsidP="00754AB6">
      <w:pPr>
        <w:spacing w:after="0" w:line="360" w:lineRule="auto"/>
        <w:ind w:left="0" w:firstLine="0"/>
        <w:rPr>
          <w:rFonts w:ascii="Arial" w:hAnsi="Arial" w:cs="Arial"/>
          <w:sz w:val="24"/>
          <w:szCs w:val="24"/>
          <w:lang w:val="en-GB"/>
          <w:rPrChange w:id="4712" w:author="Admin" w:date="2016-10-18T16:05:00Z">
            <w:rPr>
              <w:lang w:val="en-GB"/>
            </w:rPr>
          </w:rPrChange>
        </w:rPr>
        <w:pPrChange w:id="4713" w:author="Admin" w:date="2016-10-18T16:11:00Z">
          <w:pPr>
            <w:ind w:left="1"/>
          </w:pPr>
        </w:pPrChange>
      </w:pPr>
    </w:p>
    <w:p w14:paraId="76D59B32" w14:textId="77777777" w:rsidR="00C261B9" w:rsidRPr="00385ECB" w:rsidRDefault="007D0309" w:rsidP="00754AB6">
      <w:pPr>
        <w:spacing w:after="0" w:line="360" w:lineRule="auto"/>
        <w:ind w:left="0" w:firstLine="0"/>
        <w:rPr>
          <w:ins w:id="4714" w:author="Admin" w:date="2016-10-18T16:28:00Z"/>
          <w:rFonts w:ascii="Arial" w:hAnsi="Arial" w:cs="Arial"/>
          <w:sz w:val="24"/>
          <w:szCs w:val="24"/>
          <w:lang w:val="en-GB"/>
        </w:rPr>
        <w:pPrChange w:id="4715" w:author="Admin" w:date="2016-10-18T16:11:00Z">
          <w:pPr>
            <w:spacing w:after="636"/>
            <w:ind w:left="1"/>
          </w:pPr>
        </w:pPrChange>
      </w:pPr>
      <w:r w:rsidRPr="00385ECB">
        <w:rPr>
          <w:rFonts w:ascii="Arial" w:hAnsi="Arial" w:cs="Arial"/>
          <w:sz w:val="24"/>
          <w:szCs w:val="24"/>
          <w:lang w:val="en-GB"/>
          <w:rPrChange w:id="4716" w:author="Admin" w:date="2016-10-18T16:05:00Z">
            <w:rPr>
              <w:lang w:val="en-GB"/>
            </w:rPr>
          </w:rPrChange>
        </w:rPr>
        <w:t>In addition to the above loop</w:t>
      </w:r>
      <w:r w:rsidR="00385ECB">
        <w:rPr>
          <w:rFonts w:ascii="Arial" w:hAnsi="Arial" w:cs="Arial"/>
          <w:sz w:val="24"/>
          <w:szCs w:val="24"/>
          <w:lang w:val="en-GB"/>
        </w:rPr>
        <w:t>,</w:t>
      </w:r>
      <w:r w:rsidRPr="00385ECB">
        <w:rPr>
          <w:rFonts w:ascii="Arial" w:hAnsi="Arial" w:cs="Arial"/>
          <w:sz w:val="24"/>
          <w:szCs w:val="24"/>
          <w:lang w:val="en-GB"/>
          <w:rPrChange w:id="4717" w:author="Admin" w:date="2016-10-18T16:05:00Z">
            <w:rPr>
              <w:lang w:val="en-GB"/>
            </w:rPr>
          </w:rPrChange>
        </w:rPr>
        <w:t xml:space="preserve"> addition</w:t>
      </w:r>
      <w:r w:rsidR="007F1EA4">
        <w:rPr>
          <w:rFonts w:ascii="Arial" w:hAnsi="Arial" w:cs="Arial"/>
          <w:sz w:val="24"/>
          <w:szCs w:val="24"/>
          <w:lang w:val="en-GB"/>
        </w:rPr>
        <w:t>al</w:t>
      </w:r>
      <w:r w:rsidRPr="00385ECB">
        <w:rPr>
          <w:rFonts w:ascii="Arial" w:hAnsi="Arial" w:cs="Arial"/>
          <w:sz w:val="24"/>
          <w:szCs w:val="24"/>
          <w:lang w:val="en-GB"/>
          <w:rPrChange w:id="4718" w:author="Admin" w:date="2016-10-18T16:05:00Z">
            <w:rPr>
              <w:lang w:val="en-GB"/>
            </w:rPr>
          </w:rPrChange>
        </w:rPr>
        <w:t xml:space="preserve"> user feedback is provided in the program. Firstly</w:t>
      </w:r>
      <w:r w:rsidR="007F1EA4">
        <w:rPr>
          <w:rFonts w:ascii="Arial" w:hAnsi="Arial" w:cs="Arial"/>
          <w:sz w:val="24"/>
          <w:szCs w:val="24"/>
          <w:lang w:val="en-GB"/>
        </w:rPr>
        <w:t>,</w:t>
      </w:r>
      <w:r w:rsidRPr="00385ECB">
        <w:rPr>
          <w:rFonts w:ascii="Arial" w:hAnsi="Arial" w:cs="Arial"/>
          <w:sz w:val="24"/>
          <w:szCs w:val="24"/>
          <w:lang w:val="en-GB"/>
          <w:rPrChange w:id="4719" w:author="Admin" w:date="2016-10-18T16:05:00Z">
            <w:rPr>
              <w:lang w:val="en-GB"/>
            </w:rPr>
          </w:rPrChange>
        </w:rPr>
        <w:t xml:space="preserve"> a log is kept of all the activities of the program and whether they are errors or successful operations. </w:t>
      </w:r>
      <w:commentRangeStart w:id="4720"/>
      <w:commentRangeStart w:id="4721"/>
      <w:r w:rsidR="00385ECB" w:rsidRPr="00385ECB">
        <w:rPr>
          <w:rFonts w:ascii="Arial" w:hAnsi="Arial" w:cs="Arial"/>
          <w:sz w:val="24"/>
          <w:szCs w:val="24"/>
          <w:lang w:val="en-GB"/>
        </w:rPr>
        <w:t>Secondly,</w:t>
      </w:r>
      <w:r w:rsidRPr="00385ECB">
        <w:rPr>
          <w:rFonts w:ascii="Arial" w:hAnsi="Arial" w:cs="Arial"/>
          <w:sz w:val="24"/>
          <w:szCs w:val="24"/>
          <w:lang w:val="en-GB"/>
          <w:rPrChange w:id="4722" w:author="Admin" w:date="2016-10-18T16:05:00Z">
            <w:rPr>
              <w:lang w:val="en-GB"/>
            </w:rPr>
          </w:rPrChange>
        </w:rPr>
        <w:t xml:space="preserve"> LCD messages are transmitted to the first </w:t>
      </w:r>
      <w:r w:rsidR="00385ECB">
        <w:rPr>
          <w:rFonts w:ascii="Arial" w:hAnsi="Arial" w:cs="Arial"/>
          <w:sz w:val="24"/>
          <w:szCs w:val="24"/>
          <w:lang w:val="en-GB"/>
        </w:rPr>
        <w:t>MCU module, which should have a</w:t>
      </w:r>
      <w:r w:rsidRPr="00385ECB">
        <w:rPr>
          <w:rFonts w:ascii="Arial" w:hAnsi="Arial" w:cs="Arial"/>
          <w:sz w:val="24"/>
          <w:szCs w:val="24"/>
          <w:lang w:val="en-GB"/>
          <w:rPrChange w:id="4723" w:author="Admin" w:date="2016-10-18T16:05:00Z">
            <w:rPr>
              <w:lang w:val="en-GB"/>
            </w:rPr>
          </w:rPrChange>
        </w:rPr>
        <w:t xml:space="preserve"> LCD connected to give</w:t>
      </w:r>
      <w:r w:rsidR="007F1EA4">
        <w:rPr>
          <w:rFonts w:ascii="Arial" w:hAnsi="Arial" w:cs="Arial"/>
          <w:sz w:val="24"/>
          <w:szCs w:val="24"/>
          <w:lang w:val="en-GB"/>
        </w:rPr>
        <w:t xml:space="preserve"> to</w:t>
      </w:r>
      <w:r w:rsidRPr="00385ECB">
        <w:rPr>
          <w:rFonts w:ascii="Arial" w:hAnsi="Arial" w:cs="Arial"/>
          <w:sz w:val="24"/>
          <w:szCs w:val="24"/>
          <w:lang w:val="en-GB"/>
          <w:rPrChange w:id="4724" w:author="Admin" w:date="2016-10-18T16:05:00Z">
            <w:rPr>
              <w:lang w:val="en-GB"/>
            </w:rPr>
          </w:rPrChange>
        </w:rPr>
        <w:t xml:space="preserve"> the user swiping his/her student card</w:t>
      </w:r>
      <w:commentRangeEnd w:id="4720"/>
      <w:r w:rsidR="00385ECB">
        <w:rPr>
          <w:rStyle w:val="CommentReference"/>
        </w:rPr>
        <w:commentReference w:id="4720"/>
      </w:r>
      <w:r w:rsidRPr="00385ECB">
        <w:rPr>
          <w:rFonts w:ascii="Arial" w:hAnsi="Arial" w:cs="Arial"/>
          <w:sz w:val="24"/>
          <w:szCs w:val="24"/>
          <w:lang w:val="en-GB"/>
          <w:rPrChange w:id="4725" w:author="Admin" w:date="2016-10-18T16:05:00Z">
            <w:rPr>
              <w:lang w:val="en-GB"/>
            </w:rPr>
          </w:rPrChange>
        </w:rPr>
        <w:t>.</w:t>
      </w:r>
      <w:commentRangeEnd w:id="4721"/>
      <w:r w:rsidR="007F1EA4">
        <w:rPr>
          <w:rStyle w:val="CommentReference"/>
        </w:rPr>
        <w:commentReference w:id="4721"/>
      </w:r>
    </w:p>
    <w:p w14:paraId="7BAFC9EB" w14:textId="77777777" w:rsidR="00F703CE" w:rsidRPr="00385ECB" w:rsidRDefault="00F703CE" w:rsidP="00754AB6">
      <w:pPr>
        <w:spacing w:after="0" w:line="360" w:lineRule="auto"/>
        <w:ind w:left="0" w:firstLine="0"/>
        <w:rPr>
          <w:rFonts w:ascii="Arial" w:hAnsi="Arial" w:cs="Arial"/>
          <w:sz w:val="24"/>
          <w:szCs w:val="24"/>
          <w:lang w:val="en-GB"/>
          <w:rPrChange w:id="4726" w:author="Admin" w:date="2016-10-18T16:05:00Z">
            <w:rPr>
              <w:lang w:val="en-GB"/>
            </w:rPr>
          </w:rPrChange>
        </w:rPr>
        <w:pPrChange w:id="4727" w:author="Admin" w:date="2016-10-18T16:11:00Z">
          <w:pPr>
            <w:spacing w:after="636"/>
            <w:ind w:left="1"/>
          </w:pPr>
        </w:pPrChange>
      </w:pPr>
    </w:p>
    <w:p w14:paraId="21E226D9" w14:textId="77777777" w:rsidR="00C261B9" w:rsidRPr="00385ECB" w:rsidRDefault="007D0309" w:rsidP="00B800E6">
      <w:pPr>
        <w:pStyle w:val="Heading3"/>
        <w:tabs>
          <w:tab w:val="clear" w:pos="977"/>
          <w:tab w:val="left" w:pos="990"/>
        </w:tabs>
        <w:rPr>
          <w:ins w:id="4728" w:author="Admin" w:date="2016-10-18T16:28:00Z"/>
        </w:rPr>
        <w:pPrChange w:id="4729" w:author="Admin" w:date="2016-10-18T16:42:00Z">
          <w:pPr>
            <w:spacing w:after="636"/>
            <w:ind w:left="1"/>
          </w:pPr>
        </w:pPrChange>
      </w:pPr>
      <w:bookmarkStart w:id="4730" w:name="_Toc44079"/>
      <w:del w:id="4731" w:author="Admin" w:date="2016-10-18T16:28:00Z">
        <w:r w:rsidRPr="00385ECB" w:rsidDel="00F703CE">
          <w:rPr>
            <w:rPrChange w:id="4732" w:author="Admin" w:date="2016-10-18T16:05:00Z">
              <w:rPr>
                <w:rFonts w:ascii="Calibri" w:eastAsia="Calibri" w:hAnsi="Calibri" w:cs="Calibri"/>
                <w:b/>
                <w:lang w:val="en-GB"/>
              </w:rPr>
            </w:rPrChange>
          </w:rPr>
          <w:tab/>
        </w:r>
      </w:del>
      <w:r w:rsidRPr="00385ECB">
        <w:t>6.7.5</w:t>
      </w:r>
      <w:r w:rsidRPr="00385ECB">
        <w:tab/>
        <w:t>Microntroller Software</w:t>
      </w:r>
      <w:bookmarkEnd w:id="4730"/>
    </w:p>
    <w:p w14:paraId="7BF90AA6" w14:textId="77777777" w:rsidR="00F703CE" w:rsidRPr="00385ECB" w:rsidRDefault="00F703CE" w:rsidP="001C1ABF">
      <w:pPr>
        <w:rPr>
          <w:lang w:val="en-GB"/>
        </w:rPr>
      </w:pPr>
    </w:p>
    <w:p w14:paraId="1C1A8EDF" w14:textId="77777777" w:rsidR="00C261B9" w:rsidRDefault="007D0309" w:rsidP="00754AB6">
      <w:pPr>
        <w:spacing w:after="0" w:line="360" w:lineRule="auto"/>
        <w:ind w:left="0" w:firstLine="0"/>
        <w:rPr>
          <w:rFonts w:ascii="Arial" w:hAnsi="Arial" w:cs="Arial"/>
          <w:sz w:val="24"/>
          <w:szCs w:val="24"/>
          <w:lang w:val="en-GB"/>
        </w:rPr>
        <w:pPrChange w:id="4733" w:author="Admin" w:date="2016-10-18T16:11:00Z">
          <w:pPr>
            <w:spacing w:after="218" w:line="252" w:lineRule="auto"/>
            <w:ind w:left="-5" w:right="-15"/>
            <w:jc w:val="left"/>
          </w:pPr>
        </w:pPrChange>
      </w:pPr>
      <w:r w:rsidRPr="00385ECB">
        <w:rPr>
          <w:rFonts w:ascii="Arial" w:hAnsi="Arial" w:cs="Arial"/>
          <w:sz w:val="24"/>
          <w:szCs w:val="24"/>
          <w:lang w:val="en-GB"/>
          <w:rPrChange w:id="4734" w:author="Admin" w:date="2016-10-18T16:05:00Z">
            <w:rPr>
              <w:lang w:val="en-GB"/>
            </w:rPr>
          </w:rPrChange>
        </w:rPr>
        <w:t xml:space="preserve">The MCU program logic diagram can be seen in Figure 6.27. Although the logic flow for the MCU module is </w:t>
      </w:r>
      <w:del w:id="4735" w:author="Admin" w:date="2016-10-18T16:55:00Z">
        <w:r w:rsidRPr="00385ECB" w:rsidDel="00686EE4">
          <w:rPr>
            <w:rFonts w:ascii="Arial" w:hAnsi="Arial" w:cs="Arial"/>
            <w:sz w:val="24"/>
            <w:szCs w:val="24"/>
            <w:lang w:val="en-GB"/>
            <w:rPrChange w:id="4736" w:author="Admin" w:date="2016-10-18T16:05:00Z">
              <w:rPr>
                <w:lang w:val="en-GB"/>
              </w:rPr>
            </w:rPrChange>
          </w:rPr>
          <w:delText>farily</w:delText>
        </w:r>
      </w:del>
      <w:ins w:id="4737" w:author="Admin" w:date="2016-10-18T16:55:00Z">
        <w:r w:rsidR="00686EE4" w:rsidRPr="00385ECB">
          <w:rPr>
            <w:rFonts w:ascii="Arial" w:hAnsi="Arial" w:cs="Arial"/>
            <w:sz w:val="24"/>
            <w:szCs w:val="24"/>
            <w:lang w:val="en-GB"/>
          </w:rPr>
          <w:t>fairly</w:t>
        </w:r>
      </w:ins>
      <w:r w:rsidRPr="00385ECB">
        <w:rPr>
          <w:rFonts w:ascii="Arial" w:hAnsi="Arial" w:cs="Arial"/>
          <w:sz w:val="24"/>
          <w:szCs w:val="24"/>
          <w:lang w:val="en-GB"/>
          <w:rPrChange w:id="4738" w:author="Admin" w:date="2016-10-18T16:05:00Z">
            <w:rPr>
              <w:lang w:val="en-GB"/>
            </w:rPr>
          </w:rPrChange>
        </w:rPr>
        <w:t xml:space="preserve"> complicated</w:t>
      </w:r>
      <w:r w:rsidR="007F1EA4">
        <w:rPr>
          <w:rFonts w:ascii="Arial" w:hAnsi="Arial" w:cs="Arial"/>
          <w:sz w:val="24"/>
          <w:szCs w:val="24"/>
          <w:lang w:val="en-GB"/>
        </w:rPr>
        <w:t>,</w:t>
      </w:r>
      <w:r w:rsidRPr="00385ECB">
        <w:rPr>
          <w:rFonts w:ascii="Arial" w:hAnsi="Arial" w:cs="Arial"/>
          <w:sz w:val="24"/>
          <w:szCs w:val="24"/>
          <w:lang w:val="en-GB"/>
          <w:rPrChange w:id="4739" w:author="Admin" w:date="2016-10-18T16:05:00Z">
            <w:rPr>
              <w:lang w:val="en-GB"/>
            </w:rPr>
          </w:rPrChange>
        </w:rPr>
        <w:t xml:space="preserve"> it can b</w:t>
      </w:r>
      <w:r w:rsidR="007F1EA4">
        <w:rPr>
          <w:rFonts w:ascii="Arial" w:hAnsi="Arial" w:cs="Arial"/>
          <w:sz w:val="24"/>
          <w:szCs w:val="24"/>
          <w:lang w:val="en-GB"/>
        </w:rPr>
        <w:t>e broken down into two sections:</w:t>
      </w:r>
      <w:r w:rsidRPr="00385ECB">
        <w:rPr>
          <w:rFonts w:ascii="Arial" w:hAnsi="Arial" w:cs="Arial"/>
          <w:sz w:val="24"/>
          <w:szCs w:val="24"/>
          <w:lang w:val="en-GB"/>
          <w:rPrChange w:id="4740" w:author="Admin" w:date="2016-10-18T16:05:00Z">
            <w:rPr>
              <w:lang w:val="en-GB"/>
            </w:rPr>
          </w:rPrChange>
        </w:rPr>
        <w:t xml:space="preserve"> the initialization and integrity checks, </w:t>
      </w:r>
      <w:r w:rsidR="007F1EA4">
        <w:rPr>
          <w:rFonts w:ascii="Arial" w:hAnsi="Arial" w:cs="Arial"/>
          <w:sz w:val="24"/>
          <w:szCs w:val="24"/>
          <w:lang w:val="en-GB"/>
        </w:rPr>
        <w:t>and the main logic loop. The d</w:t>
      </w:r>
      <w:r w:rsidRPr="00385ECB">
        <w:rPr>
          <w:rFonts w:ascii="Arial" w:hAnsi="Arial" w:cs="Arial"/>
          <w:sz w:val="24"/>
          <w:szCs w:val="24"/>
          <w:lang w:val="en-GB"/>
          <w:rPrChange w:id="4741" w:author="Admin" w:date="2016-10-18T16:05:00Z">
            <w:rPr>
              <w:lang w:val="en-GB"/>
            </w:rPr>
          </w:rPrChange>
        </w:rPr>
        <w:t xml:space="preserve">iagram only contains the main functionality of the modules program, smaller functions will be </w:t>
      </w:r>
      <w:r w:rsidR="007F5C62">
        <w:rPr>
          <w:rFonts w:ascii="Arial" w:hAnsi="Arial" w:cs="Arial"/>
          <w:sz w:val="24"/>
          <w:szCs w:val="24"/>
          <w:lang w:val="en-GB"/>
        </w:rPr>
        <w:t xml:space="preserve">briefly </w:t>
      </w:r>
      <w:r w:rsidRPr="00385ECB">
        <w:rPr>
          <w:rFonts w:ascii="Arial" w:hAnsi="Arial" w:cs="Arial"/>
          <w:sz w:val="24"/>
          <w:szCs w:val="24"/>
          <w:lang w:val="en-GB"/>
          <w:rPrChange w:id="4742" w:author="Admin" w:date="2016-10-18T16:05:00Z">
            <w:rPr>
              <w:lang w:val="en-GB"/>
            </w:rPr>
          </w:rPrChange>
        </w:rPr>
        <w:t xml:space="preserve">discussed later. </w:t>
      </w:r>
      <w:r w:rsidR="007F1EA4">
        <w:rPr>
          <w:rFonts w:ascii="Arial" w:hAnsi="Arial" w:cs="Arial"/>
          <w:sz w:val="24"/>
          <w:szCs w:val="24"/>
          <w:lang w:val="en-GB"/>
        </w:rPr>
        <w:t>The s</w:t>
      </w:r>
      <w:r w:rsidRPr="00385ECB">
        <w:rPr>
          <w:rFonts w:ascii="Arial" w:hAnsi="Arial" w:cs="Arial"/>
          <w:sz w:val="24"/>
          <w:szCs w:val="24"/>
          <w:lang w:val="en-GB"/>
          <w:rPrChange w:id="4743" w:author="Admin" w:date="2016-10-18T16:05:00Z">
            <w:rPr>
              <w:lang w:val="en-GB"/>
            </w:rPr>
          </w:rPrChange>
        </w:rPr>
        <w:t>tate machine diagram for the MCU module and its software can be seen in Figure 6.27. To gain a better understanding of the diagram</w:t>
      </w:r>
      <w:r w:rsidR="007F1EA4">
        <w:rPr>
          <w:rFonts w:ascii="Arial" w:hAnsi="Arial" w:cs="Arial"/>
          <w:sz w:val="24"/>
          <w:szCs w:val="24"/>
          <w:lang w:val="en-GB"/>
        </w:rPr>
        <w:t>,</w:t>
      </w:r>
      <w:r w:rsidRPr="00385ECB">
        <w:rPr>
          <w:rFonts w:ascii="Arial" w:hAnsi="Arial" w:cs="Arial"/>
          <w:sz w:val="24"/>
          <w:szCs w:val="24"/>
          <w:lang w:val="en-GB"/>
          <w:rPrChange w:id="4744" w:author="Admin" w:date="2016-10-18T16:05:00Z">
            <w:rPr>
              <w:lang w:val="en-GB"/>
            </w:rPr>
          </w:rPrChange>
        </w:rPr>
        <w:t xml:space="preserve"> k</w:t>
      </w:r>
      <w:r w:rsidR="007F1EA4">
        <w:rPr>
          <w:rFonts w:ascii="Arial" w:hAnsi="Arial" w:cs="Arial"/>
          <w:sz w:val="24"/>
          <w:szCs w:val="24"/>
          <w:lang w:val="en-GB"/>
        </w:rPr>
        <w:t>ey features will be highlighted. T</w:t>
      </w:r>
      <w:r w:rsidRPr="00385ECB">
        <w:rPr>
          <w:rFonts w:ascii="Arial" w:hAnsi="Arial" w:cs="Arial"/>
          <w:sz w:val="24"/>
          <w:szCs w:val="24"/>
          <w:lang w:val="en-GB"/>
          <w:rPrChange w:id="4745" w:author="Admin" w:date="2016-10-18T16:05:00Z">
            <w:rPr>
              <w:lang w:val="en-GB"/>
            </w:rPr>
          </w:rPrChange>
        </w:rPr>
        <w:t>hose not highlighted should be explained by the diagram itself.</w:t>
      </w:r>
    </w:p>
    <w:p w14:paraId="41E7D18F" w14:textId="77777777" w:rsidR="007F1EA4" w:rsidRPr="00385ECB" w:rsidRDefault="007F1EA4" w:rsidP="007F1EA4">
      <w:pPr>
        <w:spacing w:after="0" w:line="360" w:lineRule="auto"/>
        <w:ind w:left="0" w:firstLine="0"/>
        <w:rPr>
          <w:rFonts w:ascii="Arial" w:hAnsi="Arial" w:cs="Arial"/>
          <w:sz w:val="24"/>
          <w:szCs w:val="24"/>
          <w:lang w:val="en-GB"/>
          <w:rPrChange w:id="4746" w:author="Admin" w:date="2016-10-18T16:05:00Z">
            <w:rPr>
              <w:lang w:val="en-GB"/>
            </w:rPr>
          </w:rPrChange>
        </w:rPr>
      </w:pPr>
    </w:p>
    <w:p w14:paraId="755F3EE7" w14:textId="77777777" w:rsidR="00C261B9" w:rsidRPr="00385ECB" w:rsidRDefault="007D0309" w:rsidP="00754AB6">
      <w:pPr>
        <w:spacing w:after="0" w:line="360" w:lineRule="auto"/>
        <w:ind w:left="0" w:firstLine="0"/>
        <w:rPr>
          <w:rFonts w:ascii="Arial" w:hAnsi="Arial" w:cs="Arial"/>
          <w:sz w:val="24"/>
          <w:szCs w:val="24"/>
          <w:lang w:val="en-GB"/>
          <w:rPrChange w:id="4747" w:author="Admin" w:date="2016-10-18T16:05:00Z">
            <w:rPr>
              <w:lang w:val="en-GB"/>
            </w:rPr>
          </w:rPrChange>
        </w:rPr>
        <w:pPrChange w:id="4748" w:author="Admin" w:date="2016-10-18T16:11:00Z">
          <w:pPr>
            <w:ind w:left="1"/>
          </w:pPr>
        </w:pPrChange>
      </w:pPr>
      <w:r w:rsidRPr="00385ECB">
        <w:rPr>
          <w:rFonts w:ascii="Arial" w:hAnsi="Arial" w:cs="Arial"/>
          <w:sz w:val="24"/>
          <w:szCs w:val="24"/>
          <w:lang w:val="en-GB"/>
          <w:rPrChange w:id="4749" w:author="Admin" w:date="2016-10-18T16:05:00Z">
            <w:rPr>
              <w:lang w:val="en-GB"/>
            </w:rPr>
          </w:rPrChange>
        </w:rPr>
        <w:t xml:space="preserve">The MCU module program </w:t>
      </w:r>
      <w:r w:rsidR="007F1EA4" w:rsidRPr="007F1EA4">
        <w:rPr>
          <w:rFonts w:ascii="Arial" w:hAnsi="Arial" w:cs="Arial"/>
          <w:sz w:val="24"/>
          <w:szCs w:val="24"/>
          <w:lang w:val="en-GB"/>
        </w:rPr>
        <w:t>starts</w:t>
      </w:r>
      <w:r w:rsidRPr="00385ECB">
        <w:rPr>
          <w:rFonts w:ascii="Arial" w:hAnsi="Arial" w:cs="Arial"/>
          <w:sz w:val="24"/>
          <w:szCs w:val="24"/>
          <w:lang w:val="en-GB"/>
          <w:rPrChange w:id="4750" w:author="Admin" w:date="2016-10-18T16:05:00Z">
            <w:rPr>
              <w:lang w:val="en-GB"/>
            </w:rPr>
          </w:rPrChange>
        </w:rPr>
        <w:t xml:space="preserve"> with initialisation. The initialisation carried out entails setting up registers for the required inputs and outputs</w:t>
      </w:r>
      <w:r w:rsidR="007F1EA4">
        <w:rPr>
          <w:rFonts w:ascii="Arial" w:hAnsi="Arial" w:cs="Arial"/>
          <w:sz w:val="24"/>
          <w:szCs w:val="24"/>
          <w:lang w:val="en-GB"/>
        </w:rPr>
        <w:t>,</w:t>
      </w:r>
      <w:r w:rsidRPr="00385ECB">
        <w:rPr>
          <w:rFonts w:ascii="Arial" w:hAnsi="Arial" w:cs="Arial"/>
          <w:sz w:val="24"/>
          <w:szCs w:val="24"/>
          <w:lang w:val="en-GB"/>
          <w:rPrChange w:id="4751" w:author="Admin" w:date="2016-10-18T16:05:00Z">
            <w:rPr>
              <w:lang w:val="en-GB"/>
            </w:rPr>
          </w:rPrChange>
        </w:rPr>
        <w:t xml:space="preserve"> including PWM and ADC channels. </w:t>
      </w:r>
      <w:r w:rsidR="007F1EA4">
        <w:rPr>
          <w:rFonts w:ascii="Arial" w:hAnsi="Arial" w:cs="Arial"/>
          <w:sz w:val="24"/>
          <w:szCs w:val="24"/>
          <w:lang w:val="en-GB"/>
        </w:rPr>
        <w:t>The</w:t>
      </w:r>
      <w:r w:rsidRPr="00385ECB">
        <w:rPr>
          <w:rFonts w:ascii="Arial" w:hAnsi="Arial" w:cs="Arial"/>
          <w:sz w:val="24"/>
          <w:szCs w:val="24"/>
          <w:lang w:val="en-GB"/>
          <w:rPrChange w:id="4752" w:author="Admin" w:date="2016-10-18T16:05:00Z">
            <w:rPr>
              <w:lang w:val="en-GB"/>
            </w:rPr>
          </w:rPrChange>
        </w:rPr>
        <w:t xml:space="preserve"> Timers and UART channels are</w:t>
      </w:r>
      <w:r w:rsidR="007F1EA4">
        <w:rPr>
          <w:rFonts w:ascii="Arial" w:hAnsi="Arial" w:cs="Arial"/>
          <w:sz w:val="24"/>
          <w:szCs w:val="24"/>
          <w:lang w:val="en-GB"/>
        </w:rPr>
        <w:t xml:space="preserve"> also</w:t>
      </w:r>
      <w:r w:rsidRPr="00385ECB">
        <w:rPr>
          <w:rFonts w:ascii="Arial" w:hAnsi="Arial" w:cs="Arial"/>
          <w:sz w:val="24"/>
          <w:szCs w:val="24"/>
          <w:lang w:val="en-GB"/>
          <w:rPrChange w:id="4753" w:author="Admin" w:date="2016-10-18T16:05:00Z">
            <w:rPr>
              <w:lang w:val="en-GB"/>
            </w:rPr>
          </w:rPrChange>
        </w:rPr>
        <w:t xml:space="preserve"> set</w:t>
      </w:r>
      <w:r w:rsidR="007F1EA4">
        <w:rPr>
          <w:rFonts w:ascii="Arial" w:hAnsi="Arial" w:cs="Arial"/>
          <w:sz w:val="24"/>
          <w:szCs w:val="24"/>
          <w:lang w:val="en-GB"/>
        </w:rPr>
        <w:t xml:space="preserve"> </w:t>
      </w:r>
      <w:r w:rsidRPr="00385ECB">
        <w:rPr>
          <w:rFonts w:ascii="Arial" w:hAnsi="Arial" w:cs="Arial"/>
          <w:sz w:val="24"/>
          <w:szCs w:val="24"/>
          <w:lang w:val="en-GB"/>
          <w:rPrChange w:id="4754" w:author="Admin" w:date="2016-10-18T16:05:00Z">
            <w:rPr>
              <w:lang w:val="en-GB"/>
            </w:rPr>
          </w:rPrChange>
        </w:rPr>
        <w:t>up. Lastly</w:t>
      </w:r>
      <w:r w:rsidR="007F1EA4">
        <w:rPr>
          <w:rFonts w:ascii="Arial" w:hAnsi="Arial" w:cs="Arial"/>
          <w:sz w:val="24"/>
          <w:szCs w:val="24"/>
          <w:lang w:val="en-GB"/>
        </w:rPr>
        <w:t>,</w:t>
      </w:r>
      <w:r w:rsidRPr="00385ECB">
        <w:rPr>
          <w:rFonts w:ascii="Arial" w:hAnsi="Arial" w:cs="Arial"/>
          <w:sz w:val="24"/>
          <w:szCs w:val="24"/>
          <w:lang w:val="en-GB"/>
          <w:rPrChange w:id="4755" w:author="Admin" w:date="2016-10-18T16:05:00Z">
            <w:rPr>
              <w:lang w:val="en-GB"/>
            </w:rPr>
          </w:rPrChange>
        </w:rPr>
        <w:t xml:space="preserve"> the address of the module is saved from the DIP switch</w:t>
      </w:r>
      <w:r w:rsidR="007F1EA4">
        <w:rPr>
          <w:rFonts w:ascii="Arial" w:hAnsi="Arial" w:cs="Arial"/>
          <w:sz w:val="24"/>
          <w:szCs w:val="24"/>
          <w:lang w:val="en-GB"/>
        </w:rPr>
        <w:t>,</w:t>
      </w:r>
      <w:r w:rsidRPr="00385ECB">
        <w:rPr>
          <w:rFonts w:ascii="Arial" w:hAnsi="Arial" w:cs="Arial"/>
          <w:sz w:val="24"/>
          <w:szCs w:val="24"/>
          <w:lang w:val="en-GB"/>
          <w:rPrChange w:id="4756" w:author="Admin" w:date="2016-10-18T16:05:00Z">
            <w:rPr>
              <w:lang w:val="en-GB"/>
            </w:rPr>
          </w:rPrChange>
        </w:rPr>
        <w:t xml:space="preserve"> meaning the</w:t>
      </w:r>
      <w:r w:rsidR="007F1EA4">
        <w:rPr>
          <w:rFonts w:ascii="Arial" w:hAnsi="Arial" w:cs="Arial"/>
          <w:sz w:val="24"/>
          <w:szCs w:val="24"/>
          <w:lang w:val="en-GB"/>
        </w:rPr>
        <w:t xml:space="preserve"> address is only recorded once. I</w:t>
      </w:r>
      <w:r w:rsidRPr="00385ECB">
        <w:rPr>
          <w:rFonts w:ascii="Arial" w:hAnsi="Arial" w:cs="Arial"/>
          <w:sz w:val="24"/>
          <w:szCs w:val="24"/>
          <w:lang w:val="en-GB"/>
          <w:rPrChange w:id="4757" w:author="Admin" w:date="2016-10-18T16:05:00Z">
            <w:rPr>
              <w:lang w:val="en-GB"/>
            </w:rPr>
          </w:rPrChange>
        </w:rPr>
        <w:t>f the address is changed</w:t>
      </w:r>
      <w:r w:rsidR="007F1EA4">
        <w:rPr>
          <w:rFonts w:ascii="Arial" w:hAnsi="Arial" w:cs="Arial"/>
          <w:sz w:val="24"/>
          <w:szCs w:val="24"/>
          <w:lang w:val="en-GB"/>
        </w:rPr>
        <w:t>,</w:t>
      </w:r>
      <w:r w:rsidRPr="00385ECB">
        <w:rPr>
          <w:rFonts w:ascii="Arial" w:hAnsi="Arial" w:cs="Arial"/>
          <w:sz w:val="24"/>
          <w:szCs w:val="24"/>
          <w:lang w:val="en-GB"/>
          <w:rPrChange w:id="4758" w:author="Admin" w:date="2016-10-18T16:05:00Z">
            <w:rPr>
              <w:lang w:val="en-GB"/>
            </w:rPr>
          </w:rPrChange>
        </w:rPr>
        <w:t xml:space="preserve"> the module would need a reset in order for it to take effect. Once initialisation is finished</w:t>
      </w:r>
      <w:r w:rsidR="007F1EA4">
        <w:rPr>
          <w:rFonts w:ascii="Arial" w:hAnsi="Arial" w:cs="Arial"/>
          <w:sz w:val="24"/>
          <w:szCs w:val="24"/>
          <w:lang w:val="en-GB"/>
        </w:rPr>
        <w:t>,</w:t>
      </w:r>
      <w:r w:rsidRPr="00385ECB">
        <w:rPr>
          <w:rFonts w:ascii="Arial" w:hAnsi="Arial" w:cs="Arial"/>
          <w:sz w:val="24"/>
          <w:szCs w:val="24"/>
          <w:lang w:val="en-GB"/>
          <w:rPrChange w:id="4759" w:author="Admin" w:date="2016-10-18T16:05:00Z">
            <w:rPr>
              <w:lang w:val="en-GB"/>
            </w:rPr>
          </w:rPrChange>
        </w:rPr>
        <w:t xml:space="preserve"> the integrity checks begin. </w:t>
      </w:r>
      <w:r w:rsidR="00EF447A" w:rsidRPr="00385ECB">
        <w:rPr>
          <w:rFonts w:ascii="Arial" w:hAnsi="Arial" w:cs="Arial"/>
          <w:sz w:val="24"/>
          <w:szCs w:val="24"/>
          <w:lang w:val="en-GB"/>
          <w:rPrChange w:id="4760" w:author="Admin" w:date="2016-10-18T16:05:00Z">
            <w:rPr>
              <w:lang w:val="en-GB"/>
            </w:rPr>
          </w:rPrChange>
        </w:rPr>
        <w:t xml:space="preserve">The first check is the </w:t>
      </w:r>
      <w:ins w:id="4761" w:author="Admin" w:date="2016-11-01T20:06:00Z">
        <w:r w:rsidR="00EF447A" w:rsidRPr="00385ECB">
          <w:rPr>
            <w:rFonts w:ascii="Arial" w:hAnsi="Arial" w:cs="Arial"/>
            <w:sz w:val="24"/>
            <w:szCs w:val="24"/>
            <w:lang w:val="en-GB"/>
          </w:rPr>
          <w:t>"</w:t>
        </w:r>
      </w:ins>
      <w:del w:id="4762" w:author="Admin" w:date="2016-11-01T20:06:00Z">
        <w:r w:rsidR="00EF447A" w:rsidRPr="00385ECB" w:rsidDel="00822CC6">
          <w:rPr>
            <w:rFonts w:ascii="Arial" w:hAnsi="Arial" w:cs="Arial"/>
            <w:sz w:val="24"/>
            <w:szCs w:val="24"/>
            <w:lang w:val="en-GB"/>
            <w:rPrChange w:id="4763" w:author="Admin" w:date="2016-10-18T16:05:00Z">
              <w:rPr>
                <w:lang w:val="en-GB"/>
              </w:rPr>
            </w:rPrChange>
          </w:rPr>
          <w:delText>”</w:delText>
        </w:r>
      </w:del>
      <w:r w:rsidR="00EF447A" w:rsidRPr="00385ECB">
        <w:rPr>
          <w:rFonts w:ascii="Arial" w:hAnsi="Arial" w:cs="Arial"/>
          <w:sz w:val="24"/>
          <w:szCs w:val="24"/>
          <w:lang w:val="en-GB"/>
          <w:rPrChange w:id="4764" w:author="Admin" w:date="2016-10-18T16:05:00Z">
            <w:rPr>
              <w:lang w:val="en-GB"/>
            </w:rPr>
          </w:rPrChange>
        </w:rPr>
        <w:t xml:space="preserve">Mode” check, which determines whether the module must run the dispensary or </w:t>
      </w:r>
      <w:r w:rsidR="007F5C62">
        <w:rPr>
          <w:rFonts w:ascii="Arial" w:hAnsi="Arial" w:cs="Arial"/>
          <w:sz w:val="24"/>
          <w:szCs w:val="24"/>
          <w:lang w:val="en-GB"/>
        </w:rPr>
        <w:t xml:space="preserve">the </w:t>
      </w:r>
      <w:r w:rsidR="00EF447A" w:rsidRPr="00385ECB">
        <w:rPr>
          <w:rFonts w:ascii="Arial" w:hAnsi="Arial" w:cs="Arial"/>
          <w:sz w:val="24"/>
          <w:szCs w:val="24"/>
          <w:lang w:val="en-GB"/>
          <w:rPrChange w:id="4765" w:author="Admin" w:date="2016-10-18T16:05:00Z">
            <w:rPr>
              <w:lang w:val="en-GB"/>
            </w:rPr>
          </w:rPrChange>
        </w:rPr>
        <w:t xml:space="preserve">calibration task. </w:t>
      </w:r>
      <w:r w:rsidRPr="00385ECB">
        <w:rPr>
          <w:rFonts w:ascii="Arial" w:hAnsi="Arial" w:cs="Arial"/>
          <w:sz w:val="24"/>
          <w:szCs w:val="24"/>
          <w:lang w:val="en-GB"/>
          <w:rPrChange w:id="4766" w:author="Admin" w:date="2016-10-18T16:05:00Z">
            <w:rPr>
              <w:lang w:val="en-GB"/>
            </w:rPr>
          </w:rPrChange>
        </w:rPr>
        <w:t>If the calibration mode is selected</w:t>
      </w:r>
      <w:r w:rsidR="007F1EA4">
        <w:rPr>
          <w:rFonts w:ascii="Arial" w:hAnsi="Arial" w:cs="Arial"/>
          <w:sz w:val="24"/>
          <w:szCs w:val="24"/>
          <w:lang w:val="en-GB"/>
        </w:rPr>
        <w:t>,</w:t>
      </w:r>
      <w:r w:rsidRPr="00385ECB">
        <w:rPr>
          <w:rFonts w:ascii="Arial" w:hAnsi="Arial" w:cs="Arial"/>
          <w:sz w:val="24"/>
          <w:szCs w:val="24"/>
          <w:lang w:val="en-GB"/>
          <w:rPrChange w:id="4767" w:author="Admin" w:date="2016-10-18T16:05:00Z">
            <w:rPr>
              <w:lang w:val="en-GB"/>
            </w:rPr>
          </w:rPrChange>
        </w:rPr>
        <w:t xml:space="preserve"> the module will run through different angles on the servo motor for loading and dropping a component. The module will hold at each angle for a set period of time and the angle on the servo can be adjusted to match the delivery mechanism using the potentiometer. If in delivery mode</w:t>
      </w:r>
      <w:r w:rsidR="007F1EA4">
        <w:rPr>
          <w:rFonts w:ascii="Arial" w:hAnsi="Arial" w:cs="Arial"/>
          <w:sz w:val="24"/>
          <w:szCs w:val="24"/>
          <w:lang w:val="en-GB"/>
        </w:rPr>
        <w:t>,</w:t>
      </w:r>
      <w:r w:rsidRPr="00385ECB">
        <w:rPr>
          <w:rFonts w:ascii="Arial" w:hAnsi="Arial" w:cs="Arial"/>
          <w:sz w:val="24"/>
          <w:szCs w:val="24"/>
          <w:lang w:val="en-GB"/>
          <w:rPrChange w:id="4768" w:author="Admin" w:date="2016-10-18T16:05:00Z">
            <w:rPr>
              <w:lang w:val="en-GB"/>
            </w:rPr>
          </w:rPrChange>
        </w:rPr>
        <w:t xml:space="preserve"> the module will run the dispensary task when requested via the UART communications over the RS485 bus. The module will idle in a low power state</w:t>
      </w:r>
      <w:r w:rsidR="007F1EA4">
        <w:rPr>
          <w:rFonts w:ascii="Arial" w:hAnsi="Arial" w:cs="Arial"/>
          <w:sz w:val="24"/>
          <w:szCs w:val="24"/>
          <w:lang w:val="en-GB"/>
        </w:rPr>
        <w:t xml:space="preserve"> until serial data is received. T</w:t>
      </w:r>
      <w:r w:rsidRPr="00385ECB">
        <w:rPr>
          <w:rFonts w:ascii="Arial" w:hAnsi="Arial" w:cs="Arial"/>
          <w:sz w:val="24"/>
          <w:szCs w:val="24"/>
          <w:lang w:val="en-GB"/>
          <w:rPrChange w:id="4769" w:author="Admin" w:date="2016-10-18T16:05:00Z">
            <w:rPr>
              <w:lang w:val="en-GB"/>
            </w:rPr>
          </w:rPrChange>
        </w:rPr>
        <w:t>his low power state releases the angle on the servo by using a 0% pwm and turning off the red and yellow LED. The check f</w:t>
      </w:r>
      <w:r w:rsidR="007F5C62">
        <w:rPr>
          <w:rFonts w:ascii="Arial" w:hAnsi="Arial" w:cs="Arial"/>
          <w:sz w:val="24"/>
          <w:szCs w:val="24"/>
          <w:lang w:val="en-GB"/>
        </w:rPr>
        <w:t>or Jam or E</w:t>
      </w:r>
      <w:r w:rsidRPr="00385ECB">
        <w:rPr>
          <w:rFonts w:ascii="Arial" w:hAnsi="Arial" w:cs="Arial"/>
          <w:sz w:val="24"/>
          <w:szCs w:val="24"/>
          <w:lang w:val="en-GB"/>
          <w:rPrChange w:id="4770" w:author="Admin" w:date="2016-10-18T16:05:00Z">
            <w:rPr>
              <w:lang w:val="en-GB"/>
            </w:rPr>
          </w:rPrChange>
        </w:rPr>
        <w:t>mpty states are done next</w:t>
      </w:r>
      <w:r w:rsidR="007F1EA4">
        <w:rPr>
          <w:rFonts w:ascii="Arial" w:hAnsi="Arial" w:cs="Arial"/>
          <w:sz w:val="24"/>
          <w:szCs w:val="24"/>
          <w:lang w:val="en-GB"/>
        </w:rPr>
        <w:t>,</w:t>
      </w:r>
      <w:r w:rsidRPr="00385ECB">
        <w:rPr>
          <w:rFonts w:ascii="Arial" w:hAnsi="Arial" w:cs="Arial"/>
          <w:sz w:val="24"/>
          <w:szCs w:val="24"/>
          <w:lang w:val="en-GB"/>
          <w:rPrChange w:id="4771" w:author="Admin" w:date="2016-10-18T16:05:00Z">
            <w:rPr>
              <w:lang w:val="en-GB"/>
            </w:rPr>
          </w:rPrChange>
        </w:rPr>
        <w:t xml:space="preserve"> which will have been set if a previous attempt at dispensing occurs </w:t>
      </w:r>
      <w:r w:rsidR="007F1EA4">
        <w:rPr>
          <w:rFonts w:ascii="Arial" w:hAnsi="Arial" w:cs="Arial"/>
          <w:sz w:val="24"/>
          <w:szCs w:val="24"/>
          <w:lang w:val="en-GB"/>
        </w:rPr>
        <w:t>during</w:t>
      </w:r>
      <w:r w:rsidR="007F5C62">
        <w:rPr>
          <w:rFonts w:ascii="Arial" w:hAnsi="Arial" w:cs="Arial"/>
          <w:sz w:val="24"/>
          <w:szCs w:val="24"/>
          <w:lang w:val="en-GB"/>
        </w:rPr>
        <w:t xml:space="preserve"> a J</w:t>
      </w:r>
      <w:r w:rsidRPr="00385ECB">
        <w:rPr>
          <w:rFonts w:ascii="Arial" w:hAnsi="Arial" w:cs="Arial"/>
          <w:sz w:val="24"/>
          <w:szCs w:val="24"/>
          <w:lang w:val="en-GB"/>
          <w:rPrChange w:id="4772" w:author="Admin" w:date="2016-10-18T16:05:00Z">
            <w:rPr>
              <w:lang w:val="en-GB"/>
            </w:rPr>
          </w:rPrChange>
        </w:rPr>
        <w:t>am or</w:t>
      </w:r>
      <w:r w:rsidR="007F5C62">
        <w:rPr>
          <w:rFonts w:ascii="Arial" w:hAnsi="Arial" w:cs="Arial"/>
          <w:sz w:val="24"/>
          <w:szCs w:val="24"/>
          <w:lang w:val="en-GB"/>
        </w:rPr>
        <w:t xml:space="preserve"> if</w:t>
      </w:r>
      <w:r w:rsidRPr="00385ECB">
        <w:rPr>
          <w:rFonts w:ascii="Arial" w:hAnsi="Arial" w:cs="Arial"/>
          <w:sz w:val="24"/>
          <w:szCs w:val="24"/>
          <w:lang w:val="en-GB"/>
          <w:rPrChange w:id="4773" w:author="Admin" w:date="2016-10-18T16:05:00Z">
            <w:rPr>
              <w:lang w:val="en-GB"/>
            </w:rPr>
          </w:rPrChange>
        </w:rPr>
        <w:t xml:space="preserve"> the tube on the delivery mechanism is empty. The only way to reset this flag is by sending a free command from the master. </w:t>
      </w:r>
      <w:r w:rsidR="007F5C62" w:rsidRPr="007F5C62">
        <w:rPr>
          <w:rFonts w:ascii="Arial" w:hAnsi="Arial" w:cs="Arial"/>
          <w:sz w:val="24"/>
          <w:szCs w:val="24"/>
          <w:lang w:val="en-GB"/>
        </w:rPr>
        <w:t>Two other major checks</w:t>
      </w:r>
      <w:r w:rsidRPr="00385ECB">
        <w:rPr>
          <w:rFonts w:ascii="Arial" w:hAnsi="Arial" w:cs="Arial"/>
          <w:sz w:val="24"/>
          <w:szCs w:val="24"/>
          <w:lang w:val="en-GB"/>
          <w:rPrChange w:id="4774" w:author="Admin" w:date="2016-10-18T16:05:00Z">
            <w:rPr>
              <w:lang w:val="en-GB"/>
            </w:rPr>
          </w:rPrChange>
        </w:rPr>
        <w:t xml:space="preserve"> need explaining. </w:t>
      </w:r>
      <w:r w:rsidR="00EF447A" w:rsidRPr="00385ECB">
        <w:rPr>
          <w:rFonts w:ascii="Arial" w:hAnsi="Arial" w:cs="Arial"/>
          <w:sz w:val="24"/>
          <w:szCs w:val="24"/>
          <w:lang w:val="en-GB"/>
          <w:rPrChange w:id="4775" w:author="Admin" w:date="2016-10-18T16:05:00Z">
            <w:rPr>
              <w:lang w:val="en-GB"/>
            </w:rPr>
          </w:rPrChange>
        </w:rPr>
        <w:t xml:space="preserve">The first being </w:t>
      </w:r>
      <w:ins w:id="4776" w:author="Admin" w:date="2016-11-01T20:06:00Z">
        <w:r w:rsidR="00EF447A" w:rsidRPr="00385ECB">
          <w:rPr>
            <w:rFonts w:ascii="Arial" w:hAnsi="Arial" w:cs="Arial"/>
            <w:sz w:val="24"/>
            <w:szCs w:val="24"/>
            <w:lang w:val="en-GB"/>
          </w:rPr>
          <w:t>"</w:t>
        </w:r>
      </w:ins>
      <w:del w:id="4777" w:author="Admin" w:date="2016-11-01T20:06:00Z">
        <w:r w:rsidR="00EF447A" w:rsidRPr="00385ECB" w:rsidDel="00822CC6">
          <w:rPr>
            <w:rFonts w:ascii="Arial" w:hAnsi="Arial" w:cs="Arial"/>
            <w:sz w:val="24"/>
            <w:szCs w:val="24"/>
            <w:lang w:val="en-GB"/>
            <w:rPrChange w:id="4778" w:author="Admin" w:date="2016-10-18T16:05:00Z">
              <w:rPr>
                <w:lang w:val="en-GB"/>
              </w:rPr>
            </w:rPrChange>
          </w:rPr>
          <w:delText>”</w:delText>
        </w:r>
      </w:del>
      <w:r w:rsidR="00EF447A" w:rsidRPr="00385ECB">
        <w:rPr>
          <w:rFonts w:ascii="Arial" w:hAnsi="Arial" w:cs="Arial"/>
          <w:sz w:val="24"/>
          <w:szCs w:val="24"/>
          <w:lang w:val="en-GB"/>
          <w:rPrChange w:id="4779" w:author="Admin" w:date="2016-10-18T16:05:00Z">
            <w:rPr>
              <w:lang w:val="en-GB"/>
            </w:rPr>
          </w:rPrChange>
        </w:rPr>
        <w:t>Is IC In Bucket”, which is the sampling of the IR sensor on the bucket to determine if there a component in the bucket. Second</w:t>
      </w:r>
      <w:r w:rsidR="007F1EA4">
        <w:rPr>
          <w:rFonts w:ascii="Arial" w:hAnsi="Arial" w:cs="Arial"/>
          <w:sz w:val="24"/>
          <w:szCs w:val="24"/>
          <w:lang w:val="en-GB"/>
        </w:rPr>
        <w:t xml:space="preserve"> is</w:t>
      </w:r>
      <w:r w:rsidR="00EF447A" w:rsidRPr="00385ECB">
        <w:rPr>
          <w:rFonts w:ascii="Arial" w:hAnsi="Arial" w:cs="Arial"/>
          <w:sz w:val="24"/>
          <w:szCs w:val="24"/>
          <w:lang w:val="en-GB"/>
          <w:rPrChange w:id="4780" w:author="Admin" w:date="2016-10-18T16:05:00Z">
            <w:rPr>
              <w:lang w:val="en-GB"/>
            </w:rPr>
          </w:rPrChange>
        </w:rPr>
        <w:t xml:space="preserve"> the </w:t>
      </w:r>
      <w:ins w:id="4781" w:author="Admin" w:date="2016-11-01T20:06:00Z">
        <w:r w:rsidR="00EF447A" w:rsidRPr="00385ECB">
          <w:rPr>
            <w:rFonts w:ascii="Arial" w:hAnsi="Arial" w:cs="Arial"/>
            <w:sz w:val="24"/>
            <w:szCs w:val="24"/>
            <w:lang w:val="en-GB"/>
          </w:rPr>
          <w:t>"</w:t>
        </w:r>
      </w:ins>
      <w:del w:id="4782" w:author="Admin" w:date="2016-11-01T20:06:00Z">
        <w:r w:rsidR="00EF447A" w:rsidRPr="00385ECB" w:rsidDel="00822CC6">
          <w:rPr>
            <w:rFonts w:ascii="Arial" w:hAnsi="Arial" w:cs="Arial"/>
            <w:sz w:val="24"/>
            <w:szCs w:val="24"/>
            <w:lang w:val="en-GB"/>
            <w:rPrChange w:id="4783" w:author="Admin" w:date="2016-10-18T16:05:00Z">
              <w:rPr>
                <w:lang w:val="en-GB"/>
              </w:rPr>
            </w:rPrChange>
          </w:rPr>
          <w:delText>”</w:delText>
        </w:r>
      </w:del>
      <w:r w:rsidR="00EF447A" w:rsidRPr="00385ECB">
        <w:rPr>
          <w:rFonts w:ascii="Arial" w:hAnsi="Arial" w:cs="Arial"/>
          <w:sz w:val="24"/>
          <w:szCs w:val="24"/>
          <w:lang w:val="en-GB"/>
          <w:rPrChange w:id="4784" w:author="Admin" w:date="2016-10-18T16:05:00Z">
            <w:rPr>
              <w:lang w:val="en-GB"/>
            </w:rPr>
          </w:rPrChange>
        </w:rPr>
        <w:t>Is IC In Tube”, which is the sampling</w:t>
      </w:r>
    </w:p>
    <w:p w14:paraId="61FD0998" w14:textId="459F0CA2" w:rsidR="00C261B9" w:rsidRPr="00385ECB" w:rsidRDefault="009F5C60" w:rsidP="00754AB6">
      <w:pPr>
        <w:spacing w:after="0" w:line="360" w:lineRule="auto"/>
        <w:ind w:left="0" w:firstLine="0"/>
        <w:rPr>
          <w:rFonts w:ascii="Arial" w:hAnsi="Arial" w:cs="Arial"/>
          <w:sz w:val="24"/>
          <w:szCs w:val="24"/>
          <w:lang w:val="en-GB"/>
          <w:rPrChange w:id="4785" w:author="Admin" w:date="2016-10-18T16:05:00Z">
            <w:rPr>
              <w:lang w:val="en-GB"/>
            </w:rPr>
          </w:rPrChange>
        </w:rPr>
        <w:pPrChange w:id="4786" w:author="Admin" w:date="2016-10-18T16:11:00Z">
          <w:pPr>
            <w:spacing w:after="319" w:line="259" w:lineRule="auto"/>
            <w:ind w:left="13" w:firstLine="0"/>
            <w:jc w:val="left"/>
          </w:pPr>
        </w:pPrChange>
      </w:pPr>
      <w:r w:rsidRPr="00385ECB">
        <w:rPr>
          <w:rFonts w:ascii="Arial" w:hAnsi="Arial" w:cs="Arial"/>
          <w:noProof/>
          <w:sz w:val="24"/>
          <w:szCs w:val="24"/>
          <w:rPrChange w:id="4787" w:author="Admin" w:date="2016-10-18T16:05:00Z">
            <w:rPr>
              <w:rFonts w:ascii="Arial" w:hAnsi="Arial" w:cs="Arial"/>
              <w:noProof/>
              <w:sz w:val="24"/>
              <w:szCs w:val="24"/>
            </w:rPr>
          </w:rPrChange>
        </w:rPr>
        <w:drawing>
          <wp:inline distT="0" distB="0" distL="0" distR="0" wp14:anchorId="6EDF5083" wp14:editId="741E3332">
            <wp:extent cx="6105525" cy="8753475"/>
            <wp:effectExtent l="0" t="0" r="9525" b="9525"/>
            <wp:docPr id="46" name="Picture 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05525" cy="8753475"/>
                    </a:xfrm>
                    <a:prstGeom prst="rect">
                      <a:avLst/>
                    </a:prstGeom>
                    <a:noFill/>
                    <a:ln>
                      <a:noFill/>
                    </a:ln>
                  </pic:spPr>
                </pic:pic>
              </a:graphicData>
            </a:graphic>
          </wp:inline>
        </w:drawing>
      </w:r>
    </w:p>
    <w:p w14:paraId="4365F8CA" w14:textId="77777777" w:rsidR="005142B7" w:rsidRPr="00385ECB" w:rsidRDefault="007D0309" w:rsidP="005142B7">
      <w:pPr>
        <w:pStyle w:val="Caption"/>
        <w:rPr>
          <w:sz w:val="24"/>
          <w:szCs w:val="24"/>
          <w:lang w:val="en-GB"/>
          <w:rPrChange w:id="4788" w:author="Admin" w:date="2016-10-18T16:05:00Z">
            <w:rPr>
              <w:lang w:val="en-GB"/>
            </w:rPr>
          </w:rPrChange>
        </w:rPr>
        <w:pPrChange w:id="4789" w:author="Admin" w:date="2016-11-01T19:54:00Z">
          <w:pPr>
            <w:ind w:left="2109"/>
          </w:pPr>
        </w:pPrChange>
      </w:pPr>
      <w:del w:id="4790" w:author="Admin" w:date="2016-11-01T19:54:00Z">
        <w:r w:rsidRPr="00385ECB" w:rsidDel="005142B7">
          <w:rPr>
            <w:sz w:val="24"/>
            <w:szCs w:val="24"/>
            <w:lang w:val="en-GB"/>
            <w:rPrChange w:id="4791" w:author="Admin" w:date="2016-10-18T16:05:00Z">
              <w:rPr>
                <w:lang w:val="en-GB"/>
              </w:rPr>
            </w:rPrChange>
          </w:rPr>
          <w:delText xml:space="preserve">Figure 6.27: State Machine Diagram for MCU software. </w:delText>
        </w:r>
      </w:del>
      <w:ins w:id="4792" w:author="Admin" w:date="2016-11-01T19:54:00Z">
        <w:r w:rsidR="005142B7" w:rsidRPr="00385ECB">
          <w:rPr>
            <w:lang w:val="en-GB"/>
          </w:rPr>
          <w:t>Figure 6.27: State Machine Diagram for MCU software.</w:t>
        </w:r>
      </w:ins>
    </w:p>
    <w:p w14:paraId="3A063ECA" w14:textId="77777777" w:rsidR="00C261B9" w:rsidRPr="00385ECB" w:rsidRDefault="007D0309" w:rsidP="00754AB6">
      <w:pPr>
        <w:spacing w:after="0" w:line="360" w:lineRule="auto"/>
        <w:ind w:left="0" w:firstLine="0"/>
        <w:rPr>
          <w:ins w:id="4793" w:author="Admin" w:date="2016-10-18T16:28:00Z"/>
          <w:rFonts w:ascii="Arial" w:hAnsi="Arial" w:cs="Arial"/>
          <w:sz w:val="24"/>
          <w:szCs w:val="24"/>
          <w:lang w:val="en-GB"/>
        </w:rPr>
        <w:pPrChange w:id="4794" w:author="Admin" w:date="2016-10-18T16:11:00Z">
          <w:pPr/>
        </w:pPrChange>
      </w:pPr>
      <w:r w:rsidRPr="00385ECB">
        <w:rPr>
          <w:rFonts w:ascii="Arial" w:hAnsi="Arial" w:cs="Arial"/>
          <w:sz w:val="24"/>
          <w:szCs w:val="24"/>
          <w:lang w:val="en-GB"/>
          <w:rPrChange w:id="4795" w:author="Admin" w:date="2016-10-18T16:05:00Z">
            <w:rPr>
              <w:lang w:val="en-GB"/>
            </w:rPr>
          </w:rPrChange>
        </w:rPr>
        <w:t xml:space="preserve">of the IR sensor on the IC Guide to determine if there are any components left in the tube. </w:t>
      </w:r>
      <w:r w:rsidR="00EF447A" w:rsidRPr="00385ECB">
        <w:rPr>
          <w:rFonts w:ascii="Arial" w:hAnsi="Arial" w:cs="Arial"/>
          <w:sz w:val="24"/>
          <w:szCs w:val="24"/>
          <w:lang w:val="en-GB"/>
          <w:rPrChange w:id="4796" w:author="Admin" w:date="2016-10-18T16:05:00Z">
            <w:rPr>
              <w:lang w:val="en-GB"/>
            </w:rPr>
          </w:rPrChange>
        </w:rPr>
        <w:t xml:space="preserve">The last feature to be highlighted is the reporting and where </w:t>
      </w:r>
      <w:ins w:id="4797" w:author="Admin" w:date="2016-11-01T20:06:00Z">
        <w:r w:rsidR="00EF447A" w:rsidRPr="00385ECB">
          <w:rPr>
            <w:rFonts w:ascii="Arial" w:hAnsi="Arial" w:cs="Arial"/>
            <w:sz w:val="24"/>
            <w:szCs w:val="24"/>
            <w:lang w:val="en-GB"/>
          </w:rPr>
          <w:t>"</w:t>
        </w:r>
      </w:ins>
      <w:del w:id="4798" w:author="Admin" w:date="2016-11-01T20:06:00Z">
        <w:r w:rsidR="00EF447A" w:rsidRPr="00385ECB" w:rsidDel="00822CC6">
          <w:rPr>
            <w:rFonts w:ascii="Arial" w:hAnsi="Arial" w:cs="Arial"/>
            <w:sz w:val="24"/>
            <w:szCs w:val="24"/>
            <w:lang w:val="en-GB"/>
            <w:rPrChange w:id="4799" w:author="Admin" w:date="2016-10-18T16:05:00Z">
              <w:rPr>
                <w:lang w:val="en-GB"/>
              </w:rPr>
            </w:rPrChange>
          </w:rPr>
          <w:delText>”</w:delText>
        </w:r>
      </w:del>
      <w:r w:rsidR="00EF447A" w:rsidRPr="00385ECB">
        <w:rPr>
          <w:rFonts w:ascii="Arial" w:hAnsi="Arial" w:cs="Arial"/>
          <w:sz w:val="24"/>
          <w:szCs w:val="24"/>
          <w:lang w:val="en-GB"/>
          <w:rPrChange w:id="4800" w:author="Admin" w:date="2016-10-18T16:05:00Z">
            <w:rPr>
              <w:lang w:val="en-GB"/>
            </w:rPr>
          </w:rPrChange>
        </w:rPr>
        <w:t xml:space="preserve">Add” is used. </w:t>
      </w:r>
      <w:r w:rsidRPr="00385ECB">
        <w:rPr>
          <w:rFonts w:ascii="Arial" w:hAnsi="Arial" w:cs="Arial"/>
          <w:sz w:val="24"/>
          <w:szCs w:val="24"/>
          <w:lang w:val="en-GB"/>
          <w:rPrChange w:id="4801" w:author="Admin" w:date="2016-10-18T16:05:00Z">
            <w:rPr>
              <w:lang w:val="en-GB"/>
            </w:rPr>
          </w:rPrChange>
        </w:rPr>
        <w:t>This is because multiple reports can be sent simultaneously. This is done</w:t>
      </w:r>
      <w:r w:rsidR="00E214DB">
        <w:rPr>
          <w:rFonts w:ascii="Arial" w:hAnsi="Arial" w:cs="Arial"/>
          <w:sz w:val="24"/>
          <w:szCs w:val="24"/>
          <w:lang w:val="en-GB"/>
        </w:rPr>
        <w:t xml:space="preserve"> by using bit logic. W</w:t>
      </w:r>
      <w:r w:rsidRPr="00385ECB">
        <w:rPr>
          <w:rFonts w:ascii="Arial" w:hAnsi="Arial" w:cs="Arial"/>
          <w:sz w:val="24"/>
          <w:szCs w:val="24"/>
          <w:lang w:val="en-GB"/>
          <w:rPrChange w:id="4802" w:author="Admin" w:date="2016-10-18T16:05:00Z">
            <w:rPr>
              <w:lang w:val="en-GB"/>
            </w:rPr>
          </w:rPrChange>
        </w:rPr>
        <w:t>here there are four report codes, the last four bits of the report code byte represents one of each report code.</w:t>
      </w:r>
    </w:p>
    <w:p w14:paraId="1CA3AA52" w14:textId="77777777" w:rsidR="00F703CE" w:rsidRPr="00385ECB" w:rsidRDefault="00F703CE" w:rsidP="00754AB6">
      <w:pPr>
        <w:spacing w:after="0" w:line="360" w:lineRule="auto"/>
        <w:ind w:left="0" w:firstLine="0"/>
        <w:rPr>
          <w:rFonts w:ascii="Arial" w:hAnsi="Arial" w:cs="Arial"/>
          <w:sz w:val="24"/>
          <w:szCs w:val="24"/>
          <w:lang w:val="en-GB"/>
          <w:rPrChange w:id="4803" w:author="Admin" w:date="2016-10-18T16:05:00Z">
            <w:rPr>
              <w:lang w:val="en-GB"/>
            </w:rPr>
          </w:rPrChange>
        </w:rPr>
        <w:pPrChange w:id="4804" w:author="Admin" w:date="2016-10-18T16:11:00Z">
          <w:pPr/>
        </w:pPrChange>
      </w:pPr>
    </w:p>
    <w:p w14:paraId="4DC9C496" w14:textId="77777777" w:rsidR="00C261B9" w:rsidRPr="00385ECB" w:rsidRDefault="00E214DB" w:rsidP="00754AB6">
      <w:pPr>
        <w:spacing w:after="0" w:line="360" w:lineRule="auto"/>
        <w:ind w:left="0" w:firstLine="0"/>
        <w:rPr>
          <w:ins w:id="4805" w:author="Admin" w:date="2016-10-18T16:28:00Z"/>
          <w:rFonts w:ascii="Arial" w:hAnsi="Arial" w:cs="Arial"/>
          <w:sz w:val="24"/>
          <w:szCs w:val="24"/>
          <w:lang w:val="en-GB"/>
        </w:rPr>
        <w:pPrChange w:id="4806" w:author="Admin" w:date="2016-10-18T16:11:00Z">
          <w:pPr>
            <w:ind w:left="1"/>
          </w:pPr>
        </w:pPrChange>
      </w:pPr>
      <w:r>
        <w:rPr>
          <w:rFonts w:ascii="Arial" w:hAnsi="Arial" w:cs="Arial"/>
          <w:sz w:val="24"/>
          <w:szCs w:val="24"/>
          <w:lang w:val="en-GB"/>
        </w:rPr>
        <w:t>Additional features not covered in the diagram</w:t>
      </w:r>
      <w:r w:rsidR="007D0309" w:rsidRPr="00385ECB">
        <w:rPr>
          <w:rFonts w:ascii="Arial" w:hAnsi="Arial" w:cs="Arial"/>
          <w:sz w:val="24"/>
          <w:szCs w:val="24"/>
          <w:lang w:val="en-GB"/>
          <w:rPrChange w:id="4807" w:author="Admin" w:date="2016-10-18T16:05:00Z">
            <w:rPr>
              <w:lang w:val="en-GB"/>
            </w:rPr>
          </w:rPrChange>
        </w:rPr>
        <w:t xml:space="preserve"> are also available for the module. These come in</w:t>
      </w:r>
      <w:r w:rsidR="007F5C62">
        <w:rPr>
          <w:rFonts w:ascii="Arial" w:hAnsi="Arial" w:cs="Arial"/>
          <w:sz w:val="24"/>
          <w:szCs w:val="24"/>
          <w:lang w:val="en-GB"/>
        </w:rPr>
        <w:t>to</w:t>
      </w:r>
      <w:r w:rsidR="007D0309" w:rsidRPr="00385ECB">
        <w:rPr>
          <w:rFonts w:ascii="Arial" w:hAnsi="Arial" w:cs="Arial"/>
          <w:sz w:val="24"/>
          <w:szCs w:val="24"/>
          <w:lang w:val="en-GB"/>
          <w:rPrChange w:id="4808" w:author="Admin" w:date="2016-10-18T16:05:00Z">
            <w:rPr>
              <w:lang w:val="en-GB"/>
            </w:rPr>
          </w:rPrChange>
        </w:rPr>
        <w:t xml:space="preserve"> effect when a different command matches those in the API. </w:t>
      </w:r>
      <w:r w:rsidR="00EF447A" w:rsidRPr="00385ECB">
        <w:rPr>
          <w:rFonts w:ascii="Arial" w:hAnsi="Arial" w:cs="Arial"/>
          <w:sz w:val="24"/>
          <w:szCs w:val="24"/>
          <w:lang w:val="en-GB"/>
          <w:rPrChange w:id="4809" w:author="Admin" w:date="2016-10-18T16:05:00Z">
            <w:rPr>
              <w:lang w:val="en-GB"/>
            </w:rPr>
          </w:rPrChange>
        </w:rPr>
        <w:t xml:space="preserve">The first is a </w:t>
      </w:r>
      <w:ins w:id="4810" w:author="Admin" w:date="2016-11-01T20:06:00Z">
        <w:r w:rsidR="00EF447A" w:rsidRPr="00385ECB">
          <w:rPr>
            <w:rFonts w:ascii="Arial" w:hAnsi="Arial" w:cs="Arial"/>
            <w:sz w:val="24"/>
            <w:szCs w:val="24"/>
            <w:lang w:val="en-GB"/>
          </w:rPr>
          <w:t>"</w:t>
        </w:r>
      </w:ins>
      <w:del w:id="4811" w:author="Admin" w:date="2016-11-01T20:06:00Z">
        <w:r w:rsidR="00EF447A" w:rsidRPr="00385ECB" w:rsidDel="00822CC6">
          <w:rPr>
            <w:rFonts w:ascii="Arial" w:hAnsi="Arial" w:cs="Arial"/>
            <w:sz w:val="24"/>
            <w:szCs w:val="24"/>
            <w:lang w:val="en-GB"/>
            <w:rPrChange w:id="4812" w:author="Admin" w:date="2016-10-18T16:05:00Z">
              <w:rPr>
                <w:lang w:val="en-GB"/>
              </w:rPr>
            </w:rPrChange>
          </w:rPr>
          <w:delText>”</w:delText>
        </w:r>
      </w:del>
      <w:r w:rsidR="00EF447A" w:rsidRPr="00385ECB">
        <w:rPr>
          <w:rFonts w:ascii="Arial" w:hAnsi="Arial" w:cs="Arial"/>
          <w:sz w:val="24"/>
          <w:szCs w:val="24"/>
          <w:lang w:val="en-GB"/>
          <w:rPrChange w:id="4813" w:author="Admin" w:date="2016-10-18T16:05:00Z">
            <w:rPr>
              <w:lang w:val="en-GB"/>
            </w:rPr>
          </w:rPrChange>
        </w:rPr>
        <w:t>Call” command</w:t>
      </w:r>
      <w:r>
        <w:rPr>
          <w:rFonts w:ascii="Arial" w:hAnsi="Arial" w:cs="Arial"/>
          <w:sz w:val="24"/>
          <w:szCs w:val="24"/>
          <w:lang w:val="en-GB"/>
        </w:rPr>
        <w:t>,</w:t>
      </w:r>
      <w:r w:rsidR="00EF447A" w:rsidRPr="00385ECB">
        <w:rPr>
          <w:rFonts w:ascii="Arial" w:hAnsi="Arial" w:cs="Arial"/>
          <w:sz w:val="24"/>
          <w:szCs w:val="24"/>
          <w:lang w:val="en-GB"/>
          <w:rPrChange w:id="4814" w:author="Admin" w:date="2016-10-18T16:05:00Z">
            <w:rPr>
              <w:lang w:val="en-GB"/>
            </w:rPr>
          </w:rPrChange>
        </w:rPr>
        <w:t xml:space="preserve"> which prompts the module to send a blank </w:t>
      </w:r>
      <w:ins w:id="4815" w:author="Admin" w:date="2016-11-01T20:06:00Z">
        <w:r w:rsidR="00EF447A" w:rsidRPr="00385ECB">
          <w:rPr>
            <w:rFonts w:ascii="Arial" w:hAnsi="Arial" w:cs="Arial"/>
            <w:sz w:val="24"/>
            <w:szCs w:val="24"/>
            <w:lang w:val="en-GB"/>
          </w:rPr>
          <w:t>"</w:t>
        </w:r>
      </w:ins>
      <w:del w:id="4816" w:author="Admin" w:date="2016-11-01T20:06:00Z">
        <w:r w:rsidR="00EF447A" w:rsidRPr="00385ECB" w:rsidDel="00822CC6">
          <w:rPr>
            <w:rFonts w:ascii="Arial" w:hAnsi="Arial" w:cs="Arial"/>
            <w:sz w:val="24"/>
            <w:szCs w:val="24"/>
            <w:lang w:val="en-GB"/>
            <w:rPrChange w:id="4817" w:author="Admin" w:date="2016-10-18T16:05:00Z">
              <w:rPr>
                <w:lang w:val="en-GB"/>
              </w:rPr>
            </w:rPrChange>
          </w:rPr>
          <w:delText>”</w:delText>
        </w:r>
      </w:del>
      <w:r w:rsidR="00EF447A" w:rsidRPr="00385ECB">
        <w:rPr>
          <w:rFonts w:ascii="Arial" w:hAnsi="Arial" w:cs="Arial"/>
          <w:sz w:val="24"/>
          <w:szCs w:val="24"/>
          <w:lang w:val="en-GB"/>
          <w:rPrChange w:id="4818" w:author="Admin" w:date="2016-10-18T16:05:00Z">
            <w:rPr>
              <w:lang w:val="en-GB"/>
            </w:rPr>
          </w:rPrChange>
        </w:rPr>
        <w:t>Success” report back. Next</w:t>
      </w:r>
      <w:r>
        <w:rPr>
          <w:rFonts w:ascii="Arial" w:hAnsi="Arial" w:cs="Arial"/>
          <w:sz w:val="24"/>
          <w:szCs w:val="24"/>
          <w:lang w:val="en-GB"/>
        </w:rPr>
        <w:t>,</w:t>
      </w:r>
      <w:r w:rsidR="00EF447A" w:rsidRPr="00385ECB">
        <w:rPr>
          <w:rFonts w:ascii="Arial" w:hAnsi="Arial" w:cs="Arial"/>
          <w:sz w:val="24"/>
          <w:szCs w:val="24"/>
          <w:lang w:val="en-GB"/>
          <w:rPrChange w:id="4819" w:author="Admin" w:date="2016-10-18T16:05:00Z">
            <w:rPr>
              <w:lang w:val="en-GB"/>
            </w:rPr>
          </w:rPrChange>
        </w:rPr>
        <w:t xml:space="preserve"> the </w:t>
      </w:r>
      <w:ins w:id="4820" w:author="Admin" w:date="2016-11-01T20:06:00Z">
        <w:r w:rsidR="00EF447A" w:rsidRPr="00385ECB">
          <w:rPr>
            <w:rFonts w:ascii="Arial" w:hAnsi="Arial" w:cs="Arial"/>
            <w:sz w:val="24"/>
            <w:szCs w:val="24"/>
            <w:lang w:val="en-GB"/>
          </w:rPr>
          <w:t>"</w:t>
        </w:r>
      </w:ins>
      <w:del w:id="4821" w:author="Admin" w:date="2016-11-01T20:06:00Z">
        <w:r w:rsidR="00EF447A" w:rsidRPr="00385ECB" w:rsidDel="00822CC6">
          <w:rPr>
            <w:rFonts w:ascii="Arial" w:hAnsi="Arial" w:cs="Arial"/>
            <w:sz w:val="24"/>
            <w:szCs w:val="24"/>
            <w:lang w:val="en-GB"/>
            <w:rPrChange w:id="4822" w:author="Admin" w:date="2016-10-18T16:05:00Z">
              <w:rPr>
                <w:lang w:val="en-GB"/>
              </w:rPr>
            </w:rPrChange>
          </w:rPr>
          <w:delText>”</w:delText>
        </w:r>
      </w:del>
      <w:r w:rsidR="00EF447A" w:rsidRPr="00385ECB">
        <w:rPr>
          <w:rFonts w:ascii="Arial" w:hAnsi="Arial" w:cs="Arial"/>
          <w:sz w:val="24"/>
          <w:szCs w:val="24"/>
          <w:lang w:val="en-GB"/>
          <w:rPrChange w:id="4823" w:author="Admin" w:date="2016-10-18T16:05:00Z">
            <w:rPr>
              <w:lang w:val="en-GB"/>
            </w:rPr>
          </w:rPrChange>
        </w:rPr>
        <w:t>Free” command wil</w:t>
      </w:r>
      <w:r>
        <w:rPr>
          <w:rFonts w:ascii="Arial" w:hAnsi="Arial" w:cs="Arial"/>
          <w:sz w:val="24"/>
          <w:szCs w:val="24"/>
          <w:lang w:val="en-GB"/>
        </w:rPr>
        <w:t>l prompt the module t</w:t>
      </w:r>
      <w:r w:rsidR="007F5C62">
        <w:rPr>
          <w:rFonts w:ascii="Arial" w:hAnsi="Arial" w:cs="Arial"/>
          <w:sz w:val="24"/>
          <w:szCs w:val="24"/>
          <w:lang w:val="en-GB"/>
        </w:rPr>
        <w:t>o set the J</w:t>
      </w:r>
      <w:r w:rsidR="00EF447A" w:rsidRPr="00385ECB">
        <w:rPr>
          <w:rFonts w:ascii="Arial" w:hAnsi="Arial" w:cs="Arial"/>
          <w:sz w:val="24"/>
          <w:szCs w:val="24"/>
          <w:lang w:val="en-GB"/>
          <w:rPrChange w:id="4824" w:author="Admin" w:date="2016-10-18T16:05:00Z">
            <w:rPr>
              <w:lang w:val="en-GB"/>
            </w:rPr>
          </w:rPrChange>
        </w:rPr>
        <w:t>am flag back to default</w:t>
      </w:r>
      <w:r>
        <w:rPr>
          <w:rFonts w:ascii="Arial" w:hAnsi="Arial" w:cs="Arial"/>
          <w:sz w:val="24"/>
          <w:szCs w:val="24"/>
          <w:lang w:val="en-GB"/>
        </w:rPr>
        <w:t>,</w:t>
      </w:r>
      <w:r w:rsidR="00EF447A" w:rsidRPr="00385ECB">
        <w:rPr>
          <w:rFonts w:ascii="Arial" w:hAnsi="Arial" w:cs="Arial"/>
          <w:sz w:val="24"/>
          <w:szCs w:val="24"/>
          <w:lang w:val="en-GB"/>
          <w:rPrChange w:id="4825" w:author="Admin" w:date="2016-10-18T16:05:00Z">
            <w:rPr>
              <w:lang w:val="en-GB"/>
            </w:rPr>
          </w:rPrChange>
        </w:rPr>
        <w:t xml:space="preserve"> allowing the module to resume normal operation. </w:t>
      </w:r>
      <w:r>
        <w:rPr>
          <w:rFonts w:ascii="Arial" w:hAnsi="Arial" w:cs="Arial"/>
          <w:sz w:val="24"/>
          <w:szCs w:val="24"/>
          <w:lang w:val="en-GB"/>
        </w:rPr>
        <w:t>The last being the “</w:t>
      </w:r>
      <w:r w:rsidR="007D0309" w:rsidRPr="00385ECB">
        <w:rPr>
          <w:rFonts w:ascii="Arial" w:hAnsi="Arial" w:cs="Arial"/>
          <w:sz w:val="24"/>
          <w:szCs w:val="24"/>
          <w:lang w:val="en-GB"/>
          <w:rPrChange w:id="4826" w:author="Admin" w:date="2016-10-18T16:05:00Z">
            <w:rPr>
              <w:lang w:val="en-GB"/>
            </w:rPr>
          </w:rPrChange>
        </w:rPr>
        <w:t>LCD”</w:t>
      </w:r>
      <w:r>
        <w:rPr>
          <w:rFonts w:ascii="Arial" w:hAnsi="Arial" w:cs="Arial"/>
          <w:sz w:val="24"/>
          <w:szCs w:val="24"/>
          <w:lang w:val="en-GB"/>
        </w:rPr>
        <w:t xml:space="preserve"> command. T</w:t>
      </w:r>
      <w:r w:rsidR="007D0309" w:rsidRPr="00385ECB">
        <w:rPr>
          <w:rFonts w:ascii="Arial" w:hAnsi="Arial" w:cs="Arial"/>
          <w:sz w:val="24"/>
          <w:szCs w:val="24"/>
          <w:lang w:val="en-GB"/>
          <w:rPrChange w:id="4827" w:author="Admin" w:date="2016-10-18T16:05:00Z">
            <w:rPr>
              <w:lang w:val="en-GB"/>
            </w:rPr>
          </w:rPrChange>
        </w:rPr>
        <w:t>his command only applies to the module with the address 1</w:t>
      </w:r>
      <w:r>
        <w:rPr>
          <w:rFonts w:ascii="Arial" w:hAnsi="Arial" w:cs="Arial"/>
          <w:sz w:val="24"/>
          <w:szCs w:val="24"/>
          <w:lang w:val="en-GB"/>
        </w:rPr>
        <w:t>,</w:t>
      </w:r>
      <w:r w:rsidR="007D0309" w:rsidRPr="00385ECB">
        <w:rPr>
          <w:rFonts w:ascii="Arial" w:hAnsi="Arial" w:cs="Arial"/>
          <w:sz w:val="24"/>
          <w:szCs w:val="24"/>
          <w:lang w:val="en-GB"/>
          <w:rPrChange w:id="4828" w:author="Admin" w:date="2016-10-18T16:05:00Z">
            <w:rPr>
              <w:lang w:val="en-GB"/>
            </w:rPr>
          </w:rPrChange>
        </w:rPr>
        <w:t xml:space="preserve"> as it is intended that this module have a LCD connected to it. </w:t>
      </w:r>
      <w:r w:rsidR="00EF447A" w:rsidRPr="00385ECB">
        <w:rPr>
          <w:rFonts w:ascii="Arial" w:hAnsi="Arial" w:cs="Arial"/>
          <w:sz w:val="24"/>
          <w:szCs w:val="24"/>
          <w:lang w:val="en-GB"/>
          <w:rPrChange w:id="4829" w:author="Admin" w:date="2016-10-18T16:05:00Z">
            <w:rPr>
              <w:lang w:val="en-GB"/>
            </w:rPr>
          </w:rPrChange>
        </w:rPr>
        <w:t xml:space="preserve">If an </w:t>
      </w:r>
      <w:ins w:id="4830" w:author="Admin" w:date="2016-11-01T20:06:00Z">
        <w:r w:rsidR="00EF447A" w:rsidRPr="00385ECB">
          <w:rPr>
            <w:rFonts w:ascii="Arial" w:hAnsi="Arial" w:cs="Arial"/>
            <w:sz w:val="24"/>
            <w:szCs w:val="24"/>
            <w:lang w:val="en-GB"/>
          </w:rPr>
          <w:t>"</w:t>
        </w:r>
      </w:ins>
      <w:del w:id="4831" w:author="Admin" w:date="2016-11-01T20:06:00Z">
        <w:r w:rsidR="00EF447A" w:rsidRPr="00385ECB" w:rsidDel="00822CC6">
          <w:rPr>
            <w:rFonts w:ascii="Arial" w:hAnsi="Arial" w:cs="Arial"/>
            <w:sz w:val="24"/>
            <w:szCs w:val="24"/>
            <w:lang w:val="en-GB"/>
            <w:rPrChange w:id="4832" w:author="Admin" w:date="2016-10-18T16:05:00Z">
              <w:rPr>
                <w:lang w:val="en-GB"/>
              </w:rPr>
            </w:rPrChange>
          </w:rPr>
          <w:delText>”</w:delText>
        </w:r>
      </w:del>
      <w:r w:rsidR="00EF447A" w:rsidRPr="00385ECB">
        <w:rPr>
          <w:rFonts w:ascii="Arial" w:hAnsi="Arial" w:cs="Arial"/>
          <w:sz w:val="24"/>
          <w:szCs w:val="24"/>
          <w:lang w:val="en-GB"/>
          <w:rPrChange w:id="4833" w:author="Admin" w:date="2016-10-18T16:05:00Z">
            <w:rPr>
              <w:lang w:val="en-GB"/>
            </w:rPr>
          </w:rPrChange>
        </w:rPr>
        <w:t>LCD” command is received, bytes 4 to the 3</w:t>
      </w:r>
      <w:r w:rsidR="00EF447A" w:rsidRPr="00385ECB">
        <w:rPr>
          <w:rFonts w:ascii="Arial" w:hAnsi="Arial" w:cs="Arial"/>
          <w:i/>
          <w:sz w:val="24"/>
          <w:szCs w:val="24"/>
          <w:vertAlign w:val="superscript"/>
          <w:lang w:val="en-GB"/>
          <w:rPrChange w:id="4834" w:author="Admin" w:date="2016-10-18T16:05:00Z">
            <w:rPr>
              <w:i/>
              <w:vertAlign w:val="superscript"/>
              <w:lang w:val="en-GB"/>
            </w:rPr>
          </w:rPrChange>
        </w:rPr>
        <w:t xml:space="preserve">rd </w:t>
      </w:r>
      <w:r w:rsidR="00EF447A" w:rsidRPr="00385ECB">
        <w:rPr>
          <w:rFonts w:ascii="Arial" w:hAnsi="Arial" w:cs="Arial"/>
          <w:sz w:val="24"/>
          <w:szCs w:val="24"/>
          <w:lang w:val="en-GB"/>
          <w:rPrChange w:id="4835" w:author="Admin" w:date="2016-10-18T16:05:00Z">
            <w:rPr>
              <w:lang w:val="en-GB"/>
            </w:rPr>
          </w:rPrChange>
        </w:rPr>
        <w:t xml:space="preserve">last byte will be the data that should be displayed on the LCD. </w:t>
      </w:r>
      <w:r w:rsidR="007D0309" w:rsidRPr="00385ECB">
        <w:rPr>
          <w:rFonts w:ascii="Arial" w:hAnsi="Arial" w:cs="Arial"/>
          <w:sz w:val="24"/>
          <w:szCs w:val="24"/>
          <w:lang w:val="en-GB"/>
          <w:rPrChange w:id="4836" w:author="Admin" w:date="2016-10-18T16:05:00Z">
            <w:rPr>
              <w:lang w:val="en-GB"/>
            </w:rPr>
          </w:rPrChange>
        </w:rPr>
        <w:t>The data received should be in ASCII format. For all the above</w:t>
      </w:r>
      <w:r>
        <w:rPr>
          <w:rFonts w:ascii="Arial" w:hAnsi="Arial" w:cs="Arial"/>
          <w:sz w:val="24"/>
          <w:szCs w:val="24"/>
          <w:lang w:val="en-GB"/>
        </w:rPr>
        <w:t>,</w:t>
      </w:r>
      <w:r w:rsidR="007D0309" w:rsidRPr="00385ECB">
        <w:rPr>
          <w:rFonts w:ascii="Arial" w:hAnsi="Arial" w:cs="Arial"/>
          <w:sz w:val="24"/>
          <w:szCs w:val="24"/>
          <w:lang w:val="en-GB"/>
          <w:rPrChange w:id="4837" w:author="Admin" w:date="2016-10-18T16:05:00Z">
            <w:rPr>
              <w:lang w:val="en-GB"/>
            </w:rPr>
          </w:rPrChange>
        </w:rPr>
        <w:t xml:space="preserve"> the normal integrity checks are applied to ensure no corruption has occurred.</w:t>
      </w:r>
    </w:p>
    <w:p w14:paraId="50877C31" w14:textId="77777777" w:rsidR="00F703CE" w:rsidRPr="00385ECB" w:rsidRDefault="00F703CE" w:rsidP="00754AB6">
      <w:pPr>
        <w:spacing w:after="0" w:line="360" w:lineRule="auto"/>
        <w:ind w:left="0" w:firstLine="0"/>
        <w:rPr>
          <w:rFonts w:ascii="Arial" w:hAnsi="Arial" w:cs="Arial"/>
          <w:sz w:val="24"/>
          <w:szCs w:val="24"/>
          <w:lang w:val="en-GB"/>
          <w:rPrChange w:id="4838" w:author="Admin" w:date="2016-10-18T16:05:00Z">
            <w:rPr>
              <w:lang w:val="en-GB"/>
            </w:rPr>
          </w:rPrChange>
        </w:rPr>
        <w:pPrChange w:id="4839" w:author="Admin" w:date="2016-10-18T16:11:00Z">
          <w:pPr>
            <w:ind w:left="1"/>
          </w:pPr>
        </w:pPrChange>
      </w:pPr>
    </w:p>
    <w:p w14:paraId="78B44B80" w14:textId="77777777" w:rsidR="00C261B9" w:rsidRPr="00385ECB" w:rsidRDefault="007D0309" w:rsidP="00754AB6">
      <w:pPr>
        <w:spacing w:after="0" w:line="360" w:lineRule="auto"/>
        <w:ind w:left="0" w:firstLine="0"/>
        <w:rPr>
          <w:ins w:id="4840" w:author="Admin" w:date="2016-10-18T16:28:00Z"/>
          <w:rFonts w:ascii="Arial" w:hAnsi="Arial" w:cs="Arial"/>
          <w:sz w:val="24"/>
          <w:szCs w:val="24"/>
          <w:lang w:val="en-GB"/>
        </w:rPr>
        <w:pPrChange w:id="4841" w:author="Admin" w:date="2016-10-18T16:11:00Z">
          <w:pPr>
            <w:spacing w:after="0" w:line="252" w:lineRule="auto"/>
            <w:ind w:left="-5" w:right="-15"/>
            <w:jc w:val="left"/>
          </w:pPr>
        </w:pPrChange>
      </w:pPr>
      <w:r w:rsidRPr="00385ECB">
        <w:rPr>
          <w:rFonts w:ascii="Arial" w:hAnsi="Arial" w:cs="Arial"/>
          <w:sz w:val="24"/>
          <w:szCs w:val="24"/>
          <w:lang w:val="en-GB"/>
          <w:rPrChange w:id="4842" w:author="Admin" w:date="2016-10-18T16:05:00Z">
            <w:rPr>
              <w:lang w:val="en-GB"/>
            </w:rPr>
          </w:rPrChange>
        </w:rPr>
        <w:t>The alpha version of this program was tested on a prototype set</w:t>
      </w:r>
      <w:r w:rsidR="00E214DB">
        <w:rPr>
          <w:rFonts w:ascii="Arial" w:hAnsi="Arial" w:cs="Arial"/>
          <w:sz w:val="24"/>
          <w:szCs w:val="24"/>
          <w:lang w:val="en-GB"/>
        </w:rPr>
        <w:t xml:space="preserve"> </w:t>
      </w:r>
      <w:r w:rsidRPr="00385ECB">
        <w:rPr>
          <w:rFonts w:ascii="Arial" w:hAnsi="Arial" w:cs="Arial"/>
          <w:sz w:val="24"/>
          <w:szCs w:val="24"/>
          <w:lang w:val="en-GB"/>
          <w:rPrChange w:id="4843" w:author="Admin" w:date="2016-10-18T16:05:00Z">
            <w:rPr>
              <w:lang w:val="en-GB"/>
            </w:rPr>
          </w:rPrChange>
        </w:rPr>
        <w:t>up using prototyping cables and</w:t>
      </w:r>
      <w:del w:id="4844" w:author="Admin" w:date="2016-10-18T16:55:00Z">
        <w:r w:rsidRPr="00385ECB" w:rsidDel="00686EE4">
          <w:rPr>
            <w:rFonts w:ascii="Arial" w:hAnsi="Arial" w:cs="Arial"/>
            <w:sz w:val="24"/>
            <w:szCs w:val="24"/>
            <w:lang w:val="en-GB"/>
            <w:rPrChange w:id="4845" w:author="Admin" w:date="2016-10-18T16:05:00Z">
              <w:rPr>
                <w:lang w:val="en-GB"/>
              </w:rPr>
            </w:rPrChange>
          </w:rPr>
          <w:delText xml:space="preserve"> and</w:delText>
        </w:r>
      </w:del>
      <w:r w:rsidRPr="00385ECB">
        <w:rPr>
          <w:rFonts w:ascii="Arial" w:hAnsi="Arial" w:cs="Arial"/>
          <w:sz w:val="24"/>
          <w:szCs w:val="24"/>
          <w:lang w:val="en-GB"/>
          <w:rPrChange w:id="4846" w:author="Admin" w:date="2016-10-18T16:05:00Z">
            <w:rPr>
              <w:lang w:val="en-GB"/>
            </w:rPr>
          </w:rPrChange>
        </w:rPr>
        <w:t xml:space="preserve"> </w:t>
      </w:r>
      <w:r w:rsidR="00E214DB">
        <w:rPr>
          <w:rFonts w:ascii="Arial" w:hAnsi="Arial" w:cs="Arial"/>
          <w:sz w:val="24"/>
          <w:szCs w:val="24"/>
          <w:lang w:val="en-GB"/>
        </w:rPr>
        <w:t xml:space="preserve">an </w:t>
      </w:r>
      <w:r w:rsidRPr="00385ECB">
        <w:rPr>
          <w:rFonts w:ascii="Arial" w:hAnsi="Arial" w:cs="Arial"/>
          <w:sz w:val="24"/>
          <w:szCs w:val="24"/>
          <w:lang w:val="en-GB"/>
          <w:rPrChange w:id="4847" w:author="Admin" w:date="2016-10-18T16:05:00Z">
            <w:rPr>
              <w:lang w:val="en-GB"/>
            </w:rPr>
          </w:rPrChange>
        </w:rPr>
        <w:t xml:space="preserve">electronic breadboard to simulate the PCB prior to assembly to verify its functionality and to ensure it </w:t>
      </w:r>
      <w:r w:rsidR="00050DAA" w:rsidRPr="00050DAA">
        <w:rPr>
          <w:rFonts w:ascii="Arial" w:hAnsi="Arial" w:cs="Arial"/>
          <w:sz w:val="24"/>
          <w:szCs w:val="24"/>
          <w:lang w:val="en-GB"/>
        </w:rPr>
        <w:t>would not</w:t>
      </w:r>
      <w:r w:rsidRPr="00385ECB">
        <w:rPr>
          <w:rFonts w:ascii="Arial" w:hAnsi="Arial" w:cs="Arial"/>
          <w:sz w:val="24"/>
          <w:szCs w:val="24"/>
          <w:lang w:val="en-GB"/>
          <w:rPrChange w:id="4848" w:author="Admin" w:date="2016-10-18T16:05:00Z">
            <w:rPr>
              <w:lang w:val="en-GB"/>
            </w:rPr>
          </w:rPrChange>
        </w:rPr>
        <w:t xml:space="preserve"> </w:t>
      </w:r>
      <w:r w:rsidR="00E214DB">
        <w:rPr>
          <w:rFonts w:ascii="Arial" w:hAnsi="Arial" w:cs="Arial"/>
          <w:sz w:val="24"/>
          <w:szCs w:val="24"/>
          <w:lang w:val="en-GB"/>
        </w:rPr>
        <w:t xml:space="preserve">somehow </w:t>
      </w:r>
      <w:r w:rsidRPr="00385ECB">
        <w:rPr>
          <w:rFonts w:ascii="Arial" w:hAnsi="Arial" w:cs="Arial"/>
          <w:sz w:val="24"/>
          <w:szCs w:val="24"/>
          <w:lang w:val="en-GB"/>
          <w:rPrChange w:id="4849" w:author="Admin" w:date="2016-10-18T16:05:00Z">
            <w:rPr>
              <w:lang w:val="en-GB"/>
            </w:rPr>
          </w:rPrChange>
        </w:rPr>
        <w:t>damage the PCB. This was very successful and effective</w:t>
      </w:r>
      <w:r w:rsidR="00E214DB">
        <w:rPr>
          <w:rFonts w:ascii="Arial" w:hAnsi="Arial" w:cs="Arial"/>
          <w:sz w:val="24"/>
          <w:szCs w:val="24"/>
          <w:lang w:val="en-GB"/>
        </w:rPr>
        <w:t>,</w:t>
      </w:r>
      <w:r w:rsidRPr="00385ECB">
        <w:rPr>
          <w:rFonts w:ascii="Arial" w:hAnsi="Arial" w:cs="Arial"/>
          <w:sz w:val="24"/>
          <w:szCs w:val="24"/>
          <w:lang w:val="en-GB"/>
          <w:rPrChange w:id="4850" w:author="Admin" w:date="2016-10-18T16:05:00Z">
            <w:rPr>
              <w:lang w:val="en-GB"/>
            </w:rPr>
          </w:rPrChange>
        </w:rPr>
        <w:t xml:space="preserve"> as it </w:t>
      </w:r>
      <w:del w:id="4851" w:author="Admin" w:date="2016-10-18T16:55:00Z">
        <w:r w:rsidRPr="00385ECB" w:rsidDel="00686EE4">
          <w:rPr>
            <w:rFonts w:ascii="Arial" w:hAnsi="Arial" w:cs="Arial"/>
            <w:sz w:val="24"/>
            <w:szCs w:val="24"/>
            <w:lang w:val="en-GB"/>
            <w:rPrChange w:id="4852" w:author="Admin" w:date="2016-10-18T16:05:00Z">
              <w:rPr>
                <w:lang w:val="en-GB"/>
              </w:rPr>
            </w:rPrChange>
          </w:rPr>
          <w:delText>help</w:delText>
        </w:r>
      </w:del>
      <w:ins w:id="4853" w:author="Admin" w:date="2016-10-18T16:55:00Z">
        <w:r w:rsidR="00686EE4" w:rsidRPr="00385ECB">
          <w:rPr>
            <w:rFonts w:ascii="Arial" w:hAnsi="Arial" w:cs="Arial"/>
            <w:sz w:val="24"/>
            <w:szCs w:val="24"/>
            <w:lang w:val="en-GB"/>
          </w:rPr>
          <w:t>hel</w:t>
        </w:r>
      </w:ins>
      <w:r w:rsidR="00E214DB">
        <w:rPr>
          <w:rFonts w:ascii="Arial" w:hAnsi="Arial" w:cs="Arial"/>
          <w:sz w:val="24"/>
          <w:szCs w:val="24"/>
          <w:lang w:val="en-GB"/>
        </w:rPr>
        <w:t>ped to debug variou</w:t>
      </w:r>
      <w:r w:rsidRPr="00385ECB">
        <w:rPr>
          <w:rFonts w:ascii="Arial" w:hAnsi="Arial" w:cs="Arial"/>
          <w:sz w:val="24"/>
          <w:szCs w:val="24"/>
          <w:lang w:val="en-GB"/>
          <w:rPrChange w:id="4854" w:author="Admin" w:date="2016-10-18T16:05:00Z">
            <w:rPr>
              <w:lang w:val="en-GB"/>
            </w:rPr>
          </w:rPrChange>
        </w:rPr>
        <w:t>s problems prior to having access to the PCB.</w:t>
      </w:r>
    </w:p>
    <w:p w14:paraId="37C15653" w14:textId="77777777" w:rsidR="00F703CE" w:rsidRPr="00385ECB" w:rsidRDefault="00F703CE" w:rsidP="00754AB6">
      <w:pPr>
        <w:spacing w:after="0" w:line="360" w:lineRule="auto"/>
        <w:ind w:left="0" w:firstLine="0"/>
        <w:rPr>
          <w:rFonts w:ascii="Arial" w:hAnsi="Arial" w:cs="Arial"/>
          <w:sz w:val="24"/>
          <w:szCs w:val="24"/>
          <w:lang w:val="en-GB"/>
          <w:rPrChange w:id="4855" w:author="Admin" w:date="2016-10-18T16:05:00Z">
            <w:rPr>
              <w:lang w:val="en-GB"/>
            </w:rPr>
          </w:rPrChange>
        </w:rPr>
        <w:pPrChange w:id="4856" w:author="Admin" w:date="2016-10-18T16:11:00Z">
          <w:pPr>
            <w:spacing w:after="0" w:line="252" w:lineRule="auto"/>
            <w:ind w:left="-5" w:right="-15"/>
            <w:jc w:val="left"/>
          </w:pPr>
        </w:pPrChange>
      </w:pPr>
    </w:p>
    <w:p w14:paraId="0F198C7E" w14:textId="7AD61F48" w:rsidR="00C261B9" w:rsidRPr="00385ECB" w:rsidRDefault="009F5C60" w:rsidP="00F703CE">
      <w:pPr>
        <w:spacing w:after="0" w:line="360" w:lineRule="auto"/>
        <w:ind w:left="0" w:firstLine="0"/>
        <w:jc w:val="center"/>
        <w:rPr>
          <w:rFonts w:ascii="Arial" w:hAnsi="Arial" w:cs="Arial"/>
          <w:sz w:val="24"/>
          <w:szCs w:val="24"/>
          <w:lang w:val="en-GB"/>
          <w:rPrChange w:id="4857" w:author="Admin" w:date="2016-10-18T16:05:00Z">
            <w:rPr>
              <w:lang w:val="en-GB"/>
            </w:rPr>
          </w:rPrChange>
        </w:rPr>
        <w:pPrChange w:id="4858" w:author="Admin" w:date="2016-10-18T16:28:00Z">
          <w:pPr>
            <w:spacing w:after="319" w:line="259" w:lineRule="auto"/>
            <w:ind w:left="2623" w:firstLine="0"/>
            <w:jc w:val="left"/>
          </w:pPr>
        </w:pPrChange>
      </w:pPr>
      <w:r w:rsidRPr="00385ECB">
        <w:rPr>
          <w:rFonts w:ascii="Arial" w:hAnsi="Arial" w:cs="Arial"/>
          <w:noProof/>
          <w:sz w:val="24"/>
          <w:szCs w:val="24"/>
          <w:rPrChange w:id="4859" w:author="Admin" w:date="2016-10-18T16:05:00Z">
            <w:rPr>
              <w:rFonts w:ascii="Arial" w:hAnsi="Arial" w:cs="Arial"/>
              <w:noProof/>
              <w:sz w:val="24"/>
              <w:szCs w:val="24"/>
            </w:rPr>
          </w:rPrChange>
        </w:rPr>
        <w:drawing>
          <wp:inline distT="0" distB="0" distL="0" distR="0" wp14:anchorId="08209759" wp14:editId="1B9694C6">
            <wp:extent cx="2790825" cy="3295650"/>
            <wp:effectExtent l="0" t="0" r="9525" b="0"/>
            <wp:docPr id="47" name="Picture 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90825" cy="3295650"/>
                    </a:xfrm>
                    <a:prstGeom prst="rect">
                      <a:avLst/>
                    </a:prstGeom>
                    <a:noFill/>
                    <a:ln>
                      <a:noFill/>
                    </a:ln>
                  </pic:spPr>
                </pic:pic>
              </a:graphicData>
            </a:graphic>
          </wp:inline>
        </w:drawing>
      </w:r>
    </w:p>
    <w:p w14:paraId="622F652F" w14:textId="77777777" w:rsidR="00F703CE" w:rsidRPr="00385ECB" w:rsidRDefault="00F703CE" w:rsidP="00754AB6">
      <w:pPr>
        <w:spacing w:after="0" w:line="360" w:lineRule="auto"/>
        <w:ind w:left="0" w:firstLine="0"/>
        <w:rPr>
          <w:ins w:id="4860" w:author="Admin" w:date="2016-10-18T16:28:00Z"/>
          <w:rFonts w:ascii="Arial" w:hAnsi="Arial" w:cs="Arial"/>
          <w:sz w:val="24"/>
          <w:szCs w:val="24"/>
          <w:lang w:val="en-GB"/>
        </w:rPr>
        <w:pPrChange w:id="4861" w:author="Admin" w:date="2016-10-18T16:11:00Z">
          <w:pPr>
            <w:spacing w:after="228" w:line="262" w:lineRule="auto"/>
            <w:ind w:right="97"/>
            <w:jc w:val="center"/>
          </w:pPr>
        </w:pPrChange>
      </w:pPr>
    </w:p>
    <w:p w14:paraId="4F49AABE" w14:textId="77777777" w:rsidR="005142B7" w:rsidRPr="00385ECB" w:rsidRDefault="007D0309" w:rsidP="005142B7">
      <w:pPr>
        <w:pStyle w:val="Caption"/>
        <w:rPr>
          <w:ins w:id="4862" w:author="Admin" w:date="2016-10-18T16:28:00Z"/>
          <w:sz w:val="24"/>
          <w:szCs w:val="24"/>
          <w:lang w:val="en-GB"/>
        </w:rPr>
        <w:pPrChange w:id="4863" w:author="Admin" w:date="2016-11-01T19:54:00Z">
          <w:pPr>
            <w:spacing w:after="228" w:line="262" w:lineRule="auto"/>
            <w:ind w:right="97"/>
            <w:jc w:val="center"/>
          </w:pPr>
        </w:pPrChange>
      </w:pPr>
      <w:del w:id="4864" w:author="Admin" w:date="2016-11-01T19:55:00Z">
        <w:r w:rsidRPr="00385ECB" w:rsidDel="005142B7">
          <w:rPr>
            <w:sz w:val="24"/>
            <w:szCs w:val="24"/>
            <w:lang w:val="en-GB"/>
            <w:rPrChange w:id="4865" w:author="Admin" w:date="2016-10-18T16:05:00Z">
              <w:rPr>
                <w:lang w:val="en-GB"/>
              </w:rPr>
            </w:rPrChange>
          </w:rPr>
          <w:delText>Figure 6.28: A simplified logic diagram of the task manager and how it will function.</w:delText>
        </w:r>
      </w:del>
      <w:ins w:id="4866" w:author="Admin" w:date="2016-11-01T19:54:00Z">
        <w:r w:rsidR="005142B7" w:rsidRPr="00385ECB">
          <w:rPr>
            <w:lang w:val="en-GB"/>
          </w:rPr>
          <w:t xml:space="preserve">Figure 6.28: </w:t>
        </w:r>
      </w:ins>
      <w:ins w:id="4867" w:author="Admin" w:date="2016-11-01T19:55:00Z">
        <w:r w:rsidR="005142B7" w:rsidRPr="00385ECB">
          <w:rPr>
            <w:lang w:val="en-GB"/>
          </w:rPr>
          <w:t>A simplified logic diagram of the task manager and how it will function.</w:t>
        </w:r>
      </w:ins>
    </w:p>
    <w:p w14:paraId="58281FBA" w14:textId="77777777" w:rsidR="00F703CE" w:rsidRPr="00385ECB" w:rsidRDefault="00F703CE" w:rsidP="00754AB6">
      <w:pPr>
        <w:spacing w:after="0" w:line="360" w:lineRule="auto"/>
        <w:ind w:left="0" w:firstLine="0"/>
        <w:rPr>
          <w:rFonts w:ascii="Arial" w:hAnsi="Arial" w:cs="Arial"/>
          <w:sz w:val="24"/>
          <w:szCs w:val="24"/>
          <w:lang w:val="en-GB"/>
          <w:rPrChange w:id="4868" w:author="Admin" w:date="2016-10-18T16:05:00Z">
            <w:rPr>
              <w:lang w:val="en-GB"/>
            </w:rPr>
          </w:rPrChange>
        </w:rPr>
        <w:pPrChange w:id="4869" w:author="Admin" w:date="2016-10-18T16:11:00Z">
          <w:pPr>
            <w:spacing w:after="228" w:line="262" w:lineRule="auto"/>
            <w:ind w:right="97"/>
            <w:jc w:val="center"/>
          </w:pPr>
        </w:pPrChange>
      </w:pPr>
    </w:p>
    <w:p w14:paraId="16560135" w14:textId="77777777" w:rsidR="00C261B9" w:rsidRPr="00385ECB" w:rsidRDefault="007D0309" w:rsidP="00754AB6">
      <w:pPr>
        <w:spacing w:after="0" w:line="360" w:lineRule="auto"/>
        <w:ind w:left="0" w:firstLine="0"/>
        <w:rPr>
          <w:ins w:id="4870" w:author="Admin" w:date="2016-10-18T16:28:00Z"/>
          <w:rFonts w:ascii="Arial" w:hAnsi="Arial" w:cs="Arial"/>
          <w:sz w:val="24"/>
          <w:szCs w:val="24"/>
          <w:lang w:val="en-GB"/>
        </w:rPr>
        <w:pPrChange w:id="4871" w:author="Admin" w:date="2016-10-18T16:11:00Z">
          <w:pPr>
            <w:ind w:left="1"/>
          </w:pPr>
        </w:pPrChange>
      </w:pPr>
      <w:r w:rsidRPr="00385ECB">
        <w:rPr>
          <w:rFonts w:ascii="Arial" w:hAnsi="Arial" w:cs="Arial"/>
          <w:sz w:val="24"/>
          <w:szCs w:val="24"/>
          <w:lang w:val="en-GB"/>
          <w:rPrChange w:id="4872" w:author="Admin" w:date="2016-10-18T16:05:00Z">
            <w:rPr>
              <w:lang w:val="en-GB"/>
            </w:rPr>
          </w:rPrChange>
        </w:rPr>
        <w:t xml:space="preserve">One of the other features </w:t>
      </w:r>
      <w:r w:rsidR="009903E2" w:rsidRPr="00385ECB">
        <w:rPr>
          <w:rFonts w:ascii="Arial" w:hAnsi="Arial" w:cs="Arial"/>
          <w:sz w:val="24"/>
          <w:szCs w:val="24"/>
          <w:lang w:val="en-GB"/>
          <w:rPrChange w:id="4873" w:author="Admin" w:date="2016-10-18T16:05:00Z">
            <w:rPr>
              <w:lang w:val="en-GB"/>
            </w:rPr>
          </w:rPrChange>
        </w:rPr>
        <w:t xml:space="preserve">and specifications </w:t>
      </w:r>
      <w:r w:rsidRPr="00385ECB">
        <w:rPr>
          <w:rFonts w:ascii="Arial" w:hAnsi="Arial" w:cs="Arial"/>
          <w:sz w:val="24"/>
          <w:szCs w:val="24"/>
          <w:lang w:val="en-GB"/>
          <w:rPrChange w:id="4874" w:author="Admin" w:date="2016-10-18T16:05:00Z">
            <w:rPr>
              <w:lang w:val="en-GB"/>
            </w:rPr>
          </w:rPrChange>
        </w:rPr>
        <w:t>discussed in previous sections was the minimal use of delays and a task manager to facilitate this. This was designed using a timer that was set to count up once every 1 millisecond. The design was set to use a task counter and a conditional statement, based on the task counter, to facilitate invoking individual tasks. A task would entail an action that would oc</w:t>
      </w:r>
      <w:r w:rsidR="009903E2">
        <w:rPr>
          <w:rFonts w:ascii="Arial" w:hAnsi="Arial" w:cs="Arial"/>
          <w:sz w:val="24"/>
          <w:szCs w:val="24"/>
          <w:lang w:val="en-GB"/>
        </w:rPr>
        <w:t xml:space="preserve">cur without delays, for </w:t>
      </w:r>
      <w:r w:rsidR="005404DD">
        <w:rPr>
          <w:rFonts w:ascii="Arial" w:hAnsi="Arial" w:cs="Arial"/>
          <w:sz w:val="24"/>
          <w:szCs w:val="24"/>
          <w:lang w:val="en-GB"/>
        </w:rPr>
        <w:t>example,</w:t>
      </w:r>
      <w:r w:rsidRPr="00385ECB">
        <w:rPr>
          <w:rFonts w:ascii="Arial" w:hAnsi="Arial" w:cs="Arial"/>
          <w:sz w:val="24"/>
          <w:szCs w:val="24"/>
          <w:lang w:val="en-GB"/>
          <w:rPrChange w:id="4875" w:author="Admin" w:date="2016-10-18T16:05:00Z">
            <w:rPr>
              <w:lang w:val="en-GB"/>
            </w:rPr>
          </w:rPrChange>
        </w:rPr>
        <w:t xml:space="preserve"> when the sensors were sampled and the servo was moved </w:t>
      </w:r>
      <w:r w:rsidR="00050DAA">
        <w:rPr>
          <w:rFonts w:ascii="Arial" w:hAnsi="Arial" w:cs="Arial"/>
          <w:sz w:val="24"/>
          <w:szCs w:val="24"/>
          <w:lang w:val="en-GB"/>
        </w:rPr>
        <w:t xml:space="preserve">to </w:t>
      </w:r>
      <w:del w:id="4876" w:author="Admin" w:date="2016-11-01T20:07:00Z">
        <w:r w:rsidRPr="00385ECB" w:rsidDel="00EF447A">
          <w:rPr>
            <w:rFonts w:ascii="Arial" w:hAnsi="Arial" w:cs="Arial"/>
            <w:sz w:val="24"/>
            <w:szCs w:val="24"/>
            <w:lang w:val="en-GB"/>
            <w:rPrChange w:id="4877" w:author="Admin" w:date="2016-10-18T16:05:00Z">
              <w:rPr>
                <w:lang w:val="en-GB"/>
              </w:rPr>
            </w:rPrChange>
          </w:rPr>
          <w:delText xml:space="preserve">X . </w:delText>
        </w:r>
      </w:del>
      <w:ins w:id="4878" w:author="Admin" w:date="2016-11-01T20:07:00Z">
        <w:r w:rsidR="00EF447A" w:rsidRPr="00385ECB">
          <w:rPr>
            <w:rFonts w:ascii="Arial" w:hAnsi="Arial" w:cs="Arial"/>
            <w:sz w:val="24"/>
            <w:szCs w:val="24"/>
            <w:lang w:val="en-GB"/>
          </w:rPr>
          <w:t xml:space="preserve">X. </w:t>
        </w:r>
      </w:ins>
      <w:r w:rsidRPr="00385ECB">
        <w:rPr>
          <w:rFonts w:ascii="Arial" w:hAnsi="Arial" w:cs="Arial"/>
          <w:sz w:val="24"/>
          <w:szCs w:val="24"/>
          <w:lang w:val="en-GB"/>
          <w:rPrChange w:id="4879" w:author="Admin" w:date="2016-10-18T16:05:00Z">
            <w:rPr>
              <w:lang w:val="en-GB"/>
            </w:rPr>
          </w:rPrChange>
        </w:rPr>
        <w:t xml:space="preserve">After these actions were taken, a short delay was needed before the next </w:t>
      </w:r>
      <w:r w:rsidR="009903E2">
        <w:rPr>
          <w:rFonts w:ascii="Arial" w:hAnsi="Arial" w:cs="Arial"/>
          <w:sz w:val="24"/>
          <w:szCs w:val="24"/>
          <w:lang w:val="en-GB"/>
        </w:rPr>
        <w:t xml:space="preserve">action </w:t>
      </w:r>
      <w:r w:rsidRPr="00385ECB">
        <w:rPr>
          <w:rFonts w:ascii="Arial" w:hAnsi="Arial" w:cs="Arial"/>
          <w:sz w:val="24"/>
          <w:szCs w:val="24"/>
          <w:lang w:val="en-GB"/>
          <w:rPrChange w:id="4880" w:author="Admin" w:date="2016-10-18T16:05:00Z">
            <w:rPr>
              <w:lang w:val="en-GB"/>
            </w:rPr>
          </w:rPrChange>
        </w:rPr>
        <w:t xml:space="preserve">would </w:t>
      </w:r>
      <w:r w:rsidR="009903E2">
        <w:rPr>
          <w:rFonts w:ascii="Arial" w:hAnsi="Arial" w:cs="Arial"/>
          <w:sz w:val="24"/>
          <w:szCs w:val="24"/>
          <w:lang w:val="en-GB"/>
        </w:rPr>
        <w:t>be taken</w:t>
      </w:r>
      <w:r w:rsidRPr="00385ECB">
        <w:rPr>
          <w:rFonts w:ascii="Arial" w:hAnsi="Arial" w:cs="Arial"/>
          <w:sz w:val="24"/>
          <w:szCs w:val="24"/>
          <w:lang w:val="en-GB"/>
          <w:rPrChange w:id="4881" w:author="Admin" w:date="2016-10-18T16:05:00Z">
            <w:rPr>
              <w:lang w:val="en-GB"/>
            </w:rPr>
          </w:rPrChange>
        </w:rPr>
        <w:t xml:space="preserve">. To achieve this kind of task manager, a method was theorized and is illustrated in Figure 6.28. </w:t>
      </w:r>
      <w:r w:rsidR="00686EE4" w:rsidRPr="00385ECB">
        <w:rPr>
          <w:rFonts w:ascii="Arial" w:hAnsi="Arial" w:cs="Arial"/>
          <w:sz w:val="24"/>
          <w:szCs w:val="24"/>
          <w:lang w:val="en-GB"/>
          <w:rPrChange w:id="4882" w:author="Admin" w:date="2016-10-18T16:05:00Z">
            <w:rPr>
              <w:lang w:val="en-GB"/>
            </w:rPr>
          </w:rPrChange>
        </w:rPr>
        <w:t>This method can be implemented for any number of tasks an</w:t>
      </w:r>
      <w:ins w:id="4883" w:author="Admin" w:date="2016-10-18T16:55:00Z">
        <w:r w:rsidR="00686EE4" w:rsidRPr="00385ECB">
          <w:rPr>
            <w:rFonts w:ascii="Arial" w:hAnsi="Arial" w:cs="Arial"/>
            <w:sz w:val="24"/>
            <w:szCs w:val="24"/>
            <w:lang w:val="en-GB"/>
          </w:rPr>
          <w:t>d</w:t>
        </w:r>
      </w:ins>
      <w:r w:rsidR="00686EE4" w:rsidRPr="00385ECB">
        <w:rPr>
          <w:rFonts w:ascii="Arial" w:hAnsi="Arial" w:cs="Arial"/>
          <w:sz w:val="24"/>
          <w:szCs w:val="24"/>
          <w:lang w:val="en-GB"/>
          <w:rPrChange w:id="4884" w:author="Admin" w:date="2016-10-18T16:05:00Z">
            <w:rPr>
              <w:lang w:val="en-GB"/>
            </w:rPr>
          </w:rPrChange>
        </w:rPr>
        <w:t xml:space="preserve"> is implemented in the MCU module programming.</w:t>
      </w:r>
    </w:p>
    <w:p w14:paraId="7C791189" w14:textId="77777777" w:rsidR="00F703CE" w:rsidRPr="00385ECB" w:rsidRDefault="00F703CE" w:rsidP="00754AB6">
      <w:pPr>
        <w:spacing w:after="0" w:line="360" w:lineRule="auto"/>
        <w:ind w:left="0" w:firstLine="0"/>
        <w:rPr>
          <w:rFonts w:ascii="Arial" w:hAnsi="Arial" w:cs="Arial"/>
          <w:sz w:val="24"/>
          <w:szCs w:val="24"/>
          <w:lang w:val="en-GB"/>
          <w:rPrChange w:id="4885" w:author="Admin" w:date="2016-10-18T16:05:00Z">
            <w:rPr>
              <w:lang w:val="en-GB"/>
            </w:rPr>
          </w:rPrChange>
        </w:rPr>
        <w:pPrChange w:id="4886" w:author="Admin" w:date="2016-10-18T16:11:00Z">
          <w:pPr>
            <w:ind w:left="1"/>
          </w:pPr>
        </w:pPrChange>
      </w:pPr>
    </w:p>
    <w:p w14:paraId="4BA2B951" w14:textId="77777777" w:rsidR="00F703CE" w:rsidRPr="00385ECB" w:rsidRDefault="007D0309" w:rsidP="001C1ABF">
      <w:pPr>
        <w:rPr>
          <w:ins w:id="4887" w:author="Admin" w:date="2016-10-18T16:29:00Z"/>
          <w:lang w:val="en-GB"/>
        </w:rPr>
      </w:pPr>
      <w:bookmarkStart w:id="4888" w:name="_Toc44080"/>
      <w:r w:rsidRPr="00385ECB">
        <w:rPr>
          <w:lang w:val="en-GB"/>
          <w:rPrChange w:id="4889" w:author="Admin" w:date="2016-10-18T16:05:00Z">
            <w:rPr>
              <w:rFonts w:ascii="Calibri" w:eastAsia="Calibri" w:hAnsi="Calibri" w:cs="Calibri"/>
              <w:b/>
              <w:lang w:val="en-GB"/>
            </w:rPr>
          </w:rPrChange>
        </w:rPr>
        <w:tab/>
      </w:r>
    </w:p>
    <w:p w14:paraId="3CAC3EB4" w14:textId="77777777" w:rsidR="00C261B9" w:rsidRPr="00385ECB" w:rsidRDefault="00F703CE" w:rsidP="00F703CE">
      <w:pPr>
        <w:pStyle w:val="Heading1"/>
        <w:rPr>
          <w:ins w:id="4890" w:author="Admin" w:date="2016-10-18T16:29:00Z"/>
          <w:lang w:val="en-GB"/>
        </w:rPr>
        <w:pPrChange w:id="4891" w:author="Admin" w:date="2016-10-18T16:29:00Z">
          <w:pPr>
            <w:ind w:left="1"/>
          </w:pPr>
        </w:pPrChange>
      </w:pPr>
      <w:ins w:id="4892" w:author="Admin" w:date="2016-10-18T16:29:00Z">
        <w:r w:rsidRPr="00385ECB">
          <w:rPr>
            <w:rFonts w:eastAsia="Calibri"/>
            <w:lang w:val="en-GB"/>
          </w:rPr>
          <w:br w:type="page"/>
        </w:r>
      </w:ins>
      <w:r w:rsidRPr="00385ECB">
        <w:rPr>
          <w:lang w:val="en-GB"/>
        </w:rPr>
        <w:t>7</w:t>
      </w:r>
      <w:r w:rsidRPr="00385ECB">
        <w:rPr>
          <w:lang w:val="en-GB"/>
        </w:rPr>
        <w:tab/>
        <w:t>SYSTEM ASSEMBLY</w:t>
      </w:r>
      <w:bookmarkEnd w:id="4888"/>
    </w:p>
    <w:p w14:paraId="36EE56E8" w14:textId="77777777" w:rsidR="00F703CE" w:rsidRPr="00385ECB" w:rsidRDefault="00F703CE" w:rsidP="001C1ABF">
      <w:pPr>
        <w:rPr>
          <w:lang w:val="en-GB"/>
        </w:rPr>
      </w:pPr>
    </w:p>
    <w:p w14:paraId="7088E21D" w14:textId="77777777" w:rsidR="00C261B9" w:rsidRPr="00385ECB" w:rsidRDefault="007D0309" w:rsidP="00754AB6">
      <w:pPr>
        <w:pStyle w:val="Heading2"/>
        <w:spacing w:after="0" w:line="360" w:lineRule="auto"/>
        <w:ind w:left="0" w:firstLine="0"/>
        <w:jc w:val="both"/>
        <w:rPr>
          <w:ins w:id="4893" w:author="Admin" w:date="2016-10-18T16:29:00Z"/>
          <w:lang w:val="en-GB"/>
        </w:rPr>
        <w:pPrChange w:id="4894" w:author="Admin" w:date="2016-10-18T16:11:00Z">
          <w:pPr>
            <w:ind w:left="1"/>
          </w:pPr>
        </w:pPrChange>
      </w:pPr>
      <w:bookmarkStart w:id="4895" w:name="_Toc44081"/>
      <w:del w:id="4896" w:author="Admin" w:date="2016-10-18T16:29:00Z">
        <w:r w:rsidRPr="00385ECB" w:rsidDel="00F703CE">
          <w:rPr>
            <w:rFonts w:eastAsia="Calibri"/>
            <w:lang w:val="en-GB"/>
            <w:rPrChange w:id="4897" w:author="Admin" w:date="2016-10-18T16:05:00Z">
              <w:rPr>
                <w:rFonts w:ascii="Calibri" w:eastAsia="Calibri" w:hAnsi="Calibri" w:cs="Calibri"/>
                <w:b/>
                <w:lang w:val="en-GB"/>
              </w:rPr>
            </w:rPrChange>
          </w:rPr>
          <w:tab/>
        </w:r>
      </w:del>
      <w:r w:rsidRPr="00385ECB">
        <w:rPr>
          <w:lang w:val="en-GB"/>
        </w:rPr>
        <w:t>7.1</w:t>
      </w:r>
      <w:r w:rsidRPr="00385ECB">
        <w:rPr>
          <w:lang w:val="en-GB"/>
        </w:rPr>
        <w:tab/>
        <w:t>Enclosure Assembly</w:t>
      </w:r>
      <w:bookmarkEnd w:id="4895"/>
    </w:p>
    <w:p w14:paraId="4E575896" w14:textId="77777777" w:rsidR="00F703CE" w:rsidRPr="00385ECB" w:rsidRDefault="00F703CE" w:rsidP="001C1ABF">
      <w:pPr>
        <w:rPr>
          <w:lang w:val="en-GB"/>
        </w:rPr>
      </w:pPr>
    </w:p>
    <w:p w14:paraId="07EE5B9F" w14:textId="77777777" w:rsidR="00C261B9" w:rsidRPr="00385ECB" w:rsidRDefault="00F703CE" w:rsidP="00754AB6">
      <w:pPr>
        <w:spacing w:after="0" w:line="360" w:lineRule="auto"/>
        <w:ind w:left="0" w:firstLine="0"/>
        <w:rPr>
          <w:rFonts w:ascii="Arial" w:hAnsi="Arial" w:cs="Arial"/>
          <w:sz w:val="24"/>
          <w:szCs w:val="24"/>
          <w:lang w:val="en-GB"/>
          <w:rPrChange w:id="4898" w:author="Admin" w:date="2016-10-18T16:05:00Z">
            <w:rPr>
              <w:lang w:val="en-GB"/>
            </w:rPr>
          </w:rPrChange>
        </w:rPr>
        <w:pPrChange w:id="4899" w:author="Admin" w:date="2016-10-18T16:11:00Z">
          <w:pPr>
            <w:spacing w:after="0"/>
            <w:ind w:left="1"/>
          </w:pPr>
        </w:pPrChange>
      </w:pPr>
      <w:ins w:id="4900" w:author="Admin" w:date="2016-10-18T16:29:00Z">
        <w:r w:rsidRPr="00385ECB">
          <w:rPr>
            <w:rFonts w:ascii="Arial" w:hAnsi="Arial" w:cs="Arial"/>
            <w:sz w:val="24"/>
            <w:szCs w:val="24"/>
            <w:lang w:val="en-GB"/>
          </w:rPr>
          <w:t>B</w:t>
        </w:r>
      </w:ins>
      <w:del w:id="4901" w:author="Admin" w:date="2016-10-18T16:29:00Z">
        <w:r w:rsidR="007D0309" w:rsidRPr="00385ECB" w:rsidDel="00F703CE">
          <w:rPr>
            <w:rFonts w:ascii="Arial" w:hAnsi="Arial" w:cs="Arial"/>
            <w:sz w:val="24"/>
            <w:szCs w:val="24"/>
            <w:lang w:val="en-GB"/>
            <w:rPrChange w:id="4902" w:author="Admin" w:date="2016-10-18T16:05:00Z">
              <w:rPr>
                <w:lang w:val="en-GB"/>
              </w:rPr>
            </w:rPrChange>
          </w:rPr>
          <w:delText>b</w:delText>
        </w:r>
      </w:del>
      <w:r w:rsidR="007D0309" w:rsidRPr="00385ECB">
        <w:rPr>
          <w:rFonts w:ascii="Arial" w:hAnsi="Arial" w:cs="Arial"/>
          <w:sz w:val="24"/>
          <w:szCs w:val="24"/>
          <w:lang w:val="en-GB"/>
          <w:rPrChange w:id="4903" w:author="Admin" w:date="2016-10-18T16:05:00Z">
            <w:rPr>
              <w:lang w:val="en-GB"/>
            </w:rPr>
          </w:rPrChange>
        </w:rPr>
        <w:t>ill of materials</w:t>
      </w:r>
    </w:p>
    <w:tbl>
      <w:tblPr>
        <w:tblW w:w="5000" w:type="pct"/>
        <w:tblCellMar>
          <w:top w:w="42" w:type="dxa"/>
          <w:left w:w="124" w:type="dxa"/>
          <w:right w:w="115" w:type="dxa"/>
        </w:tblCellMar>
        <w:tblLook w:val="04A0" w:firstRow="1" w:lastRow="0" w:firstColumn="1" w:lastColumn="0" w:noHBand="0" w:noVBand="1"/>
        <w:tblPrChange w:id="4904" w:author="Admin" w:date="2016-10-18T17:13:00Z">
          <w:tblPr>
            <w:tblW w:w="9245" w:type="dxa"/>
            <w:tblInd w:w="196" w:type="dxa"/>
            <w:tblCellMar>
              <w:top w:w="42" w:type="dxa"/>
              <w:left w:w="124" w:type="dxa"/>
              <w:right w:w="115" w:type="dxa"/>
            </w:tblCellMar>
            <w:tblLook w:val="04A0" w:firstRow="1" w:lastRow="0" w:firstColumn="1" w:lastColumn="0" w:noHBand="0" w:noVBand="1"/>
          </w:tblPr>
        </w:tblPrChange>
      </w:tblPr>
      <w:tblGrid>
        <w:gridCol w:w="3291"/>
        <w:gridCol w:w="3293"/>
        <w:gridCol w:w="3293"/>
        <w:tblGridChange w:id="4905">
          <w:tblGrid>
            <w:gridCol w:w="3081"/>
            <w:gridCol w:w="3082"/>
            <w:gridCol w:w="3082"/>
          </w:tblGrid>
        </w:tblGridChange>
      </w:tblGrid>
      <w:tr w:rsidR="00C261B9" w:rsidRPr="009903E2" w14:paraId="6FE2725D" w14:textId="77777777" w:rsidTr="00973E8B">
        <w:trPr>
          <w:trHeight w:val="279"/>
          <w:trPrChange w:id="4906" w:author="Admin" w:date="2016-10-18T17:13:00Z">
            <w:trPr>
              <w:trHeight w:val="279"/>
            </w:trPr>
          </w:trPrChange>
        </w:trPr>
        <w:tc>
          <w:tcPr>
            <w:tcW w:w="1666" w:type="pct"/>
            <w:tcBorders>
              <w:top w:val="single" w:sz="3" w:space="0" w:color="000000"/>
              <w:left w:val="single" w:sz="3" w:space="0" w:color="000000"/>
              <w:bottom w:val="single" w:sz="3" w:space="0" w:color="000000"/>
              <w:right w:val="single" w:sz="3" w:space="0" w:color="000000"/>
            </w:tcBorders>
            <w:shd w:val="clear" w:color="auto" w:fill="auto"/>
            <w:tcPrChange w:id="4907" w:author="Admin" w:date="2016-10-18T17:13:00Z">
              <w:tcPr>
                <w:tcW w:w="3082" w:type="dxa"/>
                <w:tcBorders>
                  <w:top w:val="single" w:sz="3" w:space="0" w:color="000000"/>
                  <w:left w:val="single" w:sz="3" w:space="0" w:color="000000"/>
                  <w:bottom w:val="single" w:sz="3" w:space="0" w:color="000000"/>
                  <w:right w:val="single" w:sz="3" w:space="0" w:color="000000"/>
                </w:tcBorders>
                <w:shd w:val="clear" w:color="auto" w:fill="auto"/>
              </w:tcPr>
            </w:tcPrChange>
          </w:tcPr>
          <w:p w14:paraId="5E3D902B" w14:textId="77777777" w:rsidR="00C261B9" w:rsidRPr="009903E2" w:rsidRDefault="007D0309" w:rsidP="00532120">
            <w:pPr>
              <w:spacing w:after="0" w:line="259" w:lineRule="auto"/>
              <w:ind w:left="0" w:firstLine="0"/>
              <w:jc w:val="left"/>
              <w:rPr>
                <w:rFonts w:ascii="Arial" w:hAnsi="Arial" w:cs="Arial"/>
                <w:sz w:val="20"/>
                <w:szCs w:val="20"/>
                <w:lang w:val="en-GB"/>
              </w:rPr>
            </w:pPr>
            <w:r w:rsidRPr="009903E2">
              <w:rPr>
                <w:rFonts w:ascii="Arial" w:hAnsi="Arial" w:cs="Arial"/>
                <w:sz w:val="20"/>
                <w:szCs w:val="20"/>
                <w:lang w:val="en-GB"/>
              </w:rPr>
              <w:t>Part Name</w:t>
            </w:r>
          </w:p>
        </w:tc>
        <w:tc>
          <w:tcPr>
            <w:tcW w:w="1667" w:type="pct"/>
            <w:tcBorders>
              <w:top w:val="single" w:sz="3" w:space="0" w:color="000000"/>
              <w:left w:val="single" w:sz="3" w:space="0" w:color="000000"/>
              <w:bottom w:val="single" w:sz="3" w:space="0" w:color="000000"/>
              <w:right w:val="single" w:sz="3" w:space="0" w:color="000000"/>
            </w:tcBorders>
            <w:shd w:val="clear" w:color="auto" w:fill="auto"/>
            <w:tcPrChange w:id="4908" w:author="Admin" w:date="2016-10-18T17:13:00Z">
              <w:tcPr>
                <w:tcW w:w="3082" w:type="dxa"/>
                <w:tcBorders>
                  <w:top w:val="single" w:sz="3" w:space="0" w:color="000000"/>
                  <w:left w:val="single" w:sz="3" w:space="0" w:color="000000"/>
                  <w:bottom w:val="single" w:sz="3" w:space="0" w:color="000000"/>
                  <w:right w:val="single" w:sz="3" w:space="0" w:color="000000"/>
                </w:tcBorders>
                <w:shd w:val="clear" w:color="auto" w:fill="auto"/>
              </w:tcPr>
            </w:tcPrChange>
          </w:tcPr>
          <w:p w14:paraId="7AD09E4E" w14:textId="77777777" w:rsidR="00C261B9" w:rsidRPr="009903E2" w:rsidRDefault="007D0309" w:rsidP="00532120">
            <w:pPr>
              <w:spacing w:after="0" w:line="259" w:lineRule="auto"/>
              <w:ind w:left="0" w:firstLine="0"/>
              <w:jc w:val="left"/>
              <w:rPr>
                <w:rFonts w:ascii="Arial" w:hAnsi="Arial" w:cs="Arial"/>
                <w:sz w:val="20"/>
                <w:szCs w:val="20"/>
                <w:lang w:val="en-GB"/>
              </w:rPr>
            </w:pPr>
            <w:r w:rsidRPr="009903E2">
              <w:rPr>
                <w:rFonts w:ascii="Arial" w:hAnsi="Arial" w:cs="Arial"/>
                <w:sz w:val="20"/>
                <w:szCs w:val="20"/>
                <w:lang w:val="en-GB"/>
              </w:rPr>
              <w:t>Cost</w:t>
            </w:r>
          </w:p>
        </w:tc>
        <w:tc>
          <w:tcPr>
            <w:tcW w:w="1667" w:type="pct"/>
            <w:tcBorders>
              <w:top w:val="single" w:sz="3" w:space="0" w:color="000000"/>
              <w:left w:val="single" w:sz="3" w:space="0" w:color="000000"/>
              <w:bottom w:val="single" w:sz="3" w:space="0" w:color="000000"/>
              <w:right w:val="single" w:sz="3" w:space="0" w:color="000000"/>
            </w:tcBorders>
            <w:shd w:val="clear" w:color="auto" w:fill="auto"/>
            <w:tcPrChange w:id="4909" w:author="Admin" w:date="2016-10-18T17:13:00Z">
              <w:tcPr>
                <w:tcW w:w="3082" w:type="dxa"/>
                <w:tcBorders>
                  <w:top w:val="single" w:sz="3" w:space="0" w:color="000000"/>
                  <w:left w:val="single" w:sz="3" w:space="0" w:color="000000"/>
                  <w:bottom w:val="single" w:sz="3" w:space="0" w:color="000000"/>
                  <w:right w:val="single" w:sz="3" w:space="0" w:color="000000"/>
                </w:tcBorders>
                <w:shd w:val="clear" w:color="auto" w:fill="auto"/>
              </w:tcPr>
            </w:tcPrChange>
          </w:tcPr>
          <w:p w14:paraId="30560AA0" w14:textId="77777777" w:rsidR="00C261B9" w:rsidRPr="009903E2" w:rsidRDefault="007D0309" w:rsidP="00385ECB">
            <w:pPr>
              <w:spacing w:after="0" w:line="259" w:lineRule="auto"/>
              <w:ind w:left="0" w:firstLine="0"/>
              <w:jc w:val="left"/>
              <w:rPr>
                <w:rFonts w:ascii="Arial" w:hAnsi="Arial" w:cs="Arial"/>
                <w:sz w:val="20"/>
                <w:szCs w:val="20"/>
                <w:lang w:val="en-GB"/>
              </w:rPr>
            </w:pPr>
            <w:r w:rsidRPr="009903E2">
              <w:rPr>
                <w:rFonts w:ascii="Arial" w:hAnsi="Arial" w:cs="Arial"/>
                <w:sz w:val="20"/>
                <w:szCs w:val="20"/>
                <w:lang w:val="en-GB"/>
              </w:rPr>
              <w:t>Quantity</w:t>
            </w:r>
          </w:p>
        </w:tc>
      </w:tr>
    </w:tbl>
    <w:p w14:paraId="5D4A5C9C" w14:textId="77777777" w:rsidR="00F703CE" w:rsidRPr="00385ECB" w:rsidRDefault="00F703CE" w:rsidP="00754AB6">
      <w:pPr>
        <w:spacing w:after="0" w:line="360" w:lineRule="auto"/>
        <w:ind w:left="0" w:firstLine="0"/>
        <w:rPr>
          <w:ins w:id="4910" w:author="Admin" w:date="2016-10-18T16:29:00Z"/>
          <w:rFonts w:ascii="Arial" w:hAnsi="Arial" w:cs="Arial"/>
          <w:sz w:val="24"/>
          <w:szCs w:val="24"/>
          <w:lang w:val="en-GB"/>
        </w:rPr>
        <w:pPrChange w:id="4911" w:author="Admin" w:date="2016-10-18T16:11:00Z">
          <w:pPr>
            <w:spacing w:after="961"/>
            <w:ind w:left="2637"/>
          </w:pPr>
        </w:pPrChange>
      </w:pPr>
    </w:p>
    <w:p w14:paraId="08CFAC36" w14:textId="77777777" w:rsidR="005142B7" w:rsidRPr="00385ECB" w:rsidRDefault="007D0309" w:rsidP="005142B7">
      <w:pPr>
        <w:pStyle w:val="Caption"/>
        <w:rPr>
          <w:sz w:val="24"/>
          <w:szCs w:val="24"/>
          <w:lang w:val="en-GB"/>
          <w:rPrChange w:id="4912" w:author="Admin" w:date="2016-10-18T16:05:00Z">
            <w:rPr>
              <w:lang w:val="en-GB"/>
            </w:rPr>
          </w:rPrChange>
        </w:rPr>
        <w:pPrChange w:id="4913" w:author="Admin" w:date="2016-11-01T19:55:00Z">
          <w:pPr>
            <w:spacing w:after="961"/>
            <w:ind w:left="2637"/>
          </w:pPr>
        </w:pPrChange>
      </w:pPr>
      <w:del w:id="4914" w:author="Admin" w:date="2016-11-01T19:55:00Z">
        <w:r w:rsidRPr="00385ECB" w:rsidDel="005142B7">
          <w:rPr>
            <w:sz w:val="24"/>
            <w:szCs w:val="24"/>
            <w:lang w:val="en-GB"/>
            <w:rPrChange w:id="4915" w:author="Admin" w:date="2016-10-18T16:05:00Z">
              <w:rPr>
                <w:lang w:val="en-GB"/>
              </w:rPr>
            </w:rPrChange>
          </w:rPr>
          <w:delText>Table 7.1: Bill of materials for the enclosure.</w:delText>
        </w:r>
      </w:del>
      <w:ins w:id="4916" w:author="Admin" w:date="2016-11-01T19:55:00Z">
        <w:r w:rsidR="005142B7" w:rsidRPr="00385ECB">
          <w:rPr>
            <w:lang w:val="en-GB"/>
          </w:rPr>
          <w:t>Table 7.1: Bill of materials for the enclosure.</w:t>
        </w:r>
      </w:ins>
    </w:p>
    <w:p w14:paraId="220E376F" w14:textId="77777777" w:rsidR="00F703CE" w:rsidRPr="00385ECB" w:rsidRDefault="007D0309" w:rsidP="00F703CE">
      <w:pPr>
        <w:rPr>
          <w:ins w:id="4917" w:author="Admin" w:date="2016-10-18T16:29:00Z"/>
          <w:lang w:val="en-GB"/>
        </w:rPr>
        <w:pPrChange w:id="4918" w:author="Admin" w:date="2016-10-18T16:29:00Z">
          <w:pPr>
            <w:spacing w:after="961"/>
            <w:ind w:left="2637"/>
          </w:pPr>
        </w:pPrChange>
      </w:pPr>
      <w:bookmarkStart w:id="4919" w:name="_Toc44082"/>
      <w:r w:rsidRPr="00385ECB">
        <w:rPr>
          <w:lang w:val="en-GB"/>
          <w:rPrChange w:id="4920" w:author="Admin" w:date="2016-10-18T16:05:00Z">
            <w:rPr>
              <w:rFonts w:ascii="Calibri" w:eastAsia="Calibri" w:hAnsi="Calibri" w:cs="Calibri"/>
              <w:b/>
              <w:lang w:val="en-GB"/>
            </w:rPr>
          </w:rPrChange>
        </w:rPr>
        <w:tab/>
      </w:r>
    </w:p>
    <w:p w14:paraId="1671706C" w14:textId="77777777" w:rsidR="00C261B9" w:rsidRPr="00385ECB" w:rsidRDefault="007D0309" w:rsidP="001C1ABF">
      <w:pPr>
        <w:pStyle w:val="Heading2"/>
        <w:spacing w:after="0" w:line="360" w:lineRule="auto"/>
        <w:ind w:left="0" w:firstLine="0"/>
        <w:jc w:val="both"/>
        <w:rPr>
          <w:lang w:val="en-GB"/>
        </w:rPr>
      </w:pPr>
      <w:r w:rsidRPr="00385ECB">
        <w:rPr>
          <w:lang w:val="en-GB"/>
        </w:rPr>
        <w:t>7.2</w:t>
      </w:r>
      <w:r w:rsidRPr="00385ECB">
        <w:rPr>
          <w:lang w:val="en-GB"/>
        </w:rPr>
        <w:tab/>
        <w:t>PCB Assembly</w:t>
      </w:r>
      <w:bookmarkEnd w:id="4919"/>
    </w:p>
    <w:p w14:paraId="18F2A392" w14:textId="77777777" w:rsidR="00C261B9" w:rsidRPr="00385ECB" w:rsidRDefault="00B800E6" w:rsidP="00754AB6">
      <w:pPr>
        <w:spacing w:after="0" w:line="360" w:lineRule="auto"/>
        <w:ind w:left="0" w:firstLine="0"/>
        <w:rPr>
          <w:rFonts w:ascii="Arial" w:hAnsi="Arial" w:cs="Arial"/>
          <w:sz w:val="24"/>
          <w:szCs w:val="24"/>
          <w:lang w:val="en-GB"/>
          <w:rPrChange w:id="4921" w:author="Admin" w:date="2016-10-18T16:05:00Z">
            <w:rPr>
              <w:lang w:val="en-GB"/>
            </w:rPr>
          </w:rPrChange>
        </w:rPr>
        <w:pPrChange w:id="4922" w:author="Admin" w:date="2016-10-18T16:11:00Z">
          <w:pPr>
            <w:spacing w:after="0"/>
            <w:ind w:left="1"/>
          </w:pPr>
        </w:pPrChange>
      </w:pPr>
      <w:ins w:id="4923" w:author="Admin" w:date="2016-10-18T16:42:00Z">
        <w:r w:rsidRPr="00385ECB">
          <w:rPr>
            <w:rFonts w:ascii="Arial" w:hAnsi="Arial" w:cs="Arial"/>
            <w:sz w:val="24"/>
            <w:szCs w:val="24"/>
            <w:lang w:val="en-GB"/>
          </w:rPr>
          <w:t>B</w:t>
        </w:r>
      </w:ins>
      <w:del w:id="4924" w:author="Admin" w:date="2016-10-18T16:42:00Z">
        <w:r w:rsidR="007D0309" w:rsidRPr="00385ECB" w:rsidDel="00B800E6">
          <w:rPr>
            <w:rFonts w:ascii="Arial" w:hAnsi="Arial" w:cs="Arial"/>
            <w:sz w:val="24"/>
            <w:szCs w:val="24"/>
            <w:lang w:val="en-GB"/>
            <w:rPrChange w:id="4925" w:author="Admin" w:date="2016-10-18T16:05:00Z">
              <w:rPr>
                <w:lang w:val="en-GB"/>
              </w:rPr>
            </w:rPrChange>
          </w:rPr>
          <w:delText>b</w:delText>
        </w:r>
      </w:del>
      <w:r w:rsidR="007D0309" w:rsidRPr="00385ECB">
        <w:rPr>
          <w:rFonts w:ascii="Arial" w:hAnsi="Arial" w:cs="Arial"/>
          <w:sz w:val="24"/>
          <w:szCs w:val="24"/>
          <w:lang w:val="en-GB"/>
          <w:rPrChange w:id="4926" w:author="Admin" w:date="2016-10-18T16:05:00Z">
            <w:rPr>
              <w:lang w:val="en-GB"/>
            </w:rPr>
          </w:rPrChange>
        </w:rPr>
        <w:t>ill of materials</w:t>
      </w:r>
    </w:p>
    <w:tbl>
      <w:tblPr>
        <w:tblW w:w="5000" w:type="pct"/>
        <w:tblCellMar>
          <w:top w:w="42" w:type="dxa"/>
          <w:left w:w="124" w:type="dxa"/>
          <w:right w:w="115" w:type="dxa"/>
        </w:tblCellMar>
        <w:tblLook w:val="04A0" w:firstRow="1" w:lastRow="0" w:firstColumn="1" w:lastColumn="0" w:noHBand="0" w:noVBand="1"/>
        <w:tblPrChange w:id="4927" w:author="Admin" w:date="2016-10-18T17:13:00Z">
          <w:tblPr>
            <w:tblW w:w="9245" w:type="dxa"/>
            <w:tblInd w:w="196" w:type="dxa"/>
            <w:tblCellMar>
              <w:top w:w="42" w:type="dxa"/>
              <w:left w:w="124" w:type="dxa"/>
              <w:right w:w="115" w:type="dxa"/>
            </w:tblCellMar>
            <w:tblLook w:val="04A0" w:firstRow="1" w:lastRow="0" w:firstColumn="1" w:lastColumn="0" w:noHBand="0" w:noVBand="1"/>
          </w:tblPr>
        </w:tblPrChange>
      </w:tblPr>
      <w:tblGrid>
        <w:gridCol w:w="3291"/>
        <w:gridCol w:w="3293"/>
        <w:gridCol w:w="3293"/>
        <w:tblGridChange w:id="4928">
          <w:tblGrid>
            <w:gridCol w:w="3081"/>
            <w:gridCol w:w="3082"/>
            <w:gridCol w:w="3082"/>
          </w:tblGrid>
        </w:tblGridChange>
      </w:tblGrid>
      <w:tr w:rsidR="00C261B9" w:rsidRPr="009903E2" w14:paraId="2C829962" w14:textId="77777777" w:rsidTr="00973E8B">
        <w:trPr>
          <w:trHeight w:val="279"/>
          <w:trPrChange w:id="4929" w:author="Admin" w:date="2016-10-18T17:13:00Z">
            <w:trPr>
              <w:trHeight w:val="279"/>
            </w:trPr>
          </w:trPrChange>
        </w:trPr>
        <w:tc>
          <w:tcPr>
            <w:tcW w:w="1666" w:type="pct"/>
            <w:tcBorders>
              <w:top w:val="single" w:sz="3" w:space="0" w:color="000000"/>
              <w:left w:val="single" w:sz="3" w:space="0" w:color="000000"/>
              <w:bottom w:val="single" w:sz="3" w:space="0" w:color="000000"/>
              <w:right w:val="single" w:sz="3" w:space="0" w:color="000000"/>
            </w:tcBorders>
            <w:shd w:val="clear" w:color="auto" w:fill="auto"/>
            <w:tcPrChange w:id="4930" w:author="Admin" w:date="2016-10-18T17:13:00Z">
              <w:tcPr>
                <w:tcW w:w="3082" w:type="dxa"/>
                <w:tcBorders>
                  <w:top w:val="single" w:sz="3" w:space="0" w:color="000000"/>
                  <w:left w:val="single" w:sz="3" w:space="0" w:color="000000"/>
                  <w:bottom w:val="single" w:sz="3" w:space="0" w:color="000000"/>
                  <w:right w:val="single" w:sz="3" w:space="0" w:color="000000"/>
                </w:tcBorders>
                <w:shd w:val="clear" w:color="auto" w:fill="auto"/>
              </w:tcPr>
            </w:tcPrChange>
          </w:tcPr>
          <w:p w14:paraId="2F79E4B1" w14:textId="77777777" w:rsidR="00C261B9" w:rsidRPr="009903E2" w:rsidRDefault="007D0309" w:rsidP="00532120">
            <w:pPr>
              <w:spacing w:after="0" w:line="259" w:lineRule="auto"/>
              <w:ind w:left="0" w:firstLine="0"/>
              <w:jc w:val="left"/>
              <w:rPr>
                <w:rFonts w:ascii="Arial" w:hAnsi="Arial" w:cs="Arial"/>
                <w:sz w:val="20"/>
                <w:szCs w:val="20"/>
                <w:lang w:val="en-GB"/>
              </w:rPr>
            </w:pPr>
            <w:r w:rsidRPr="009903E2">
              <w:rPr>
                <w:rFonts w:ascii="Arial" w:hAnsi="Arial" w:cs="Arial"/>
                <w:sz w:val="20"/>
                <w:szCs w:val="20"/>
                <w:lang w:val="en-GB"/>
              </w:rPr>
              <w:t>Part Name</w:t>
            </w:r>
          </w:p>
        </w:tc>
        <w:tc>
          <w:tcPr>
            <w:tcW w:w="1667" w:type="pct"/>
            <w:tcBorders>
              <w:top w:val="single" w:sz="3" w:space="0" w:color="000000"/>
              <w:left w:val="single" w:sz="3" w:space="0" w:color="000000"/>
              <w:bottom w:val="single" w:sz="3" w:space="0" w:color="000000"/>
              <w:right w:val="single" w:sz="3" w:space="0" w:color="000000"/>
            </w:tcBorders>
            <w:shd w:val="clear" w:color="auto" w:fill="auto"/>
            <w:tcPrChange w:id="4931" w:author="Admin" w:date="2016-10-18T17:13:00Z">
              <w:tcPr>
                <w:tcW w:w="3082" w:type="dxa"/>
                <w:tcBorders>
                  <w:top w:val="single" w:sz="3" w:space="0" w:color="000000"/>
                  <w:left w:val="single" w:sz="3" w:space="0" w:color="000000"/>
                  <w:bottom w:val="single" w:sz="3" w:space="0" w:color="000000"/>
                  <w:right w:val="single" w:sz="3" w:space="0" w:color="000000"/>
                </w:tcBorders>
                <w:shd w:val="clear" w:color="auto" w:fill="auto"/>
              </w:tcPr>
            </w:tcPrChange>
          </w:tcPr>
          <w:p w14:paraId="72472D2B" w14:textId="77777777" w:rsidR="00C261B9" w:rsidRPr="009903E2" w:rsidRDefault="007D0309" w:rsidP="00532120">
            <w:pPr>
              <w:spacing w:after="0" w:line="259" w:lineRule="auto"/>
              <w:ind w:left="0" w:firstLine="0"/>
              <w:jc w:val="left"/>
              <w:rPr>
                <w:rFonts w:ascii="Arial" w:hAnsi="Arial" w:cs="Arial"/>
                <w:sz w:val="20"/>
                <w:szCs w:val="20"/>
                <w:lang w:val="en-GB"/>
              </w:rPr>
            </w:pPr>
            <w:r w:rsidRPr="009903E2">
              <w:rPr>
                <w:rFonts w:ascii="Arial" w:hAnsi="Arial" w:cs="Arial"/>
                <w:sz w:val="20"/>
                <w:szCs w:val="20"/>
                <w:lang w:val="en-GB"/>
              </w:rPr>
              <w:t>Cost</w:t>
            </w:r>
          </w:p>
        </w:tc>
        <w:tc>
          <w:tcPr>
            <w:tcW w:w="1667" w:type="pct"/>
            <w:tcBorders>
              <w:top w:val="single" w:sz="3" w:space="0" w:color="000000"/>
              <w:left w:val="single" w:sz="3" w:space="0" w:color="000000"/>
              <w:bottom w:val="single" w:sz="3" w:space="0" w:color="000000"/>
              <w:right w:val="single" w:sz="3" w:space="0" w:color="000000"/>
            </w:tcBorders>
            <w:shd w:val="clear" w:color="auto" w:fill="auto"/>
            <w:tcPrChange w:id="4932" w:author="Admin" w:date="2016-10-18T17:13:00Z">
              <w:tcPr>
                <w:tcW w:w="3082" w:type="dxa"/>
                <w:tcBorders>
                  <w:top w:val="single" w:sz="3" w:space="0" w:color="000000"/>
                  <w:left w:val="single" w:sz="3" w:space="0" w:color="000000"/>
                  <w:bottom w:val="single" w:sz="3" w:space="0" w:color="000000"/>
                  <w:right w:val="single" w:sz="3" w:space="0" w:color="000000"/>
                </w:tcBorders>
                <w:shd w:val="clear" w:color="auto" w:fill="auto"/>
              </w:tcPr>
            </w:tcPrChange>
          </w:tcPr>
          <w:p w14:paraId="2F9CC6C7" w14:textId="77777777" w:rsidR="00C261B9" w:rsidRPr="009903E2" w:rsidRDefault="007D0309" w:rsidP="00385ECB">
            <w:pPr>
              <w:spacing w:after="0" w:line="259" w:lineRule="auto"/>
              <w:ind w:left="0" w:firstLine="0"/>
              <w:jc w:val="left"/>
              <w:rPr>
                <w:rFonts w:ascii="Arial" w:hAnsi="Arial" w:cs="Arial"/>
                <w:sz w:val="20"/>
                <w:szCs w:val="20"/>
                <w:lang w:val="en-GB"/>
              </w:rPr>
            </w:pPr>
            <w:r w:rsidRPr="009903E2">
              <w:rPr>
                <w:rFonts w:ascii="Arial" w:hAnsi="Arial" w:cs="Arial"/>
                <w:sz w:val="20"/>
                <w:szCs w:val="20"/>
                <w:lang w:val="en-GB"/>
              </w:rPr>
              <w:t>Quantity</w:t>
            </w:r>
          </w:p>
        </w:tc>
      </w:tr>
    </w:tbl>
    <w:p w14:paraId="29431D52" w14:textId="77777777" w:rsidR="00F703CE" w:rsidRPr="00385ECB" w:rsidRDefault="00F703CE" w:rsidP="00754AB6">
      <w:pPr>
        <w:spacing w:after="0" w:line="360" w:lineRule="auto"/>
        <w:ind w:left="0" w:firstLine="0"/>
        <w:rPr>
          <w:ins w:id="4933" w:author="Admin" w:date="2016-10-18T16:29:00Z"/>
          <w:rFonts w:ascii="Arial" w:hAnsi="Arial" w:cs="Arial"/>
          <w:sz w:val="24"/>
          <w:szCs w:val="24"/>
          <w:lang w:val="en-GB"/>
        </w:rPr>
        <w:pPrChange w:id="4934" w:author="Admin" w:date="2016-10-18T16:11:00Z">
          <w:pPr>
            <w:spacing w:after="961"/>
            <w:ind w:left="2856"/>
          </w:pPr>
        </w:pPrChange>
      </w:pPr>
    </w:p>
    <w:p w14:paraId="0EC888AA" w14:textId="77777777" w:rsidR="005142B7" w:rsidRPr="00385ECB" w:rsidRDefault="007D0309" w:rsidP="005142B7">
      <w:pPr>
        <w:pStyle w:val="Caption"/>
        <w:rPr>
          <w:sz w:val="24"/>
          <w:szCs w:val="24"/>
          <w:lang w:val="en-GB"/>
          <w:rPrChange w:id="4935" w:author="Admin" w:date="2016-10-18T16:05:00Z">
            <w:rPr>
              <w:lang w:val="en-GB"/>
            </w:rPr>
          </w:rPrChange>
        </w:rPr>
        <w:pPrChange w:id="4936" w:author="Admin" w:date="2016-11-01T19:55:00Z">
          <w:pPr>
            <w:spacing w:after="961"/>
            <w:ind w:left="2856"/>
          </w:pPr>
        </w:pPrChange>
      </w:pPr>
      <w:del w:id="4937" w:author="Admin" w:date="2016-11-01T19:55:00Z">
        <w:r w:rsidRPr="00385ECB" w:rsidDel="005142B7">
          <w:rPr>
            <w:sz w:val="24"/>
            <w:szCs w:val="24"/>
            <w:lang w:val="en-GB"/>
            <w:rPrChange w:id="4938" w:author="Admin" w:date="2016-10-18T16:05:00Z">
              <w:rPr>
                <w:lang w:val="en-GB"/>
              </w:rPr>
            </w:rPrChange>
          </w:rPr>
          <w:delText>Table 7.2: Bill of materials for the PCB.</w:delText>
        </w:r>
      </w:del>
      <w:ins w:id="4939" w:author="Admin" w:date="2016-11-01T19:55:00Z">
        <w:r w:rsidR="005142B7" w:rsidRPr="00385ECB">
          <w:rPr>
            <w:lang w:val="en-GB"/>
          </w:rPr>
          <w:t>Table 7.2: Bill of materials for the PCB.</w:t>
        </w:r>
      </w:ins>
    </w:p>
    <w:p w14:paraId="3E2FAC3D" w14:textId="77777777" w:rsidR="00F703CE" w:rsidRPr="00385ECB" w:rsidRDefault="007D0309" w:rsidP="00F703CE">
      <w:pPr>
        <w:rPr>
          <w:ins w:id="4940" w:author="Admin" w:date="2016-10-18T16:29:00Z"/>
          <w:lang w:val="en-GB"/>
        </w:rPr>
        <w:pPrChange w:id="4941" w:author="Admin" w:date="2016-10-18T16:29:00Z">
          <w:pPr>
            <w:spacing w:after="961"/>
            <w:ind w:left="2856"/>
          </w:pPr>
        </w:pPrChange>
      </w:pPr>
      <w:bookmarkStart w:id="4942" w:name="_Toc44083"/>
      <w:r w:rsidRPr="00385ECB">
        <w:rPr>
          <w:lang w:val="en-GB"/>
          <w:rPrChange w:id="4943" w:author="Admin" w:date="2016-10-18T16:05:00Z">
            <w:rPr>
              <w:rFonts w:ascii="Calibri" w:eastAsia="Calibri" w:hAnsi="Calibri" w:cs="Calibri"/>
              <w:b/>
              <w:lang w:val="en-GB"/>
            </w:rPr>
          </w:rPrChange>
        </w:rPr>
        <w:tab/>
      </w:r>
    </w:p>
    <w:p w14:paraId="45EF68C4" w14:textId="77777777" w:rsidR="00C261B9" w:rsidRPr="00385ECB" w:rsidRDefault="007D0309" w:rsidP="001C1ABF">
      <w:pPr>
        <w:pStyle w:val="Heading2"/>
        <w:spacing w:after="0" w:line="360" w:lineRule="auto"/>
        <w:ind w:left="0" w:firstLine="0"/>
        <w:jc w:val="both"/>
        <w:rPr>
          <w:lang w:val="en-GB"/>
        </w:rPr>
      </w:pPr>
      <w:r w:rsidRPr="00385ECB">
        <w:rPr>
          <w:lang w:val="en-GB"/>
        </w:rPr>
        <w:t>7.3</w:t>
      </w:r>
      <w:r w:rsidRPr="00385ECB">
        <w:rPr>
          <w:lang w:val="en-GB"/>
        </w:rPr>
        <w:tab/>
        <w:t>Delivery Mechanism Assembly</w:t>
      </w:r>
      <w:bookmarkEnd w:id="4942"/>
    </w:p>
    <w:p w14:paraId="0C93016C" w14:textId="77777777" w:rsidR="00C261B9" w:rsidRPr="00385ECB" w:rsidRDefault="00B800E6" w:rsidP="00754AB6">
      <w:pPr>
        <w:spacing w:after="0" w:line="360" w:lineRule="auto"/>
        <w:ind w:left="0" w:firstLine="0"/>
        <w:rPr>
          <w:rFonts w:ascii="Arial" w:hAnsi="Arial" w:cs="Arial"/>
          <w:sz w:val="24"/>
          <w:szCs w:val="24"/>
          <w:lang w:val="en-GB"/>
          <w:rPrChange w:id="4944" w:author="Admin" w:date="2016-10-18T16:05:00Z">
            <w:rPr>
              <w:lang w:val="en-GB"/>
            </w:rPr>
          </w:rPrChange>
        </w:rPr>
        <w:pPrChange w:id="4945" w:author="Admin" w:date="2016-10-18T16:11:00Z">
          <w:pPr>
            <w:spacing w:after="0"/>
            <w:ind w:left="1"/>
          </w:pPr>
        </w:pPrChange>
      </w:pPr>
      <w:ins w:id="4946" w:author="Admin" w:date="2016-10-18T16:42:00Z">
        <w:r w:rsidRPr="00385ECB">
          <w:rPr>
            <w:rFonts w:ascii="Arial" w:hAnsi="Arial" w:cs="Arial"/>
            <w:sz w:val="24"/>
            <w:szCs w:val="24"/>
            <w:lang w:val="en-GB"/>
          </w:rPr>
          <w:t>B</w:t>
        </w:r>
      </w:ins>
      <w:del w:id="4947" w:author="Admin" w:date="2016-10-18T16:42:00Z">
        <w:r w:rsidR="007D0309" w:rsidRPr="00385ECB" w:rsidDel="00B800E6">
          <w:rPr>
            <w:rFonts w:ascii="Arial" w:hAnsi="Arial" w:cs="Arial"/>
            <w:sz w:val="24"/>
            <w:szCs w:val="24"/>
            <w:lang w:val="en-GB"/>
            <w:rPrChange w:id="4948" w:author="Admin" w:date="2016-10-18T16:05:00Z">
              <w:rPr>
                <w:lang w:val="en-GB"/>
              </w:rPr>
            </w:rPrChange>
          </w:rPr>
          <w:delText>b</w:delText>
        </w:r>
      </w:del>
      <w:r w:rsidR="007D0309" w:rsidRPr="00385ECB">
        <w:rPr>
          <w:rFonts w:ascii="Arial" w:hAnsi="Arial" w:cs="Arial"/>
          <w:sz w:val="24"/>
          <w:szCs w:val="24"/>
          <w:lang w:val="en-GB"/>
          <w:rPrChange w:id="4949" w:author="Admin" w:date="2016-10-18T16:05:00Z">
            <w:rPr>
              <w:lang w:val="en-GB"/>
            </w:rPr>
          </w:rPrChange>
        </w:rPr>
        <w:t>ill of materials</w:t>
      </w:r>
    </w:p>
    <w:tbl>
      <w:tblPr>
        <w:tblW w:w="5000" w:type="pct"/>
        <w:tblCellMar>
          <w:top w:w="42" w:type="dxa"/>
          <w:left w:w="124" w:type="dxa"/>
          <w:right w:w="115" w:type="dxa"/>
        </w:tblCellMar>
        <w:tblLook w:val="04A0" w:firstRow="1" w:lastRow="0" w:firstColumn="1" w:lastColumn="0" w:noHBand="0" w:noVBand="1"/>
        <w:tblPrChange w:id="4950" w:author="Admin" w:date="2016-10-18T17:13:00Z">
          <w:tblPr>
            <w:tblW w:w="9245" w:type="dxa"/>
            <w:tblInd w:w="196" w:type="dxa"/>
            <w:tblCellMar>
              <w:top w:w="42" w:type="dxa"/>
              <w:left w:w="124" w:type="dxa"/>
              <w:right w:w="115" w:type="dxa"/>
            </w:tblCellMar>
            <w:tblLook w:val="04A0" w:firstRow="1" w:lastRow="0" w:firstColumn="1" w:lastColumn="0" w:noHBand="0" w:noVBand="1"/>
          </w:tblPr>
        </w:tblPrChange>
      </w:tblPr>
      <w:tblGrid>
        <w:gridCol w:w="3291"/>
        <w:gridCol w:w="3293"/>
        <w:gridCol w:w="3293"/>
        <w:tblGridChange w:id="4951">
          <w:tblGrid>
            <w:gridCol w:w="3081"/>
            <w:gridCol w:w="3082"/>
            <w:gridCol w:w="3082"/>
          </w:tblGrid>
        </w:tblGridChange>
      </w:tblGrid>
      <w:tr w:rsidR="00C261B9" w:rsidRPr="009903E2" w14:paraId="59CD8A43" w14:textId="77777777" w:rsidTr="00973E8B">
        <w:trPr>
          <w:trHeight w:val="279"/>
          <w:trPrChange w:id="4952" w:author="Admin" w:date="2016-10-18T17:13:00Z">
            <w:trPr>
              <w:trHeight w:val="279"/>
            </w:trPr>
          </w:trPrChange>
        </w:trPr>
        <w:tc>
          <w:tcPr>
            <w:tcW w:w="1666" w:type="pct"/>
            <w:tcBorders>
              <w:top w:val="single" w:sz="3" w:space="0" w:color="000000"/>
              <w:left w:val="single" w:sz="3" w:space="0" w:color="000000"/>
              <w:bottom w:val="single" w:sz="3" w:space="0" w:color="000000"/>
              <w:right w:val="single" w:sz="3" w:space="0" w:color="000000"/>
            </w:tcBorders>
            <w:shd w:val="clear" w:color="auto" w:fill="auto"/>
            <w:tcPrChange w:id="4953" w:author="Admin" w:date="2016-10-18T17:13:00Z">
              <w:tcPr>
                <w:tcW w:w="3082" w:type="dxa"/>
                <w:tcBorders>
                  <w:top w:val="single" w:sz="3" w:space="0" w:color="000000"/>
                  <w:left w:val="single" w:sz="3" w:space="0" w:color="000000"/>
                  <w:bottom w:val="single" w:sz="3" w:space="0" w:color="000000"/>
                  <w:right w:val="single" w:sz="3" w:space="0" w:color="000000"/>
                </w:tcBorders>
                <w:shd w:val="clear" w:color="auto" w:fill="auto"/>
              </w:tcPr>
            </w:tcPrChange>
          </w:tcPr>
          <w:p w14:paraId="7EAA3405" w14:textId="77777777" w:rsidR="00C261B9" w:rsidRPr="009903E2" w:rsidRDefault="007D0309" w:rsidP="00532120">
            <w:pPr>
              <w:spacing w:after="0" w:line="259" w:lineRule="auto"/>
              <w:ind w:left="0" w:firstLine="0"/>
              <w:jc w:val="left"/>
              <w:rPr>
                <w:rFonts w:ascii="Arial" w:hAnsi="Arial" w:cs="Arial"/>
                <w:sz w:val="20"/>
                <w:szCs w:val="20"/>
                <w:lang w:val="en-GB"/>
              </w:rPr>
            </w:pPr>
            <w:r w:rsidRPr="009903E2">
              <w:rPr>
                <w:rFonts w:ascii="Arial" w:hAnsi="Arial" w:cs="Arial"/>
                <w:sz w:val="20"/>
                <w:szCs w:val="20"/>
                <w:lang w:val="en-GB"/>
              </w:rPr>
              <w:t>Part Name</w:t>
            </w:r>
          </w:p>
        </w:tc>
        <w:tc>
          <w:tcPr>
            <w:tcW w:w="1667" w:type="pct"/>
            <w:tcBorders>
              <w:top w:val="single" w:sz="3" w:space="0" w:color="000000"/>
              <w:left w:val="single" w:sz="3" w:space="0" w:color="000000"/>
              <w:bottom w:val="single" w:sz="3" w:space="0" w:color="000000"/>
              <w:right w:val="single" w:sz="3" w:space="0" w:color="000000"/>
            </w:tcBorders>
            <w:shd w:val="clear" w:color="auto" w:fill="auto"/>
            <w:tcPrChange w:id="4954" w:author="Admin" w:date="2016-10-18T17:13:00Z">
              <w:tcPr>
                <w:tcW w:w="3082" w:type="dxa"/>
                <w:tcBorders>
                  <w:top w:val="single" w:sz="3" w:space="0" w:color="000000"/>
                  <w:left w:val="single" w:sz="3" w:space="0" w:color="000000"/>
                  <w:bottom w:val="single" w:sz="3" w:space="0" w:color="000000"/>
                  <w:right w:val="single" w:sz="3" w:space="0" w:color="000000"/>
                </w:tcBorders>
                <w:shd w:val="clear" w:color="auto" w:fill="auto"/>
              </w:tcPr>
            </w:tcPrChange>
          </w:tcPr>
          <w:p w14:paraId="629A8EF6" w14:textId="77777777" w:rsidR="00C261B9" w:rsidRPr="009903E2" w:rsidRDefault="007D0309" w:rsidP="00532120">
            <w:pPr>
              <w:spacing w:after="0" w:line="259" w:lineRule="auto"/>
              <w:ind w:left="0" w:firstLine="0"/>
              <w:jc w:val="left"/>
              <w:rPr>
                <w:rFonts w:ascii="Arial" w:hAnsi="Arial" w:cs="Arial"/>
                <w:sz w:val="20"/>
                <w:szCs w:val="20"/>
                <w:lang w:val="en-GB"/>
              </w:rPr>
            </w:pPr>
            <w:r w:rsidRPr="009903E2">
              <w:rPr>
                <w:rFonts w:ascii="Arial" w:hAnsi="Arial" w:cs="Arial"/>
                <w:sz w:val="20"/>
                <w:szCs w:val="20"/>
                <w:lang w:val="en-GB"/>
              </w:rPr>
              <w:t>Cost</w:t>
            </w:r>
          </w:p>
        </w:tc>
        <w:tc>
          <w:tcPr>
            <w:tcW w:w="1667" w:type="pct"/>
            <w:tcBorders>
              <w:top w:val="single" w:sz="3" w:space="0" w:color="000000"/>
              <w:left w:val="single" w:sz="3" w:space="0" w:color="000000"/>
              <w:bottom w:val="single" w:sz="3" w:space="0" w:color="000000"/>
              <w:right w:val="single" w:sz="3" w:space="0" w:color="000000"/>
            </w:tcBorders>
            <w:shd w:val="clear" w:color="auto" w:fill="auto"/>
            <w:tcPrChange w:id="4955" w:author="Admin" w:date="2016-10-18T17:13:00Z">
              <w:tcPr>
                <w:tcW w:w="3082" w:type="dxa"/>
                <w:tcBorders>
                  <w:top w:val="single" w:sz="3" w:space="0" w:color="000000"/>
                  <w:left w:val="single" w:sz="3" w:space="0" w:color="000000"/>
                  <w:bottom w:val="single" w:sz="3" w:space="0" w:color="000000"/>
                  <w:right w:val="single" w:sz="3" w:space="0" w:color="000000"/>
                </w:tcBorders>
                <w:shd w:val="clear" w:color="auto" w:fill="auto"/>
              </w:tcPr>
            </w:tcPrChange>
          </w:tcPr>
          <w:p w14:paraId="5E6B69FA" w14:textId="77777777" w:rsidR="00C261B9" w:rsidRPr="009903E2" w:rsidRDefault="007D0309" w:rsidP="00385ECB">
            <w:pPr>
              <w:spacing w:after="0" w:line="259" w:lineRule="auto"/>
              <w:ind w:left="0" w:firstLine="0"/>
              <w:jc w:val="left"/>
              <w:rPr>
                <w:rFonts w:ascii="Arial" w:hAnsi="Arial" w:cs="Arial"/>
                <w:sz w:val="20"/>
                <w:szCs w:val="20"/>
                <w:lang w:val="en-GB"/>
              </w:rPr>
            </w:pPr>
            <w:r w:rsidRPr="009903E2">
              <w:rPr>
                <w:rFonts w:ascii="Arial" w:hAnsi="Arial" w:cs="Arial"/>
                <w:sz w:val="20"/>
                <w:szCs w:val="20"/>
                <w:lang w:val="en-GB"/>
              </w:rPr>
              <w:t>Quantity</w:t>
            </w:r>
          </w:p>
        </w:tc>
      </w:tr>
    </w:tbl>
    <w:p w14:paraId="3D3E2281" w14:textId="77777777" w:rsidR="00F703CE" w:rsidRPr="00385ECB" w:rsidRDefault="00F703CE" w:rsidP="00754AB6">
      <w:pPr>
        <w:spacing w:after="0" w:line="360" w:lineRule="auto"/>
        <w:ind w:left="0" w:firstLine="0"/>
        <w:rPr>
          <w:ins w:id="4956" w:author="Admin" w:date="2016-10-18T16:29:00Z"/>
          <w:rFonts w:ascii="Arial" w:hAnsi="Arial" w:cs="Arial"/>
          <w:sz w:val="24"/>
          <w:szCs w:val="24"/>
          <w:lang w:val="en-GB"/>
        </w:rPr>
        <w:pPrChange w:id="4957" w:author="Admin" w:date="2016-10-18T16:11:00Z">
          <w:pPr>
            <w:spacing w:after="461" w:line="265" w:lineRule="auto"/>
            <w:ind w:right="1672"/>
            <w:jc w:val="right"/>
          </w:pPr>
        </w:pPrChange>
      </w:pPr>
    </w:p>
    <w:p w14:paraId="13BE7380" w14:textId="77777777" w:rsidR="005142B7" w:rsidRPr="00385ECB" w:rsidRDefault="007D0309" w:rsidP="005142B7">
      <w:pPr>
        <w:pStyle w:val="Caption"/>
        <w:rPr>
          <w:sz w:val="24"/>
          <w:szCs w:val="24"/>
          <w:lang w:val="en-GB"/>
          <w:rPrChange w:id="4958" w:author="Admin" w:date="2016-10-18T16:05:00Z">
            <w:rPr>
              <w:lang w:val="en-GB"/>
            </w:rPr>
          </w:rPrChange>
        </w:rPr>
        <w:pPrChange w:id="4959" w:author="Admin" w:date="2016-11-01T19:55:00Z">
          <w:pPr>
            <w:spacing w:after="461" w:line="265" w:lineRule="auto"/>
            <w:ind w:right="1672"/>
            <w:jc w:val="right"/>
          </w:pPr>
        </w:pPrChange>
      </w:pPr>
      <w:del w:id="4960" w:author="Admin" w:date="2016-11-01T19:56:00Z">
        <w:r w:rsidRPr="00385ECB" w:rsidDel="005142B7">
          <w:rPr>
            <w:sz w:val="24"/>
            <w:szCs w:val="24"/>
            <w:lang w:val="en-GB"/>
            <w:rPrChange w:id="4961" w:author="Admin" w:date="2016-10-18T16:05:00Z">
              <w:rPr>
                <w:lang w:val="en-GB"/>
              </w:rPr>
            </w:rPrChange>
          </w:rPr>
          <w:delText>Table 7.3: Estimated Bill of Materials for the Delivery mechanism.</w:delText>
        </w:r>
      </w:del>
      <w:ins w:id="4962" w:author="Admin" w:date="2016-11-01T19:55:00Z">
        <w:r w:rsidR="005142B7" w:rsidRPr="00385ECB">
          <w:rPr>
            <w:lang w:val="en-GB"/>
          </w:rPr>
          <w:t xml:space="preserve">Table 7.3: </w:t>
        </w:r>
      </w:ins>
      <w:ins w:id="4963" w:author="Admin" w:date="2016-11-01T19:56:00Z">
        <w:r w:rsidR="005142B7" w:rsidRPr="00385ECB">
          <w:rPr>
            <w:lang w:val="en-GB"/>
          </w:rPr>
          <w:t>Estimated Bill of Materials for the Delivery mechanism.</w:t>
        </w:r>
      </w:ins>
    </w:p>
    <w:p w14:paraId="0C61B7AA" w14:textId="77777777" w:rsidR="00C261B9" w:rsidRPr="00385ECB" w:rsidRDefault="00F703CE" w:rsidP="00F703CE">
      <w:pPr>
        <w:pStyle w:val="Heading1"/>
        <w:rPr>
          <w:ins w:id="4964" w:author="Admin" w:date="2016-10-18T16:29:00Z"/>
          <w:lang w:val="en-GB"/>
        </w:rPr>
        <w:pPrChange w:id="4965" w:author="Admin" w:date="2016-10-18T16:29:00Z">
          <w:pPr>
            <w:spacing w:after="461" w:line="265" w:lineRule="auto"/>
            <w:ind w:right="1672"/>
            <w:jc w:val="right"/>
          </w:pPr>
        </w:pPrChange>
      </w:pPr>
      <w:bookmarkStart w:id="4966" w:name="_Toc44084"/>
      <w:ins w:id="4967" w:author="Admin" w:date="2016-10-18T16:29:00Z">
        <w:r w:rsidRPr="00385ECB">
          <w:rPr>
            <w:lang w:val="en-GB"/>
          </w:rPr>
          <w:br w:type="page"/>
        </w:r>
      </w:ins>
      <w:r w:rsidRPr="00385ECB">
        <w:rPr>
          <w:lang w:val="en-GB"/>
        </w:rPr>
        <w:t>8</w:t>
      </w:r>
      <w:r w:rsidRPr="00385ECB">
        <w:rPr>
          <w:lang w:val="en-GB"/>
        </w:rPr>
        <w:tab/>
        <w:t>BUILD REVIEW, RESULTS AND DISCUSSION</w:t>
      </w:r>
      <w:bookmarkEnd w:id="4966"/>
    </w:p>
    <w:p w14:paraId="1BCFB726" w14:textId="77777777" w:rsidR="00F703CE" w:rsidRPr="00385ECB" w:rsidRDefault="00F703CE" w:rsidP="001C1ABF">
      <w:pPr>
        <w:rPr>
          <w:lang w:val="en-GB"/>
        </w:rPr>
      </w:pPr>
    </w:p>
    <w:tbl>
      <w:tblPr>
        <w:tblW w:w="5000" w:type="pct"/>
        <w:tblCellMar>
          <w:top w:w="42" w:type="dxa"/>
          <w:left w:w="124" w:type="dxa"/>
          <w:right w:w="124" w:type="dxa"/>
        </w:tblCellMar>
        <w:tblLook w:val="04A0" w:firstRow="1" w:lastRow="0" w:firstColumn="1" w:lastColumn="0" w:noHBand="0" w:noVBand="1"/>
        <w:tblPrChange w:id="4968" w:author="Admin" w:date="2016-10-18T17:13:00Z">
          <w:tblPr>
            <w:tblW w:w="6600" w:type="dxa"/>
            <w:tblInd w:w="1519" w:type="dxa"/>
            <w:tblCellMar>
              <w:top w:w="42" w:type="dxa"/>
              <w:left w:w="124" w:type="dxa"/>
              <w:right w:w="124" w:type="dxa"/>
            </w:tblCellMar>
            <w:tblLook w:val="04A0" w:firstRow="1" w:lastRow="0" w:firstColumn="1" w:lastColumn="0" w:noHBand="0" w:noVBand="1"/>
          </w:tblPr>
        </w:tblPrChange>
      </w:tblPr>
      <w:tblGrid>
        <w:gridCol w:w="1431"/>
        <w:gridCol w:w="1732"/>
        <w:gridCol w:w="2456"/>
        <w:gridCol w:w="1849"/>
        <w:gridCol w:w="2418"/>
        <w:tblGridChange w:id="4969">
          <w:tblGrid>
            <w:gridCol w:w="956"/>
            <w:gridCol w:w="1156"/>
            <w:gridCol w:w="1639"/>
            <w:gridCol w:w="1234"/>
            <w:gridCol w:w="1615"/>
          </w:tblGrid>
        </w:tblGridChange>
      </w:tblGrid>
      <w:tr w:rsidR="00C261B9" w:rsidRPr="009903E2" w14:paraId="001894D9" w14:textId="77777777" w:rsidTr="00973E8B">
        <w:trPr>
          <w:trHeight w:val="279"/>
          <w:trPrChange w:id="4970" w:author="Admin" w:date="2016-10-18T17:13:00Z">
            <w:trPr>
              <w:trHeight w:val="279"/>
            </w:trPr>
          </w:trPrChange>
        </w:trPr>
        <w:tc>
          <w:tcPr>
            <w:tcW w:w="724" w:type="pct"/>
            <w:tcBorders>
              <w:top w:val="single" w:sz="3" w:space="0" w:color="000000"/>
              <w:left w:val="single" w:sz="3" w:space="0" w:color="000000"/>
              <w:bottom w:val="single" w:sz="3" w:space="0" w:color="000000"/>
              <w:right w:val="single" w:sz="3" w:space="0" w:color="000000"/>
            </w:tcBorders>
            <w:shd w:val="clear" w:color="auto" w:fill="auto"/>
            <w:tcPrChange w:id="4971" w:author="Admin" w:date="2016-10-18T17:13:00Z">
              <w:tcPr>
                <w:tcW w:w="880" w:type="dxa"/>
                <w:tcBorders>
                  <w:top w:val="single" w:sz="3" w:space="0" w:color="000000"/>
                  <w:left w:val="single" w:sz="3" w:space="0" w:color="000000"/>
                  <w:bottom w:val="single" w:sz="3" w:space="0" w:color="000000"/>
                  <w:right w:val="single" w:sz="3" w:space="0" w:color="000000"/>
                </w:tcBorders>
                <w:shd w:val="clear" w:color="auto" w:fill="auto"/>
              </w:tcPr>
            </w:tcPrChange>
          </w:tcPr>
          <w:p w14:paraId="0AB1DDBD" w14:textId="77777777" w:rsidR="00C261B9" w:rsidRPr="009903E2" w:rsidRDefault="007D0309" w:rsidP="00532120">
            <w:pPr>
              <w:spacing w:after="0" w:line="259" w:lineRule="auto"/>
              <w:ind w:left="0" w:firstLine="0"/>
              <w:rPr>
                <w:rFonts w:ascii="Arial" w:hAnsi="Arial" w:cs="Arial"/>
                <w:sz w:val="20"/>
                <w:szCs w:val="20"/>
                <w:lang w:val="en-GB"/>
              </w:rPr>
            </w:pPr>
            <w:r w:rsidRPr="009903E2">
              <w:rPr>
                <w:rFonts w:ascii="Arial" w:hAnsi="Arial" w:cs="Arial"/>
                <w:sz w:val="20"/>
                <w:szCs w:val="20"/>
                <w:lang w:val="en-GB"/>
              </w:rPr>
              <w:t>Round</w:t>
            </w:r>
          </w:p>
        </w:tc>
        <w:tc>
          <w:tcPr>
            <w:tcW w:w="876" w:type="pct"/>
            <w:tcBorders>
              <w:top w:val="single" w:sz="3" w:space="0" w:color="000000"/>
              <w:left w:val="single" w:sz="3" w:space="0" w:color="000000"/>
              <w:bottom w:val="single" w:sz="3" w:space="0" w:color="000000"/>
              <w:right w:val="single" w:sz="3" w:space="0" w:color="000000"/>
            </w:tcBorders>
            <w:shd w:val="clear" w:color="auto" w:fill="auto"/>
            <w:tcPrChange w:id="4972" w:author="Admin" w:date="2016-10-18T17:13:00Z">
              <w:tcPr>
                <w:tcW w:w="953" w:type="dxa"/>
                <w:tcBorders>
                  <w:top w:val="single" w:sz="3" w:space="0" w:color="000000"/>
                  <w:left w:val="single" w:sz="3" w:space="0" w:color="000000"/>
                  <w:bottom w:val="single" w:sz="3" w:space="0" w:color="000000"/>
                  <w:right w:val="single" w:sz="3" w:space="0" w:color="000000"/>
                </w:tcBorders>
                <w:shd w:val="clear" w:color="auto" w:fill="auto"/>
              </w:tcPr>
            </w:tcPrChange>
          </w:tcPr>
          <w:p w14:paraId="64944039" w14:textId="77777777" w:rsidR="00C261B9" w:rsidRPr="009903E2" w:rsidRDefault="007D0309" w:rsidP="00532120">
            <w:pPr>
              <w:spacing w:after="0" w:line="259" w:lineRule="auto"/>
              <w:ind w:left="0" w:firstLine="0"/>
              <w:jc w:val="left"/>
              <w:rPr>
                <w:rFonts w:ascii="Arial" w:hAnsi="Arial" w:cs="Arial"/>
                <w:sz w:val="20"/>
                <w:szCs w:val="20"/>
                <w:lang w:val="en-GB"/>
              </w:rPr>
            </w:pPr>
            <w:r w:rsidRPr="009903E2">
              <w:rPr>
                <w:rFonts w:ascii="Arial" w:hAnsi="Arial" w:cs="Arial"/>
                <w:sz w:val="20"/>
                <w:szCs w:val="20"/>
                <w:lang w:val="en-GB"/>
              </w:rPr>
              <w:t>Success</w:t>
            </w:r>
          </w:p>
        </w:tc>
        <w:tc>
          <w:tcPr>
            <w:tcW w:w="1242" w:type="pct"/>
            <w:tcBorders>
              <w:top w:val="single" w:sz="3" w:space="0" w:color="000000"/>
              <w:left w:val="single" w:sz="3" w:space="0" w:color="000000"/>
              <w:bottom w:val="single" w:sz="3" w:space="0" w:color="000000"/>
              <w:right w:val="single" w:sz="3" w:space="0" w:color="000000"/>
            </w:tcBorders>
            <w:shd w:val="clear" w:color="auto" w:fill="auto"/>
            <w:tcPrChange w:id="4973" w:author="Admin" w:date="2016-10-18T17:13:00Z">
              <w:tcPr>
                <w:tcW w:w="1782" w:type="dxa"/>
                <w:tcBorders>
                  <w:top w:val="single" w:sz="3" w:space="0" w:color="000000"/>
                  <w:left w:val="single" w:sz="3" w:space="0" w:color="000000"/>
                  <w:bottom w:val="single" w:sz="3" w:space="0" w:color="000000"/>
                  <w:right w:val="single" w:sz="3" w:space="0" w:color="000000"/>
                </w:tcBorders>
                <w:shd w:val="clear" w:color="auto" w:fill="auto"/>
              </w:tcPr>
            </w:tcPrChange>
          </w:tcPr>
          <w:p w14:paraId="2670BD20" w14:textId="77777777" w:rsidR="00C261B9" w:rsidRPr="009903E2" w:rsidRDefault="007D0309" w:rsidP="00385ECB">
            <w:pPr>
              <w:spacing w:after="0" w:line="259" w:lineRule="auto"/>
              <w:ind w:left="0" w:firstLine="0"/>
              <w:jc w:val="left"/>
              <w:rPr>
                <w:rFonts w:ascii="Arial" w:hAnsi="Arial" w:cs="Arial"/>
                <w:sz w:val="20"/>
                <w:szCs w:val="20"/>
                <w:lang w:val="en-GB"/>
              </w:rPr>
            </w:pPr>
            <w:r w:rsidRPr="009903E2">
              <w:rPr>
                <w:rFonts w:ascii="Arial" w:hAnsi="Arial" w:cs="Arial"/>
                <w:sz w:val="20"/>
                <w:szCs w:val="20"/>
                <w:lang w:val="en-GB"/>
              </w:rPr>
              <w:t>Half Load Error</w:t>
            </w:r>
          </w:p>
        </w:tc>
        <w:tc>
          <w:tcPr>
            <w:tcW w:w="935" w:type="pct"/>
            <w:tcBorders>
              <w:top w:val="single" w:sz="3" w:space="0" w:color="000000"/>
              <w:left w:val="single" w:sz="3" w:space="0" w:color="000000"/>
              <w:bottom w:val="single" w:sz="3" w:space="0" w:color="000000"/>
              <w:right w:val="single" w:sz="3" w:space="0" w:color="000000"/>
            </w:tcBorders>
            <w:shd w:val="clear" w:color="auto" w:fill="auto"/>
            <w:tcPrChange w:id="4974" w:author="Admin" w:date="2016-10-18T17:13:00Z">
              <w:tcPr>
                <w:tcW w:w="1309" w:type="dxa"/>
                <w:tcBorders>
                  <w:top w:val="single" w:sz="3" w:space="0" w:color="000000"/>
                  <w:left w:val="single" w:sz="3" w:space="0" w:color="000000"/>
                  <w:bottom w:val="single" w:sz="3" w:space="0" w:color="000000"/>
                  <w:right w:val="single" w:sz="3" w:space="0" w:color="000000"/>
                </w:tcBorders>
                <w:shd w:val="clear" w:color="auto" w:fill="auto"/>
              </w:tcPr>
            </w:tcPrChange>
          </w:tcPr>
          <w:p w14:paraId="4E14361D" w14:textId="77777777" w:rsidR="00C261B9" w:rsidRPr="009903E2" w:rsidRDefault="007D0309" w:rsidP="00385ECB">
            <w:pPr>
              <w:spacing w:after="0" w:line="259" w:lineRule="auto"/>
              <w:ind w:left="0" w:firstLine="0"/>
              <w:jc w:val="left"/>
              <w:rPr>
                <w:rFonts w:ascii="Arial" w:hAnsi="Arial" w:cs="Arial"/>
                <w:sz w:val="20"/>
                <w:szCs w:val="20"/>
                <w:lang w:val="en-GB"/>
              </w:rPr>
            </w:pPr>
            <w:r w:rsidRPr="009903E2">
              <w:rPr>
                <w:rFonts w:ascii="Arial" w:hAnsi="Arial" w:cs="Arial"/>
                <w:sz w:val="20"/>
                <w:szCs w:val="20"/>
                <w:lang w:val="en-GB"/>
              </w:rPr>
              <w:t>Load Error</w:t>
            </w:r>
          </w:p>
        </w:tc>
        <w:tc>
          <w:tcPr>
            <w:tcW w:w="1223" w:type="pct"/>
            <w:tcBorders>
              <w:top w:val="single" w:sz="3" w:space="0" w:color="000000"/>
              <w:left w:val="single" w:sz="3" w:space="0" w:color="000000"/>
              <w:bottom w:val="single" w:sz="3" w:space="0" w:color="000000"/>
              <w:right w:val="single" w:sz="3" w:space="0" w:color="000000"/>
            </w:tcBorders>
            <w:shd w:val="clear" w:color="auto" w:fill="auto"/>
            <w:tcPrChange w:id="4975" w:author="Admin" w:date="2016-10-18T17:13:00Z">
              <w:tcPr>
                <w:tcW w:w="1676" w:type="dxa"/>
                <w:tcBorders>
                  <w:top w:val="single" w:sz="3" w:space="0" w:color="000000"/>
                  <w:left w:val="single" w:sz="3" w:space="0" w:color="000000"/>
                  <w:bottom w:val="single" w:sz="3" w:space="0" w:color="000000"/>
                  <w:right w:val="single" w:sz="3" w:space="0" w:color="000000"/>
                </w:tcBorders>
                <w:shd w:val="clear" w:color="auto" w:fill="auto"/>
              </w:tcPr>
            </w:tcPrChange>
          </w:tcPr>
          <w:p w14:paraId="786CC6EE" w14:textId="77777777" w:rsidR="00C261B9" w:rsidRPr="009903E2" w:rsidRDefault="007D0309" w:rsidP="00385ECB">
            <w:pPr>
              <w:spacing w:after="0" w:line="259" w:lineRule="auto"/>
              <w:ind w:left="0" w:firstLine="0"/>
              <w:jc w:val="left"/>
              <w:rPr>
                <w:rFonts w:ascii="Arial" w:hAnsi="Arial" w:cs="Arial"/>
                <w:sz w:val="20"/>
                <w:szCs w:val="20"/>
                <w:lang w:val="en-GB"/>
              </w:rPr>
            </w:pPr>
            <w:r w:rsidRPr="009903E2">
              <w:rPr>
                <w:rFonts w:ascii="Arial" w:hAnsi="Arial" w:cs="Arial"/>
                <w:sz w:val="20"/>
                <w:szCs w:val="20"/>
                <w:lang w:val="en-GB"/>
              </w:rPr>
              <w:t>Dispense Error</w:t>
            </w:r>
          </w:p>
        </w:tc>
      </w:tr>
    </w:tbl>
    <w:p w14:paraId="4A12EA06" w14:textId="77777777" w:rsidR="00E759F8" w:rsidRPr="00385ECB" w:rsidRDefault="007D0309" w:rsidP="00754AB6">
      <w:pPr>
        <w:spacing w:after="0" w:line="360" w:lineRule="auto"/>
        <w:ind w:left="0" w:firstLine="0"/>
        <w:rPr>
          <w:ins w:id="4976" w:author="Admin" w:date="2016-11-01T19:56:00Z"/>
          <w:rFonts w:ascii="Arial" w:hAnsi="Arial" w:cs="Arial"/>
          <w:sz w:val="24"/>
          <w:szCs w:val="24"/>
          <w:lang w:val="en-GB"/>
        </w:rPr>
        <w:pPrChange w:id="4977" w:author="Admin" w:date="2016-10-18T16:11:00Z">
          <w:pPr>
            <w:spacing w:after="0" w:line="262" w:lineRule="auto"/>
            <w:jc w:val="center"/>
          </w:pPr>
        </w:pPrChange>
      </w:pPr>
      <w:del w:id="4978" w:author="Admin" w:date="2016-11-01T19:56:00Z">
        <w:r w:rsidRPr="00385ECB" w:rsidDel="00E759F8">
          <w:rPr>
            <w:rFonts w:ascii="Arial" w:hAnsi="Arial" w:cs="Arial"/>
            <w:sz w:val="24"/>
            <w:szCs w:val="24"/>
            <w:lang w:val="en-GB"/>
            <w:rPrChange w:id="4979" w:author="Admin" w:date="2016-10-18T16:05:00Z">
              <w:rPr>
                <w:lang w:val="en-GB"/>
              </w:rPr>
            </w:rPrChange>
          </w:rPr>
          <w:delText>Table 8.1: Testing Variables to be recorded.</w:delText>
        </w:r>
      </w:del>
    </w:p>
    <w:p w14:paraId="52A8D3ED" w14:textId="77777777" w:rsidR="00C261B9" w:rsidRPr="00385ECB" w:rsidRDefault="00E759F8" w:rsidP="00E759F8">
      <w:pPr>
        <w:pStyle w:val="Caption"/>
        <w:jc w:val="left"/>
        <w:rPr>
          <w:sz w:val="24"/>
          <w:szCs w:val="24"/>
          <w:lang w:val="en-GB"/>
          <w:rPrChange w:id="4980" w:author="Admin" w:date="2016-10-18T16:05:00Z">
            <w:rPr>
              <w:lang w:val="en-GB"/>
            </w:rPr>
          </w:rPrChange>
        </w:rPr>
        <w:pPrChange w:id="4981" w:author="Admin" w:date="2016-11-01T19:56:00Z">
          <w:pPr>
            <w:spacing w:after="0" w:line="262" w:lineRule="auto"/>
            <w:jc w:val="center"/>
          </w:pPr>
        </w:pPrChange>
      </w:pPr>
      <w:ins w:id="4982" w:author="Admin" w:date="2016-11-01T19:56:00Z">
        <w:r w:rsidRPr="00385ECB">
          <w:rPr>
            <w:lang w:val="en-GB"/>
          </w:rPr>
          <w:t>Table 8.1: Testing Variables to be recorded.</w:t>
        </w:r>
      </w:ins>
      <w:r w:rsidR="007D0309" w:rsidRPr="00385ECB">
        <w:rPr>
          <w:sz w:val="24"/>
          <w:szCs w:val="24"/>
          <w:lang w:val="en-GB"/>
          <w:rPrChange w:id="4983" w:author="Admin" w:date="2016-10-18T16:05:00Z">
            <w:rPr>
              <w:lang w:val="en-GB"/>
            </w:rPr>
          </w:rPrChange>
        </w:rPr>
        <w:br w:type="page"/>
      </w:r>
    </w:p>
    <w:p w14:paraId="31D71A38" w14:textId="77777777" w:rsidR="00C261B9" w:rsidRPr="00182EDD" w:rsidRDefault="007D0309" w:rsidP="001C1ABF">
      <w:pPr>
        <w:pStyle w:val="Heading1"/>
        <w:rPr>
          <w:lang w:val="en-GB"/>
        </w:rPr>
      </w:pPr>
      <w:bookmarkStart w:id="4984" w:name="_Toc44085"/>
      <w:del w:id="4985" w:author="Admin" w:date="2016-10-18T16:30:00Z">
        <w:r w:rsidRPr="00385ECB" w:rsidDel="00F703CE">
          <w:rPr>
            <w:lang w:val="en-GB"/>
            <w:rPrChange w:id="4986" w:author="Admin" w:date="2016-10-18T16:30:00Z">
              <w:rPr>
                <w:rFonts w:ascii="Calibri" w:eastAsia="Calibri" w:hAnsi="Calibri" w:cs="Calibri"/>
                <w:lang w:val="en-GB"/>
              </w:rPr>
            </w:rPrChange>
          </w:rPr>
          <w:tab/>
        </w:r>
      </w:del>
      <w:r w:rsidR="00F703CE" w:rsidRPr="00385ECB">
        <w:rPr>
          <w:lang w:val="en-GB"/>
        </w:rPr>
        <w:t>9</w:t>
      </w:r>
      <w:r w:rsidR="00F703CE" w:rsidRPr="00385ECB">
        <w:rPr>
          <w:lang w:val="en-GB"/>
        </w:rPr>
        <w:tab/>
        <w:t>CONCLUSION</w:t>
      </w:r>
      <w:r w:rsidRPr="00182EDD">
        <w:rPr>
          <w:lang w:val="en-GB"/>
        </w:rPr>
        <w:br w:type="page"/>
      </w:r>
      <w:bookmarkEnd w:id="4984"/>
    </w:p>
    <w:p w14:paraId="24159822" w14:textId="77777777" w:rsidR="00C261B9" w:rsidRPr="00182EDD" w:rsidRDefault="00F703CE" w:rsidP="001C1ABF">
      <w:pPr>
        <w:pStyle w:val="Heading1"/>
        <w:rPr>
          <w:lang w:val="en-GB"/>
        </w:rPr>
      </w:pPr>
      <w:bookmarkStart w:id="4987" w:name="_Toc44086"/>
      <w:r w:rsidRPr="00385ECB">
        <w:rPr>
          <w:lang w:val="en-GB"/>
        </w:rPr>
        <w:tab/>
        <w:t>10</w:t>
      </w:r>
      <w:r w:rsidRPr="00385ECB">
        <w:rPr>
          <w:lang w:val="en-GB"/>
        </w:rPr>
        <w:tab/>
        <w:t>RECOMMENDATIONS</w:t>
      </w:r>
      <w:r w:rsidR="007D0309" w:rsidRPr="00182EDD">
        <w:rPr>
          <w:lang w:val="en-GB"/>
        </w:rPr>
        <w:br w:type="page"/>
      </w:r>
      <w:bookmarkEnd w:id="4987"/>
    </w:p>
    <w:p w14:paraId="6B7A1642" w14:textId="77777777" w:rsidR="00C261B9" w:rsidRPr="00385ECB" w:rsidRDefault="00F703CE" w:rsidP="00F703CE">
      <w:pPr>
        <w:pStyle w:val="Heading1"/>
        <w:rPr>
          <w:ins w:id="4988" w:author="Admin" w:date="2016-10-18T16:30:00Z"/>
          <w:lang w:val="en-GB"/>
        </w:rPr>
        <w:pPrChange w:id="4989" w:author="Admin" w:date="2016-10-18T16:30:00Z">
          <w:pPr>
            <w:spacing w:after="192" w:line="259" w:lineRule="auto"/>
            <w:ind w:left="847" w:right="837"/>
            <w:jc w:val="center"/>
          </w:pPr>
        </w:pPrChange>
      </w:pPr>
      <w:r w:rsidRPr="00385ECB">
        <w:rPr>
          <w:lang w:val="en-GB"/>
        </w:rPr>
        <w:t>REFERENCES</w:t>
      </w:r>
    </w:p>
    <w:p w14:paraId="45B4CDE0" w14:textId="77777777" w:rsidR="00F703CE" w:rsidRPr="00385ECB" w:rsidRDefault="00F703CE" w:rsidP="00F703CE">
      <w:pPr>
        <w:rPr>
          <w:lang w:val="en-GB"/>
        </w:rPr>
        <w:pPrChange w:id="4990" w:author="Admin" w:date="2016-10-18T16:30:00Z">
          <w:pPr>
            <w:spacing w:after="192" w:line="259" w:lineRule="auto"/>
            <w:ind w:left="847" w:right="837"/>
            <w:jc w:val="center"/>
          </w:pPr>
        </w:pPrChange>
      </w:pPr>
    </w:p>
    <w:p w14:paraId="444AD36E" w14:textId="77777777" w:rsidR="00C261B9" w:rsidRPr="00385ECB" w:rsidRDefault="007D0309" w:rsidP="00F703CE">
      <w:pPr>
        <w:numPr>
          <w:ilvl w:val="0"/>
          <w:numId w:val="2"/>
        </w:numPr>
        <w:spacing w:after="300" w:line="360" w:lineRule="auto"/>
        <w:ind w:left="0" w:firstLine="0"/>
        <w:rPr>
          <w:rFonts w:ascii="Arial" w:hAnsi="Arial" w:cs="Arial"/>
          <w:sz w:val="24"/>
          <w:szCs w:val="24"/>
          <w:lang w:val="en-GB"/>
          <w:rPrChange w:id="4991" w:author="Admin" w:date="2016-10-18T16:05:00Z">
            <w:rPr>
              <w:lang w:val="en-GB"/>
            </w:rPr>
          </w:rPrChange>
        </w:rPr>
        <w:pPrChange w:id="4992" w:author="Admin" w:date="2016-10-18T16:30:00Z">
          <w:pPr>
            <w:numPr>
              <w:numId w:val="2"/>
            </w:numPr>
            <w:ind w:left="448" w:hanging="448"/>
          </w:pPr>
        </w:pPrChange>
      </w:pPr>
      <w:r w:rsidRPr="00385ECB">
        <w:rPr>
          <w:rFonts w:ascii="Arial" w:hAnsi="Arial" w:cs="Arial"/>
          <w:sz w:val="24"/>
          <w:szCs w:val="24"/>
          <w:lang w:val="en-GB"/>
          <w:rPrChange w:id="4993" w:author="Admin" w:date="2016-10-18T16:05:00Z">
            <w:rPr>
              <w:lang w:val="en-GB"/>
            </w:rPr>
          </w:rPrChange>
        </w:rPr>
        <w:t xml:space="preserve">Portland State University, Maseh College of Engineering &amp; Computer Science: </w:t>
      </w:r>
      <w:r w:rsidRPr="00385ECB">
        <w:rPr>
          <w:rFonts w:ascii="Arial" w:hAnsi="Arial" w:cs="Arial"/>
          <w:i/>
          <w:sz w:val="24"/>
          <w:szCs w:val="24"/>
          <w:lang w:val="en-GB"/>
          <w:rPrChange w:id="4994" w:author="Admin" w:date="2016-11-01T20:08:00Z">
            <w:rPr>
              <w:lang w:val="en-GB"/>
            </w:rPr>
          </w:rPrChange>
        </w:rPr>
        <w:t>Electrical &amp; Computer Engineering. Engineering parts vending machine</w:t>
      </w:r>
      <w:r w:rsidRPr="00385ECB">
        <w:rPr>
          <w:rFonts w:ascii="Arial" w:hAnsi="Arial" w:cs="Arial"/>
          <w:sz w:val="24"/>
          <w:szCs w:val="24"/>
          <w:lang w:val="en-GB"/>
          <w:rPrChange w:id="4995" w:author="Admin" w:date="2016-10-18T16:05:00Z">
            <w:rPr>
              <w:lang w:val="en-GB"/>
            </w:rPr>
          </w:rPrChange>
        </w:rPr>
        <w:t xml:space="preserve">. </w:t>
      </w:r>
      <w:del w:id="4996" w:author="Admin" w:date="2016-11-01T20:07:00Z">
        <w:r w:rsidRPr="00385ECB" w:rsidDel="00D01E9D">
          <w:rPr>
            <w:rFonts w:ascii="Arial" w:hAnsi="Arial" w:cs="Arial"/>
            <w:sz w:val="24"/>
            <w:szCs w:val="24"/>
            <w:lang w:val="en-GB"/>
            <w:rPrChange w:id="4997" w:author="Admin" w:date="2016-10-18T16:05:00Z">
              <w:rPr>
                <w:lang w:val="en-GB"/>
              </w:rPr>
            </w:rPrChange>
          </w:rPr>
          <w:delText xml:space="preserve">[Accessed: Sept. 2016]. </w:delText>
        </w:r>
      </w:del>
      <w:r w:rsidRPr="00385ECB">
        <w:rPr>
          <w:rFonts w:ascii="Arial" w:hAnsi="Arial" w:cs="Arial"/>
          <w:sz w:val="24"/>
          <w:szCs w:val="24"/>
          <w:lang w:val="en-GB"/>
          <w:rPrChange w:id="4998" w:author="Admin" w:date="2016-10-18T16:05:00Z">
            <w:rPr>
              <w:lang w:val="en-GB"/>
            </w:rPr>
          </w:rPrChange>
        </w:rPr>
        <w:t xml:space="preserve">[Online]. Available: </w:t>
      </w:r>
      <w:r w:rsidR="008B1626" w:rsidRPr="00385ECB">
        <w:rPr>
          <w:rFonts w:ascii="Arial" w:hAnsi="Arial" w:cs="Arial"/>
          <w:sz w:val="24"/>
          <w:szCs w:val="24"/>
          <w:lang w:val="en-GB"/>
          <w:rPrChange w:id="4999" w:author="Admin" w:date="2016-10-18T16:05:00Z">
            <w:rPr>
              <w:lang w:val="en-GB"/>
            </w:rPr>
          </w:rPrChange>
        </w:rPr>
        <w:fldChar w:fldCharType="begin"/>
      </w:r>
      <w:r w:rsidR="008B1626" w:rsidRPr="00385ECB">
        <w:rPr>
          <w:rFonts w:ascii="Arial" w:hAnsi="Arial" w:cs="Arial"/>
          <w:sz w:val="24"/>
          <w:szCs w:val="24"/>
          <w:lang w:val="en-GB"/>
          <w:rPrChange w:id="5000" w:author="Admin" w:date="2016-10-18T16:05:00Z">
            <w:rPr>
              <w:lang w:val="en-GB"/>
            </w:rPr>
          </w:rPrChange>
        </w:rPr>
        <w:instrText xml:space="preserve"> HYPERLINK "https://www.pdx.edu/ece/engineering-parts-vending-machine" \h </w:instrText>
      </w:r>
      <w:r w:rsidR="008B1626" w:rsidRPr="00385ECB">
        <w:rPr>
          <w:rFonts w:ascii="Arial" w:hAnsi="Arial" w:cs="Arial"/>
          <w:sz w:val="24"/>
          <w:szCs w:val="24"/>
          <w:lang w:val="en-GB"/>
          <w:rPrChange w:id="5001" w:author="Admin" w:date="2016-10-18T16:05:00Z">
            <w:rPr>
              <w:lang w:val="en-GB"/>
            </w:rPr>
          </w:rPrChange>
        </w:rPr>
        <w:fldChar w:fldCharType="separate"/>
      </w:r>
      <w:r w:rsidRPr="00385ECB">
        <w:rPr>
          <w:rFonts w:ascii="Arial" w:hAnsi="Arial" w:cs="Arial"/>
          <w:sz w:val="24"/>
          <w:szCs w:val="24"/>
          <w:lang w:val="en-GB"/>
          <w:rPrChange w:id="5002" w:author="Admin" w:date="2016-10-18T16:05:00Z">
            <w:rPr>
              <w:lang w:val="en-GB"/>
            </w:rPr>
          </w:rPrChange>
        </w:rPr>
        <w:t>https://www.pdx.edu/ece/engineering-parts-vending-machine</w:t>
      </w:r>
      <w:r w:rsidR="008B1626" w:rsidRPr="00385ECB">
        <w:rPr>
          <w:rFonts w:ascii="Arial" w:hAnsi="Arial" w:cs="Arial"/>
          <w:sz w:val="24"/>
          <w:szCs w:val="24"/>
          <w:lang w:val="en-GB"/>
          <w:rPrChange w:id="5003" w:author="Admin" w:date="2016-10-18T16:05:00Z">
            <w:rPr>
              <w:lang w:val="en-GB"/>
            </w:rPr>
          </w:rPrChange>
        </w:rPr>
        <w:fldChar w:fldCharType="end"/>
      </w:r>
      <w:ins w:id="5004" w:author="Admin" w:date="2016-11-01T20:07:00Z">
        <w:r w:rsidR="00D01E9D" w:rsidRPr="00385ECB">
          <w:rPr>
            <w:rFonts w:ascii="Arial" w:hAnsi="Arial" w:cs="Arial"/>
            <w:sz w:val="24"/>
            <w:szCs w:val="24"/>
            <w:lang w:val="en-GB"/>
          </w:rPr>
          <w:t xml:space="preserve"> [Accessed: Sept. 2016].</w:t>
        </w:r>
      </w:ins>
    </w:p>
    <w:p w14:paraId="059E00A0" w14:textId="77777777" w:rsidR="00C261B9" w:rsidRPr="00385ECB" w:rsidRDefault="007D0309" w:rsidP="00F703CE">
      <w:pPr>
        <w:numPr>
          <w:ilvl w:val="0"/>
          <w:numId w:val="2"/>
        </w:numPr>
        <w:spacing w:after="300" w:line="360" w:lineRule="auto"/>
        <w:ind w:left="0" w:firstLine="0"/>
        <w:rPr>
          <w:rFonts w:ascii="Arial" w:hAnsi="Arial" w:cs="Arial"/>
          <w:sz w:val="24"/>
          <w:szCs w:val="24"/>
          <w:lang w:val="en-GB"/>
          <w:rPrChange w:id="5005" w:author="Admin" w:date="2016-10-18T16:05:00Z">
            <w:rPr>
              <w:lang w:val="en-GB"/>
            </w:rPr>
          </w:rPrChange>
        </w:rPr>
        <w:pPrChange w:id="5006" w:author="Admin" w:date="2016-10-18T16:30:00Z">
          <w:pPr>
            <w:numPr>
              <w:numId w:val="2"/>
            </w:numPr>
            <w:ind w:left="448" w:hanging="448"/>
          </w:pPr>
        </w:pPrChange>
      </w:pPr>
      <w:r w:rsidRPr="00385ECB">
        <w:rPr>
          <w:rFonts w:ascii="Arial" w:hAnsi="Arial" w:cs="Arial"/>
          <w:sz w:val="24"/>
          <w:szCs w:val="24"/>
          <w:lang w:val="en-GB"/>
          <w:rPrChange w:id="5007" w:author="Admin" w:date="2016-10-18T16:05:00Z">
            <w:rPr>
              <w:lang w:val="en-GB"/>
            </w:rPr>
          </w:rPrChange>
        </w:rPr>
        <w:t>M.</w:t>
      </w:r>
      <w:del w:id="5008" w:author="Admin" w:date="2016-11-01T20:07:00Z">
        <w:r w:rsidRPr="00385ECB" w:rsidDel="00D01E9D">
          <w:rPr>
            <w:rFonts w:ascii="Arial" w:hAnsi="Arial" w:cs="Arial"/>
            <w:sz w:val="24"/>
            <w:szCs w:val="24"/>
            <w:lang w:val="en-GB"/>
            <w:rPrChange w:id="5009" w:author="Admin" w:date="2016-10-18T16:05:00Z">
              <w:rPr>
                <w:lang w:val="en-GB"/>
              </w:rPr>
            </w:rPrChange>
          </w:rPr>
          <w:delText xml:space="preserve"> </w:delText>
        </w:r>
      </w:del>
      <w:r w:rsidRPr="00385ECB">
        <w:rPr>
          <w:rFonts w:ascii="Arial" w:hAnsi="Arial" w:cs="Arial"/>
          <w:sz w:val="24"/>
          <w:szCs w:val="24"/>
          <w:lang w:val="en-GB"/>
          <w:rPrChange w:id="5010" w:author="Admin" w:date="2016-10-18T16:05:00Z">
            <w:rPr>
              <w:lang w:val="en-GB"/>
            </w:rPr>
          </w:rPrChange>
        </w:rPr>
        <w:t xml:space="preserve">G. Gusso. (August 4th, 2014) </w:t>
      </w:r>
      <w:r w:rsidRPr="00385ECB">
        <w:rPr>
          <w:rFonts w:ascii="Arial" w:hAnsi="Arial" w:cs="Arial"/>
          <w:i/>
          <w:sz w:val="24"/>
          <w:szCs w:val="24"/>
          <w:lang w:val="en-GB"/>
          <w:rPrChange w:id="5011" w:author="Admin" w:date="2016-11-01T20:08:00Z">
            <w:rPr>
              <w:lang w:val="en-GB"/>
            </w:rPr>
          </w:rPrChange>
        </w:rPr>
        <w:t>Late-night component cravings?</w:t>
      </w:r>
      <w:r w:rsidRPr="00385ECB">
        <w:rPr>
          <w:rFonts w:ascii="Arial" w:hAnsi="Arial" w:cs="Arial"/>
          <w:sz w:val="24"/>
          <w:szCs w:val="24"/>
          <w:lang w:val="en-GB"/>
          <w:rPrChange w:id="5012" w:author="Admin" w:date="2016-10-18T16:05:00Z">
            <w:rPr>
              <w:lang w:val="en-GB"/>
            </w:rPr>
          </w:rPrChange>
        </w:rPr>
        <w:t xml:space="preserve"> </w:t>
      </w:r>
      <w:del w:id="5013" w:author="Admin" w:date="2016-11-01T20:07:00Z">
        <w:r w:rsidRPr="00385ECB" w:rsidDel="00D01E9D">
          <w:rPr>
            <w:rFonts w:ascii="Arial" w:hAnsi="Arial" w:cs="Arial"/>
            <w:sz w:val="24"/>
            <w:szCs w:val="24"/>
            <w:lang w:val="en-GB"/>
            <w:rPrChange w:id="5014" w:author="Admin" w:date="2016-10-18T16:05:00Z">
              <w:rPr>
                <w:lang w:val="en-GB"/>
              </w:rPr>
            </w:rPrChange>
          </w:rPr>
          <w:delText xml:space="preserve">[Accessed: Sept. 2016]. </w:delText>
        </w:r>
      </w:del>
      <w:r w:rsidRPr="00385ECB">
        <w:rPr>
          <w:rFonts w:ascii="Arial" w:hAnsi="Arial" w:cs="Arial"/>
          <w:sz w:val="24"/>
          <w:szCs w:val="24"/>
          <w:lang w:val="en-GB"/>
          <w:rPrChange w:id="5015" w:author="Admin" w:date="2016-10-18T16:05:00Z">
            <w:rPr>
              <w:lang w:val="en-GB"/>
            </w:rPr>
          </w:rPrChange>
        </w:rPr>
        <w:t xml:space="preserve">[Online]. Available: </w:t>
      </w:r>
      <w:r w:rsidR="008B1626" w:rsidRPr="00385ECB">
        <w:rPr>
          <w:rFonts w:ascii="Arial" w:hAnsi="Arial" w:cs="Arial"/>
          <w:sz w:val="24"/>
          <w:szCs w:val="24"/>
          <w:lang w:val="en-GB"/>
          <w:rPrChange w:id="5016" w:author="Admin" w:date="2016-10-18T16:05:00Z">
            <w:rPr>
              <w:lang w:val="en-GB"/>
            </w:rPr>
          </w:rPrChange>
        </w:rPr>
        <w:fldChar w:fldCharType="begin"/>
      </w:r>
      <w:r w:rsidR="008B1626" w:rsidRPr="00385ECB">
        <w:rPr>
          <w:rFonts w:ascii="Arial" w:hAnsi="Arial" w:cs="Arial"/>
          <w:sz w:val="24"/>
          <w:szCs w:val="24"/>
          <w:lang w:val="en-GB"/>
          <w:rPrChange w:id="5017" w:author="Admin" w:date="2016-10-18T16:05:00Z">
            <w:rPr>
              <w:lang w:val="en-GB"/>
            </w:rPr>
          </w:rPrChange>
        </w:rPr>
        <w:instrText xml:space="preserve"> HYPERLINK "http://www.latticesemi.com/~/media/LatticeSemi/Documents/WhitePapers/HM/ImprovingNoiseImmunityforSerialInterface.pdf?document_id=50728" \h </w:instrText>
      </w:r>
      <w:r w:rsidR="008B1626" w:rsidRPr="00385ECB">
        <w:rPr>
          <w:rFonts w:ascii="Arial" w:hAnsi="Arial" w:cs="Arial"/>
          <w:sz w:val="24"/>
          <w:szCs w:val="24"/>
          <w:lang w:val="en-GB"/>
          <w:rPrChange w:id="5018" w:author="Admin" w:date="2016-10-18T16:05:00Z">
            <w:rPr>
              <w:lang w:val="en-GB"/>
            </w:rPr>
          </w:rPrChange>
        </w:rPr>
        <w:fldChar w:fldCharType="separate"/>
      </w:r>
      <w:r w:rsidRPr="00385ECB">
        <w:rPr>
          <w:rFonts w:ascii="Arial" w:hAnsi="Arial" w:cs="Arial"/>
          <w:sz w:val="24"/>
          <w:szCs w:val="24"/>
          <w:lang w:val="en-GB"/>
          <w:rPrChange w:id="5019" w:author="Admin" w:date="2016-10-18T16:05:00Z">
            <w:rPr>
              <w:lang w:val="en-GB"/>
            </w:rPr>
          </w:rPrChange>
        </w:rPr>
        <w:t>http://www.latticesemi.com/</w:t>
      </w:r>
      <w:r w:rsidR="008B1626" w:rsidRPr="00385ECB">
        <w:rPr>
          <w:rFonts w:ascii="Arial" w:hAnsi="Arial" w:cs="Arial"/>
          <w:sz w:val="24"/>
          <w:szCs w:val="24"/>
          <w:lang w:val="en-GB"/>
          <w:rPrChange w:id="5020" w:author="Admin" w:date="2016-10-18T16:05:00Z">
            <w:rPr>
              <w:lang w:val="en-GB"/>
            </w:rPr>
          </w:rPrChange>
        </w:rPr>
        <w:fldChar w:fldCharType="end"/>
      </w:r>
      <w:r w:rsidR="008B1626" w:rsidRPr="00385ECB">
        <w:rPr>
          <w:rFonts w:ascii="Arial" w:hAnsi="Arial" w:cs="Arial"/>
          <w:sz w:val="24"/>
          <w:szCs w:val="24"/>
          <w:lang w:val="en-GB"/>
          <w:rPrChange w:id="5021" w:author="Admin" w:date="2016-10-18T16:05:00Z">
            <w:rPr>
              <w:lang w:val="en-GB"/>
            </w:rPr>
          </w:rPrChange>
        </w:rPr>
        <w:fldChar w:fldCharType="begin"/>
      </w:r>
      <w:r w:rsidR="008B1626" w:rsidRPr="00385ECB">
        <w:rPr>
          <w:rFonts w:ascii="Arial" w:hAnsi="Arial" w:cs="Arial"/>
          <w:sz w:val="24"/>
          <w:szCs w:val="24"/>
          <w:lang w:val="en-GB"/>
          <w:rPrChange w:id="5022" w:author="Admin" w:date="2016-10-18T16:05:00Z">
            <w:rPr>
              <w:lang w:val="en-GB"/>
            </w:rPr>
          </w:rPrChange>
        </w:rPr>
        <w:instrText xml:space="preserve"> HYPERLINK "http://www.latticesemi.com/~/media/LatticeSemi/Documents/WhitePapers/HM/ImprovingNoiseImmunityforSerialInterface.pdf?document_id=50728" \h </w:instrText>
      </w:r>
      <w:r w:rsidR="008B1626" w:rsidRPr="00385ECB">
        <w:rPr>
          <w:rFonts w:ascii="Arial" w:hAnsi="Arial" w:cs="Arial"/>
          <w:sz w:val="24"/>
          <w:szCs w:val="24"/>
          <w:lang w:val="en-GB"/>
          <w:rPrChange w:id="5023" w:author="Admin" w:date="2016-10-18T16:05:00Z">
            <w:rPr>
              <w:lang w:val="en-GB"/>
            </w:rPr>
          </w:rPrChange>
        </w:rPr>
        <w:fldChar w:fldCharType="separate"/>
      </w:r>
      <w:r w:rsidRPr="00385ECB">
        <w:rPr>
          <w:rFonts w:ascii="Cambria Math" w:hAnsi="Cambria Math" w:cs="Cambria Math"/>
          <w:sz w:val="24"/>
          <w:szCs w:val="24"/>
          <w:vertAlign w:val="superscript"/>
          <w:lang w:val="en-GB"/>
          <w:rPrChange w:id="5024" w:author="Admin" w:date="2016-10-18T16:05:00Z">
            <w:rPr>
              <w:vertAlign w:val="superscript"/>
              <w:lang w:val="en-GB"/>
            </w:rPr>
          </w:rPrChange>
        </w:rPr>
        <w:t>∼</w:t>
      </w:r>
      <w:r w:rsidR="008B1626" w:rsidRPr="00385ECB">
        <w:rPr>
          <w:rFonts w:ascii="Arial" w:hAnsi="Arial" w:cs="Arial"/>
          <w:sz w:val="24"/>
          <w:szCs w:val="24"/>
          <w:vertAlign w:val="superscript"/>
          <w:lang w:val="en-GB"/>
          <w:rPrChange w:id="5025" w:author="Admin" w:date="2016-10-18T16:05:00Z">
            <w:rPr>
              <w:vertAlign w:val="superscript"/>
              <w:lang w:val="en-GB"/>
            </w:rPr>
          </w:rPrChange>
        </w:rPr>
        <w:fldChar w:fldCharType="end"/>
      </w:r>
      <w:r w:rsidR="008B1626" w:rsidRPr="00385ECB">
        <w:rPr>
          <w:rFonts w:ascii="Arial" w:hAnsi="Arial" w:cs="Arial"/>
          <w:sz w:val="24"/>
          <w:szCs w:val="24"/>
          <w:lang w:val="en-GB"/>
          <w:rPrChange w:id="5026" w:author="Admin" w:date="2016-10-18T16:05:00Z">
            <w:rPr>
              <w:lang w:val="en-GB"/>
            </w:rPr>
          </w:rPrChange>
        </w:rPr>
        <w:fldChar w:fldCharType="begin"/>
      </w:r>
      <w:r w:rsidR="008B1626" w:rsidRPr="00385ECB">
        <w:rPr>
          <w:rFonts w:ascii="Arial" w:hAnsi="Arial" w:cs="Arial"/>
          <w:sz w:val="24"/>
          <w:szCs w:val="24"/>
          <w:lang w:val="en-GB"/>
          <w:rPrChange w:id="5027" w:author="Admin" w:date="2016-10-18T16:05:00Z">
            <w:rPr>
              <w:lang w:val="en-GB"/>
            </w:rPr>
          </w:rPrChange>
        </w:rPr>
        <w:instrText xml:space="preserve"> HYPERLINK "http://www.latticesemi.com/~/media/LatticeSemi/Documents/WhitePapers/HM/ImprovingNoiseImmunityforSerialInterface.pdf?document_id=50728" \h </w:instrText>
      </w:r>
      <w:r w:rsidR="008B1626" w:rsidRPr="00385ECB">
        <w:rPr>
          <w:rFonts w:ascii="Arial" w:hAnsi="Arial" w:cs="Arial"/>
          <w:sz w:val="24"/>
          <w:szCs w:val="24"/>
          <w:lang w:val="en-GB"/>
          <w:rPrChange w:id="5028" w:author="Admin" w:date="2016-10-18T16:05:00Z">
            <w:rPr>
              <w:lang w:val="en-GB"/>
            </w:rPr>
          </w:rPrChange>
        </w:rPr>
        <w:fldChar w:fldCharType="separate"/>
      </w:r>
      <w:r w:rsidRPr="00385ECB">
        <w:rPr>
          <w:rFonts w:ascii="Arial" w:hAnsi="Arial" w:cs="Arial"/>
          <w:sz w:val="24"/>
          <w:szCs w:val="24"/>
          <w:lang w:val="en-GB"/>
          <w:rPrChange w:id="5029" w:author="Admin" w:date="2016-10-18T16:05:00Z">
            <w:rPr>
              <w:lang w:val="en-GB"/>
            </w:rPr>
          </w:rPrChange>
        </w:rPr>
        <w:t xml:space="preserve">/media/LatticeSemi/Documents/ </w:t>
      </w:r>
      <w:r w:rsidR="008B1626" w:rsidRPr="00385ECB">
        <w:rPr>
          <w:rFonts w:ascii="Arial" w:hAnsi="Arial" w:cs="Arial"/>
          <w:sz w:val="24"/>
          <w:szCs w:val="24"/>
          <w:lang w:val="en-GB"/>
          <w:rPrChange w:id="5030" w:author="Admin" w:date="2016-10-18T16:05:00Z">
            <w:rPr>
              <w:lang w:val="en-GB"/>
            </w:rPr>
          </w:rPrChange>
        </w:rPr>
        <w:fldChar w:fldCharType="end"/>
      </w:r>
      <w:r w:rsidR="008B1626" w:rsidRPr="00385ECB">
        <w:rPr>
          <w:rFonts w:ascii="Arial" w:hAnsi="Arial" w:cs="Arial"/>
          <w:sz w:val="24"/>
          <w:szCs w:val="24"/>
          <w:lang w:val="en-GB"/>
          <w:rPrChange w:id="5031" w:author="Admin" w:date="2016-10-18T16:05:00Z">
            <w:rPr>
              <w:lang w:val="en-GB"/>
            </w:rPr>
          </w:rPrChange>
        </w:rPr>
        <w:fldChar w:fldCharType="begin"/>
      </w:r>
      <w:r w:rsidR="008B1626" w:rsidRPr="00385ECB">
        <w:rPr>
          <w:rFonts w:ascii="Arial" w:hAnsi="Arial" w:cs="Arial"/>
          <w:sz w:val="24"/>
          <w:szCs w:val="24"/>
          <w:lang w:val="en-GB"/>
          <w:rPrChange w:id="5032" w:author="Admin" w:date="2016-10-18T16:05:00Z">
            <w:rPr>
              <w:lang w:val="en-GB"/>
            </w:rPr>
          </w:rPrChange>
        </w:rPr>
        <w:instrText xml:space="preserve"> HYPERLINK "http://www.latticesemi.com/~/media/LatticeSemi/Documents/WhitePapers/HM/ImprovingNoiseImmunityforSerialInterface.pdf?document_id=50728" \h </w:instrText>
      </w:r>
      <w:r w:rsidR="008B1626" w:rsidRPr="00385ECB">
        <w:rPr>
          <w:rFonts w:ascii="Arial" w:hAnsi="Arial" w:cs="Arial"/>
          <w:sz w:val="24"/>
          <w:szCs w:val="24"/>
          <w:lang w:val="en-GB"/>
          <w:rPrChange w:id="5033" w:author="Admin" w:date="2016-10-18T16:05:00Z">
            <w:rPr>
              <w:lang w:val="en-GB"/>
            </w:rPr>
          </w:rPrChange>
        </w:rPr>
        <w:fldChar w:fldCharType="separate"/>
      </w:r>
      <w:r w:rsidRPr="00385ECB">
        <w:rPr>
          <w:rFonts w:ascii="Arial" w:hAnsi="Arial" w:cs="Arial"/>
          <w:sz w:val="24"/>
          <w:szCs w:val="24"/>
          <w:lang w:val="en-GB"/>
          <w:rPrChange w:id="5034" w:author="Admin" w:date="2016-10-18T16:05:00Z">
            <w:rPr>
              <w:lang w:val="en-GB"/>
            </w:rPr>
          </w:rPrChange>
        </w:rPr>
        <w:t>WhitePapers/HM/</w:t>
      </w:r>
      <w:ins w:id="5035" w:author="Admin" w:date="2016-11-01T20:07:00Z">
        <w:r w:rsidR="00D01E9D" w:rsidRPr="00385ECB">
          <w:rPr>
            <w:rFonts w:ascii="Arial" w:hAnsi="Arial" w:cs="Arial"/>
            <w:sz w:val="24"/>
            <w:szCs w:val="24"/>
            <w:lang w:val="en-GB"/>
          </w:rPr>
          <w:br/>
        </w:r>
      </w:ins>
      <w:r w:rsidRPr="00385ECB">
        <w:rPr>
          <w:rFonts w:ascii="Arial" w:hAnsi="Arial" w:cs="Arial"/>
          <w:sz w:val="24"/>
          <w:szCs w:val="24"/>
          <w:lang w:val="en-GB"/>
          <w:rPrChange w:id="5036" w:author="Admin" w:date="2016-10-18T16:05:00Z">
            <w:rPr>
              <w:lang w:val="en-GB"/>
            </w:rPr>
          </w:rPrChange>
        </w:rPr>
        <w:t>ImprovingNoiseImmunityforSerialInterface.pdf?document</w:t>
      </w:r>
      <w:r w:rsidR="008B1626" w:rsidRPr="00385ECB">
        <w:rPr>
          <w:rFonts w:ascii="Arial" w:hAnsi="Arial" w:cs="Arial"/>
          <w:sz w:val="24"/>
          <w:szCs w:val="24"/>
          <w:lang w:val="en-GB"/>
          <w:rPrChange w:id="5037" w:author="Admin" w:date="2016-10-18T16:05:00Z">
            <w:rPr>
              <w:lang w:val="en-GB"/>
            </w:rPr>
          </w:rPrChange>
        </w:rPr>
        <w:fldChar w:fldCharType="end"/>
      </w:r>
      <w:r w:rsidRPr="00385ECB">
        <w:rPr>
          <w:rFonts w:ascii="Arial" w:hAnsi="Arial" w:cs="Arial"/>
          <w:sz w:val="24"/>
          <w:szCs w:val="24"/>
          <w:lang w:val="en-GB"/>
          <w:rPrChange w:id="5038" w:author="Admin" w:date="2016-10-18T16:05:00Z">
            <w:rPr>
              <w:lang w:val="en-GB"/>
            </w:rPr>
          </w:rPrChange>
        </w:rPr>
        <w:t xml:space="preserve"> </w:t>
      </w:r>
      <w:r w:rsidR="008B1626" w:rsidRPr="00385ECB">
        <w:rPr>
          <w:rFonts w:ascii="Arial" w:hAnsi="Arial" w:cs="Arial"/>
          <w:sz w:val="24"/>
          <w:szCs w:val="24"/>
          <w:lang w:val="en-GB"/>
          <w:rPrChange w:id="5039" w:author="Admin" w:date="2016-10-18T16:05:00Z">
            <w:rPr>
              <w:lang w:val="en-GB"/>
            </w:rPr>
          </w:rPrChange>
        </w:rPr>
        <w:fldChar w:fldCharType="begin"/>
      </w:r>
      <w:r w:rsidR="008B1626" w:rsidRPr="00385ECB">
        <w:rPr>
          <w:rFonts w:ascii="Arial" w:hAnsi="Arial" w:cs="Arial"/>
          <w:sz w:val="24"/>
          <w:szCs w:val="24"/>
          <w:lang w:val="en-GB"/>
          <w:rPrChange w:id="5040" w:author="Admin" w:date="2016-10-18T16:05:00Z">
            <w:rPr>
              <w:lang w:val="en-GB"/>
            </w:rPr>
          </w:rPrChange>
        </w:rPr>
        <w:instrText xml:space="preserve"> HYPERLINK "http://www.latticesemi.com/~/media/LatticeSemi/Documents/WhitePapers/HM/ImprovingNoiseImmunityforSerialInterface.pdf?document_id=50728" \h </w:instrText>
      </w:r>
      <w:r w:rsidR="008B1626" w:rsidRPr="00385ECB">
        <w:rPr>
          <w:rFonts w:ascii="Arial" w:hAnsi="Arial" w:cs="Arial"/>
          <w:sz w:val="24"/>
          <w:szCs w:val="24"/>
          <w:lang w:val="en-GB"/>
          <w:rPrChange w:id="5041" w:author="Admin" w:date="2016-10-18T16:05:00Z">
            <w:rPr>
              <w:lang w:val="en-GB"/>
            </w:rPr>
          </w:rPrChange>
        </w:rPr>
        <w:fldChar w:fldCharType="separate"/>
      </w:r>
      <w:r w:rsidRPr="00385ECB">
        <w:rPr>
          <w:rFonts w:ascii="Arial" w:hAnsi="Arial" w:cs="Arial"/>
          <w:sz w:val="24"/>
          <w:szCs w:val="24"/>
          <w:lang w:val="en-GB"/>
          <w:rPrChange w:id="5042" w:author="Admin" w:date="2016-10-18T16:05:00Z">
            <w:rPr>
              <w:lang w:val="en-GB"/>
            </w:rPr>
          </w:rPrChange>
        </w:rPr>
        <w:t>id=50728</w:t>
      </w:r>
      <w:r w:rsidR="008B1626" w:rsidRPr="00385ECB">
        <w:rPr>
          <w:rFonts w:ascii="Arial" w:hAnsi="Arial" w:cs="Arial"/>
          <w:sz w:val="24"/>
          <w:szCs w:val="24"/>
          <w:lang w:val="en-GB"/>
          <w:rPrChange w:id="5043" w:author="Admin" w:date="2016-10-18T16:05:00Z">
            <w:rPr>
              <w:lang w:val="en-GB"/>
            </w:rPr>
          </w:rPrChange>
        </w:rPr>
        <w:fldChar w:fldCharType="end"/>
      </w:r>
      <w:ins w:id="5044" w:author="Admin" w:date="2016-11-01T20:07:00Z">
        <w:r w:rsidR="00D01E9D" w:rsidRPr="00385ECB">
          <w:rPr>
            <w:rFonts w:ascii="Arial" w:hAnsi="Arial" w:cs="Arial"/>
            <w:sz w:val="24"/>
            <w:szCs w:val="24"/>
            <w:lang w:val="en-GB"/>
          </w:rPr>
          <w:t xml:space="preserve"> [Accessed: Sept. 2016].</w:t>
        </w:r>
      </w:ins>
    </w:p>
    <w:p w14:paraId="198AAF8D" w14:textId="77777777" w:rsidR="00C261B9" w:rsidRPr="00385ECB" w:rsidRDefault="007D0309" w:rsidP="00F703CE">
      <w:pPr>
        <w:numPr>
          <w:ilvl w:val="0"/>
          <w:numId w:val="2"/>
        </w:numPr>
        <w:spacing w:after="300" w:line="360" w:lineRule="auto"/>
        <w:ind w:left="0" w:firstLine="0"/>
        <w:rPr>
          <w:rFonts w:ascii="Arial" w:hAnsi="Arial" w:cs="Arial"/>
          <w:sz w:val="24"/>
          <w:szCs w:val="24"/>
          <w:lang w:val="en-GB"/>
          <w:rPrChange w:id="5045" w:author="Admin" w:date="2016-10-18T16:05:00Z">
            <w:rPr>
              <w:lang w:val="en-GB"/>
            </w:rPr>
          </w:rPrChange>
        </w:rPr>
        <w:pPrChange w:id="5046" w:author="Admin" w:date="2016-10-18T16:30:00Z">
          <w:pPr>
            <w:numPr>
              <w:numId w:val="2"/>
            </w:numPr>
            <w:ind w:left="448" w:hanging="448"/>
          </w:pPr>
        </w:pPrChange>
      </w:pPr>
      <w:r w:rsidRPr="00385ECB">
        <w:rPr>
          <w:rFonts w:ascii="Arial" w:hAnsi="Arial" w:cs="Arial"/>
          <w:sz w:val="24"/>
          <w:szCs w:val="24"/>
          <w:lang w:val="en-GB"/>
          <w:rPrChange w:id="5047" w:author="Admin" w:date="2016-10-18T16:05:00Z">
            <w:rPr>
              <w:lang w:val="en-GB"/>
            </w:rPr>
          </w:rPrChange>
        </w:rPr>
        <w:t>S.</w:t>
      </w:r>
      <w:del w:id="5048" w:author="Admin" w:date="2016-11-01T20:08:00Z">
        <w:r w:rsidRPr="00385ECB" w:rsidDel="00D01E9D">
          <w:rPr>
            <w:rFonts w:ascii="Arial" w:hAnsi="Arial" w:cs="Arial"/>
            <w:sz w:val="24"/>
            <w:szCs w:val="24"/>
            <w:lang w:val="en-GB"/>
            <w:rPrChange w:id="5049" w:author="Admin" w:date="2016-10-18T16:05:00Z">
              <w:rPr>
                <w:lang w:val="en-GB"/>
              </w:rPr>
            </w:rPrChange>
          </w:rPr>
          <w:delText xml:space="preserve"> </w:delText>
        </w:r>
      </w:del>
      <w:r w:rsidRPr="00385ECB">
        <w:rPr>
          <w:rFonts w:ascii="Arial" w:hAnsi="Arial" w:cs="Arial"/>
          <w:sz w:val="24"/>
          <w:szCs w:val="24"/>
          <w:lang w:val="en-GB"/>
          <w:rPrChange w:id="5050" w:author="Admin" w:date="2016-10-18T16:05:00Z">
            <w:rPr>
              <w:lang w:val="en-GB"/>
            </w:rPr>
          </w:rPrChange>
        </w:rPr>
        <w:t xml:space="preserve">G. Patil </w:t>
      </w:r>
      <w:del w:id="5051" w:author="Admin" w:date="2016-11-01T20:08:00Z">
        <w:r w:rsidRPr="00385ECB" w:rsidDel="00D01E9D">
          <w:rPr>
            <w:rFonts w:ascii="Arial" w:hAnsi="Arial" w:cs="Arial"/>
            <w:sz w:val="24"/>
            <w:szCs w:val="24"/>
            <w:lang w:val="en-GB"/>
            <w:rPrChange w:id="5052" w:author="Admin" w:date="2016-10-18T16:05:00Z">
              <w:rPr>
                <w:lang w:val="en-GB"/>
              </w:rPr>
            </w:rPrChange>
          </w:rPr>
          <w:delText xml:space="preserve">and </w:delText>
        </w:r>
      </w:del>
      <w:ins w:id="5053" w:author="Admin" w:date="2016-11-01T20:08:00Z">
        <w:r w:rsidR="00D01E9D" w:rsidRPr="00385ECB">
          <w:rPr>
            <w:rFonts w:ascii="Arial" w:hAnsi="Arial" w:cs="Arial"/>
            <w:sz w:val="24"/>
            <w:szCs w:val="24"/>
            <w:lang w:val="en-GB"/>
          </w:rPr>
          <w:t>&amp;</w:t>
        </w:r>
        <w:r w:rsidR="00D01E9D" w:rsidRPr="00385ECB">
          <w:rPr>
            <w:rFonts w:ascii="Arial" w:hAnsi="Arial" w:cs="Arial"/>
            <w:sz w:val="24"/>
            <w:szCs w:val="24"/>
            <w:lang w:val="en-GB"/>
            <w:rPrChange w:id="5054" w:author="Admin" w:date="2016-10-18T16:05:00Z">
              <w:rPr>
                <w:lang w:val="en-GB"/>
              </w:rPr>
            </w:rPrChange>
          </w:rPr>
          <w:t xml:space="preserve"> </w:t>
        </w:r>
      </w:ins>
      <w:r w:rsidRPr="00385ECB">
        <w:rPr>
          <w:rFonts w:ascii="Arial" w:hAnsi="Arial" w:cs="Arial"/>
          <w:sz w:val="24"/>
          <w:szCs w:val="24"/>
          <w:lang w:val="en-GB"/>
          <w:rPrChange w:id="5055" w:author="Admin" w:date="2016-10-18T16:05:00Z">
            <w:rPr>
              <w:lang w:val="en-GB"/>
            </w:rPr>
          </w:rPrChange>
        </w:rPr>
        <w:t>T.</w:t>
      </w:r>
      <w:del w:id="5056" w:author="Admin" w:date="2016-11-01T20:08:00Z">
        <w:r w:rsidRPr="00385ECB" w:rsidDel="00D01E9D">
          <w:rPr>
            <w:rFonts w:ascii="Arial" w:hAnsi="Arial" w:cs="Arial"/>
            <w:sz w:val="24"/>
            <w:szCs w:val="24"/>
            <w:lang w:val="en-GB"/>
            <w:rPrChange w:id="5057" w:author="Admin" w:date="2016-10-18T16:05:00Z">
              <w:rPr>
                <w:lang w:val="en-GB"/>
              </w:rPr>
            </w:rPrChange>
          </w:rPr>
          <w:delText xml:space="preserve"> </w:delText>
        </w:r>
      </w:del>
      <w:r w:rsidRPr="00385ECB">
        <w:rPr>
          <w:rFonts w:ascii="Arial" w:hAnsi="Arial" w:cs="Arial"/>
          <w:sz w:val="24"/>
          <w:szCs w:val="24"/>
          <w:lang w:val="en-GB"/>
          <w:rPrChange w:id="5058" w:author="Admin" w:date="2016-10-18T16:05:00Z">
            <w:rPr>
              <w:lang w:val="en-GB"/>
            </w:rPr>
          </w:rPrChange>
        </w:rPr>
        <w:t xml:space="preserve">J. Gale, “Preliminary design of remotely used and monitored medication dispenser,” in </w:t>
      </w:r>
      <w:r w:rsidRPr="00385ECB">
        <w:rPr>
          <w:rFonts w:ascii="Arial" w:hAnsi="Arial" w:cs="Arial"/>
          <w:i/>
          <w:sz w:val="24"/>
          <w:szCs w:val="24"/>
          <w:lang w:val="en-GB"/>
          <w:rPrChange w:id="5059" w:author="Admin" w:date="2016-10-18T16:05:00Z">
            <w:rPr>
              <w:i/>
              <w:lang w:val="en-GB"/>
            </w:rPr>
          </w:rPrChange>
        </w:rPr>
        <w:t>Engineering in Medicine and Biology Society, 2006. EMBS ’06. 28th Annual International Conference of the IEEE</w:t>
      </w:r>
      <w:r w:rsidRPr="00385ECB">
        <w:rPr>
          <w:rFonts w:ascii="Arial" w:hAnsi="Arial" w:cs="Arial"/>
          <w:sz w:val="24"/>
          <w:szCs w:val="24"/>
          <w:lang w:val="en-GB"/>
          <w:rPrChange w:id="5060" w:author="Admin" w:date="2016-10-18T16:05:00Z">
            <w:rPr>
              <w:lang w:val="en-GB"/>
            </w:rPr>
          </w:rPrChange>
        </w:rPr>
        <w:t>, Aug 2006, pp. 3616–3619.</w:t>
      </w:r>
    </w:p>
    <w:p w14:paraId="787D7B40" w14:textId="77777777" w:rsidR="00C261B9" w:rsidRPr="00385ECB" w:rsidRDefault="007D0309" w:rsidP="00F703CE">
      <w:pPr>
        <w:numPr>
          <w:ilvl w:val="0"/>
          <w:numId w:val="2"/>
        </w:numPr>
        <w:spacing w:after="300" w:line="360" w:lineRule="auto"/>
        <w:ind w:left="0" w:firstLine="0"/>
        <w:rPr>
          <w:rFonts w:ascii="Arial" w:hAnsi="Arial" w:cs="Arial"/>
          <w:sz w:val="24"/>
          <w:szCs w:val="24"/>
          <w:lang w:val="en-GB"/>
          <w:rPrChange w:id="5061" w:author="Admin" w:date="2016-10-18T16:05:00Z">
            <w:rPr>
              <w:lang w:val="en-GB"/>
            </w:rPr>
          </w:rPrChange>
        </w:rPr>
        <w:pPrChange w:id="5062" w:author="Admin" w:date="2016-10-18T16:30:00Z">
          <w:pPr>
            <w:numPr>
              <w:numId w:val="2"/>
            </w:numPr>
            <w:ind w:left="448" w:hanging="448"/>
          </w:pPr>
        </w:pPrChange>
      </w:pPr>
      <w:r w:rsidRPr="00385ECB">
        <w:rPr>
          <w:rFonts w:ascii="Arial" w:hAnsi="Arial" w:cs="Arial"/>
          <w:sz w:val="24"/>
          <w:szCs w:val="24"/>
          <w:lang w:val="en-GB"/>
          <w:rPrChange w:id="5063" w:author="Admin" w:date="2016-10-18T16:05:00Z">
            <w:rPr>
              <w:lang w:val="en-GB"/>
            </w:rPr>
          </w:rPrChange>
        </w:rPr>
        <w:t>V.</w:t>
      </w:r>
      <w:del w:id="5064" w:author="Admin" w:date="2016-11-01T20:08:00Z">
        <w:r w:rsidRPr="00385ECB" w:rsidDel="00D01E9D">
          <w:rPr>
            <w:rFonts w:ascii="Arial" w:hAnsi="Arial" w:cs="Arial"/>
            <w:sz w:val="24"/>
            <w:szCs w:val="24"/>
            <w:lang w:val="en-GB"/>
            <w:rPrChange w:id="5065" w:author="Admin" w:date="2016-10-18T16:05:00Z">
              <w:rPr>
                <w:lang w:val="en-GB"/>
              </w:rPr>
            </w:rPrChange>
          </w:rPr>
          <w:delText xml:space="preserve"> </w:delText>
        </w:r>
      </w:del>
      <w:r w:rsidRPr="00385ECB">
        <w:rPr>
          <w:rFonts w:ascii="Arial" w:hAnsi="Arial" w:cs="Arial"/>
          <w:sz w:val="24"/>
          <w:szCs w:val="24"/>
          <w:lang w:val="en-GB"/>
          <w:rPrChange w:id="5066" w:author="Admin" w:date="2016-10-18T16:05:00Z">
            <w:rPr>
              <w:lang w:val="en-GB"/>
            </w:rPr>
          </w:rPrChange>
        </w:rPr>
        <w:t>Q. Ho, T.</w:t>
      </w:r>
      <w:del w:id="5067" w:author="Admin" w:date="2016-11-01T20:08:00Z">
        <w:r w:rsidRPr="00385ECB" w:rsidDel="00D01E9D">
          <w:rPr>
            <w:rFonts w:ascii="Arial" w:hAnsi="Arial" w:cs="Arial"/>
            <w:sz w:val="24"/>
            <w:szCs w:val="24"/>
            <w:lang w:val="en-GB"/>
            <w:rPrChange w:id="5068" w:author="Admin" w:date="2016-10-18T16:05:00Z">
              <w:rPr>
                <w:lang w:val="en-GB"/>
              </w:rPr>
            </w:rPrChange>
          </w:rPr>
          <w:delText xml:space="preserve"> </w:delText>
        </w:r>
      </w:del>
      <w:r w:rsidRPr="00385ECB">
        <w:rPr>
          <w:rFonts w:ascii="Arial" w:hAnsi="Arial" w:cs="Arial"/>
          <w:sz w:val="24"/>
          <w:szCs w:val="24"/>
          <w:lang w:val="en-GB"/>
          <w:rPrChange w:id="5069" w:author="Admin" w:date="2016-10-18T16:05:00Z">
            <w:rPr>
              <w:lang w:val="en-GB"/>
            </w:rPr>
          </w:rPrChange>
        </w:rPr>
        <w:t>J. Gale</w:t>
      </w:r>
      <w:del w:id="5070" w:author="Admin" w:date="2016-11-01T20:08:00Z">
        <w:r w:rsidRPr="00385ECB" w:rsidDel="00D01E9D">
          <w:rPr>
            <w:rFonts w:ascii="Arial" w:hAnsi="Arial" w:cs="Arial"/>
            <w:sz w:val="24"/>
            <w:szCs w:val="24"/>
            <w:lang w:val="en-GB"/>
            <w:rPrChange w:id="5071" w:author="Admin" w:date="2016-10-18T16:05:00Z">
              <w:rPr>
                <w:lang w:val="en-GB"/>
              </w:rPr>
            </w:rPrChange>
          </w:rPr>
          <w:delText>,</w:delText>
        </w:r>
      </w:del>
      <w:r w:rsidRPr="00385ECB">
        <w:rPr>
          <w:rFonts w:ascii="Arial" w:hAnsi="Arial" w:cs="Arial"/>
          <w:sz w:val="24"/>
          <w:szCs w:val="24"/>
          <w:lang w:val="en-GB"/>
          <w:rPrChange w:id="5072" w:author="Admin" w:date="2016-10-18T16:05:00Z">
            <w:rPr>
              <w:lang w:val="en-GB"/>
            </w:rPr>
          </w:rPrChange>
        </w:rPr>
        <w:t xml:space="preserve"> </w:t>
      </w:r>
      <w:del w:id="5073" w:author="Admin" w:date="2016-11-01T20:08:00Z">
        <w:r w:rsidRPr="00385ECB" w:rsidDel="00D01E9D">
          <w:rPr>
            <w:rFonts w:ascii="Arial" w:hAnsi="Arial" w:cs="Arial"/>
            <w:sz w:val="24"/>
            <w:szCs w:val="24"/>
            <w:lang w:val="en-GB"/>
            <w:rPrChange w:id="5074" w:author="Admin" w:date="2016-10-18T16:05:00Z">
              <w:rPr>
                <w:lang w:val="en-GB"/>
              </w:rPr>
            </w:rPrChange>
          </w:rPr>
          <w:delText xml:space="preserve">and </w:delText>
        </w:r>
      </w:del>
      <w:ins w:id="5075" w:author="Admin" w:date="2016-11-01T20:08:00Z">
        <w:r w:rsidR="00D01E9D" w:rsidRPr="00385ECB">
          <w:rPr>
            <w:rFonts w:ascii="Arial" w:hAnsi="Arial" w:cs="Arial"/>
            <w:sz w:val="24"/>
            <w:szCs w:val="24"/>
            <w:lang w:val="en-GB"/>
          </w:rPr>
          <w:t>&amp;</w:t>
        </w:r>
        <w:r w:rsidR="00D01E9D" w:rsidRPr="00385ECB">
          <w:rPr>
            <w:rFonts w:ascii="Arial" w:hAnsi="Arial" w:cs="Arial"/>
            <w:sz w:val="24"/>
            <w:szCs w:val="24"/>
            <w:lang w:val="en-GB"/>
            <w:rPrChange w:id="5076" w:author="Admin" w:date="2016-10-18T16:05:00Z">
              <w:rPr>
                <w:lang w:val="en-GB"/>
              </w:rPr>
            </w:rPrChange>
          </w:rPr>
          <w:t xml:space="preserve"> </w:t>
        </w:r>
      </w:ins>
      <w:r w:rsidRPr="00385ECB">
        <w:rPr>
          <w:rFonts w:ascii="Arial" w:hAnsi="Arial" w:cs="Arial"/>
          <w:sz w:val="24"/>
          <w:szCs w:val="24"/>
          <w:lang w:val="en-GB"/>
          <w:rPrChange w:id="5077" w:author="Admin" w:date="2016-10-18T16:05:00Z">
            <w:rPr>
              <w:lang w:val="en-GB"/>
            </w:rPr>
          </w:rPrChange>
        </w:rPr>
        <w:t>C.</w:t>
      </w:r>
      <w:del w:id="5078" w:author="Admin" w:date="2016-11-01T20:08:00Z">
        <w:r w:rsidRPr="00385ECB" w:rsidDel="00D01E9D">
          <w:rPr>
            <w:rFonts w:ascii="Arial" w:hAnsi="Arial" w:cs="Arial"/>
            <w:sz w:val="24"/>
            <w:szCs w:val="24"/>
            <w:lang w:val="en-GB"/>
            <w:rPrChange w:id="5079" w:author="Admin" w:date="2016-10-18T16:05:00Z">
              <w:rPr>
                <w:lang w:val="en-GB"/>
              </w:rPr>
            </w:rPrChange>
          </w:rPr>
          <w:delText xml:space="preserve"> </w:delText>
        </w:r>
      </w:del>
      <w:r w:rsidRPr="00385ECB">
        <w:rPr>
          <w:rFonts w:ascii="Arial" w:hAnsi="Arial" w:cs="Arial"/>
          <w:sz w:val="24"/>
          <w:szCs w:val="24"/>
          <w:lang w:val="en-GB"/>
          <w:rPrChange w:id="5080" w:author="Admin" w:date="2016-10-18T16:05:00Z">
            <w:rPr>
              <w:lang w:val="en-GB"/>
            </w:rPr>
          </w:rPrChange>
        </w:rPr>
        <w:t xml:space="preserve">R. Stack, “Medication dispenser for narcotic rehabilitation patients,” in </w:t>
      </w:r>
      <w:r w:rsidRPr="00385ECB">
        <w:rPr>
          <w:rFonts w:ascii="Arial" w:hAnsi="Arial" w:cs="Arial"/>
          <w:i/>
          <w:sz w:val="24"/>
          <w:szCs w:val="24"/>
          <w:lang w:val="en-GB"/>
          <w:rPrChange w:id="5081" w:author="Admin" w:date="2016-10-18T16:05:00Z">
            <w:rPr>
              <w:i/>
              <w:lang w:val="en-GB"/>
            </w:rPr>
          </w:rPrChange>
        </w:rPr>
        <w:t>2009 Annual International Conference of the IEEE Engineering in Medicine and Biology Society</w:t>
      </w:r>
      <w:r w:rsidRPr="00385ECB">
        <w:rPr>
          <w:rFonts w:ascii="Arial" w:hAnsi="Arial" w:cs="Arial"/>
          <w:sz w:val="24"/>
          <w:szCs w:val="24"/>
          <w:lang w:val="en-GB"/>
          <w:rPrChange w:id="5082" w:author="Admin" w:date="2016-10-18T16:05:00Z">
            <w:rPr>
              <w:lang w:val="en-GB"/>
            </w:rPr>
          </w:rPrChange>
        </w:rPr>
        <w:t>, Sept 2009, pp. 1742–1745.</w:t>
      </w:r>
    </w:p>
    <w:p w14:paraId="00EE4DF3" w14:textId="77777777" w:rsidR="00C261B9" w:rsidRPr="00385ECB" w:rsidRDefault="007D0309" w:rsidP="00F703CE">
      <w:pPr>
        <w:numPr>
          <w:ilvl w:val="0"/>
          <w:numId w:val="2"/>
        </w:numPr>
        <w:spacing w:after="300" w:line="360" w:lineRule="auto"/>
        <w:ind w:left="0" w:firstLine="0"/>
        <w:rPr>
          <w:rFonts w:ascii="Arial" w:hAnsi="Arial" w:cs="Arial"/>
          <w:sz w:val="24"/>
          <w:szCs w:val="24"/>
          <w:lang w:val="en-GB"/>
          <w:rPrChange w:id="5083" w:author="Admin" w:date="2016-10-18T16:05:00Z">
            <w:rPr>
              <w:lang w:val="en-GB"/>
            </w:rPr>
          </w:rPrChange>
        </w:rPr>
        <w:pPrChange w:id="5084" w:author="Admin" w:date="2016-10-18T16:30:00Z">
          <w:pPr>
            <w:numPr>
              <w:numId w:val="2"/>
            </w:numPr>
            <w:ind w:left="448" w:hanging="448"/>
          </w:pPr>
        </w:pPrChange>
      </w:pPr>
      <w:r w:rsidRPr="00385ECB">
        <w:rPr>
          <w:rFonts w:ascii="Arial" w:hAnsi="Arial" w:cs="Arial"/>
          <w:sz w:val="24"/>
          <w:szCs w:val="24"/>
          <w:lang w:val="en-GB"/>
          <w:rPrChange w:id="5085" w:author="Admin" w:date="2016-10-18T16:05:00Z">
            <w:rPr>
              <w:lang w:val="en-GB"/>
            </w:rPr>
          </w:rPrChange>
        </w:rPr>
        <w:t>C.</w:t>
      </w:r>
      <w:del w:id="5086" w:author="Admin" w:date="2016-11-01T20:08:00Z">
        <w:r w:rsidRPr="00385ECB" w:rsidDel="00D01E9D">
          <w:rPr>
            <w:rFonts w:ascii="Arial" w:hAnsi="Arial" w:cs="Arial"/>
            <w:sz w:val="24"/>
            <w:szCs w:val="24"/>
            <w:lang w:val="en-GB"/>
            <w:rPrChange w:id="5087" w:author="Admin" w:date="2016-10-18T16:05:00Z">
              <w:rPr>
                <w:lang w:val="en-GB"/>
              </w:rPr>
            </w:rPrChange>
          </w:rPr>
          <w:delText xml:space="preserve"> </w:delText>
        </w:r>
      </w:del>
      <w:r w:rsidRPr="00385ECB">
        <w:rPr>
          <w:rFonts w:ascii="Arial" w:hAnsi="Arial" w:cs="Arial"/>
          <w:sz w:val="24"/>
          <w:szCs w:val="24"/>
          <w:lang w:val="en-GB"/>
          <w:rPrChange w:id="5088" w:author="Admin" w:date="2016-10-18T16:05:00Z">
            <w:rPr>
              <w:lang w:val="en-GB"/>
            </w:rPr>
          </w:rPrChange>
        </w:rPr>
        <w:t>K. Toh, S.</w:t>
      </w:r>
      <w:del w:id="5089" w:author="Admin" w:date="2016-11-01T20:08:00Z">
        <w:r w:rsidRPr="00385ECB" w:rsidDel="00D01E9D">
          <w:rPr>
            <w:rFonts w:ascii="Arial" w:hAnsi="Arial" w:cs="Arial"/>
            <w:sz w:val="24"/>
            <w:szCs w:val="24"/>
            <w:lang w:val="en-GB"/>
            <w:rPrChange w:id="5090" w:author="Admin" w:date="2016-10-18T16:05:00Z">
              <w:rPr>
                <w:lang w:val="en-GB"/>
              </w:rPr>
            </w:rPrChange>
          </w:rPr>
          <w:delText xml:space="preserve"> </w:delText>
        </w:r>
      </w:del>
      <w:r w:rsidRPr="00385ECB">
        <w:rPr>
          <w:rFonts w:ascii="Arial" w:hAnsi="Arial" w:cs="Arial"/>
          <w:sz w:val="24"/>
          <w:szCs w:val="24"/>
          <w:lang w:val="en-GB"/>
          <w:rPrChange w:id="5091" w:author="Admin" w:date="2016-10-18T16:05:00Z">
            <w:rPr>
              <w:lang w:val="en-GB"/>
            </w:rPr>
          </w:rPrChange>
        </w:rPr>
        <w:t>L.</w:t>
      </w:r>
      <w:del w:id="5092" w:author="Admin" w:date="2016-11-01T20:08:00Z">
        <w:r w:rsidRPr="00385ECB" w:rsidDel="00D01E9D">
          <w:rPr>
            <w:rFonts w:ascii="Arial" w:hAnsi="Arial" w:cs="Arial"/>
            <w:sz w:val="24"/>
            <w:szCs w:val="24"/>
            <w:lang w:val="en-GB"/>
            <w:rPrChange w:id="5093" w:author="Admin" w:date="2016-10-18T16:05:00Z">
              <w:rPr>
                <w:lang w:val="en-GB"/>
              </w:rPr>
            </w:rPrChange>
          </w:rPr>
          <w:delText xml:space="preserve"> </w:delText>
        </w:r>
      </w:del>
      <w:r w:rsidRPr="00385ECB">
        <w:rPr>
          <w:rFonts w:ascii="Arial" w:hAnsi="Arial" w:cs="Arial"/>
          <w:sz w:val="24"/>
          <w:szCs w:val="24"/>
          <w:lang w:val="en-GB"/>
          <w:rPrChange w:id="5094" w:author="Admin" w:date="2016-10-18T16:05:00Z">
            <w:rPr>
              <w:lang w:val="en-GB"/>
            </w:rPr>
          </w:rPrChange>
        </w:rPr>
        <w:t>J. Ng</w:t>
      </w:r>
      <w:ins w:id="5095" w:author="Admin" w:date="2016-11-01T20:08:00Z">
        <w:r w:rsidR="00D01E9D" w:rsidRPr="00385ECB">
          <w:rPr>
            <w:rFonts w:ascii="Arial" w:hAnsi="Arial" w:cs="Arial"/>
            <w:sz w:val="24"/>
            <w:szCs w:val="24"/>
            <w:lang w:val="en-GB"/>
          </w:rPr>
          <w:t xml:space="preserve"> </w:t>
        </w:r>
      </w:ins>
      <w:del w:id="5096" w:author="Admin" w:date="2016-11-01T20:08:00Z">
        <w:r w:rsidRPr="00385ECB" w:rsidDel="00D01E9D">
          <w:rPr>
            <w:rFonts w:ascii="Arial" w:hAnsi="Arial" w:cs="Arial"/>
            <w:sz w:val="24"/>
            <w:szCs w:val="24"/>
            <w:lang w:val="en-GB"/>
            <w:rPrChange w:id="5097" w:author="Admin" w:date="2016-10-18T16:05:00Z">
              <w:rPr>
                <w:lang w:val="en-GB"/>
              </w:rPr>
            </w:rPrChange>
          </w:rPr>
          <w:delText>, and</w:delText>
        </w:r>
      </w:del>
      <w:ins w:id="5098" w:author="Admin" w:date="2016-11-01T20:08:00Z">
        <w:r w:rsidR="00D01E9D" w:rsidRPr="00385ECB">
          <w:rPr>
            <w:rFonts w:ascii="Arial" w:hAnsi="Arial" w:cs="Arial"/>
            <w:sz w:val="24"/>
            <w:szCs w:val="24"/>
            <w:lang w:val="en-GB"/>
          </w:rPr>
          <w:t>&amp;</w:t>
        </w:r>
      </w:ins>
      <w:r w:rsidRPr="00385ECB">
        <w:rPr>
          <w:rFonts w:ascii="Arial" w:hAnsi="Arial" w:cs="Arial"/>
          <w:sz w:val="24"/>
          <w:szCs w:val="24"/>
          <w:lang w:val="en-GB"/>
          <w:rPrChange w:id="5099" w:author="Admin" w:date="2016-10-18T16:05:00Z">
            <w:rPr>
              <w:lang w:val="en-GB"/>
            </w:rPr>
          </w:rPrChange>
        </w:rPr>
        <w:t xml:space="preserve"> Y.</w:t>
      </w:r>
      <w:del w:id="5100" w:author="Admin" w:date="2016-11-01T20:08:00Z">
        <w:r w:rsidRPr="00385ECB" w:rsidDel="00D01E9D">
          <w:rPr>
            <w:rFonts w:ascii="Arial" w:hAnsi="Arial" w:cs="Arial"/>
            <w:sz w:val="24"/>
            <w:szCs w:val="24"/>
            <w:lang w:val="en-GB"/>
            <w:rPrChange w:id="5101" w:author="Admin" w:date="2016-10-18T16:05:00Z">
              <w:rPr>
                <w:lang w:val="en-GB"/>
              </w:rPr>
            </w:rPrChange>
          </w:rPr>
          <w:delText xml:space="preserve"> </w:delText>
        </w:r>
      </w:del>
      <w:r w:rsidRPr="00385ECB">
        <w:rPr>
          <w:rFonts w:ascii="Arial" w:hAnsi="Arial" w:cs="Arial"/>
          <w:sz w:val="24"/>
          <w:szCs w:val="24"/>
          <w:lang w:val="en-GB"/>
          <w:rPrChange w:id="5102" w:author="Admin" w:date="2016-10-18T16:05:00Z">
            <w:rPr>
              <w:lang w:val="en-GB"/>
            </w:rPr>
          </w:rPrChange>
        </w:rPr>
        <w:t xml:space="preserve">O. Tan, “Three dimensional adjustable cavity for flexible singulation of multiple medications in an automated medication dispenser,” in </w:t>
      </w:r>
      <w:r w:rsidRPr="00385ECB">
        <w:rPr>
          <w:rFonts w:ascii="Arial" w:hAnsi="Arial" w:cs="Arial"/>
          <w:i/>
          <w:sz w:val="24"/>
          <w:szCs w:val="24"/>
          <w:lang w:val="en-GB"/>
          <w:rPrChange w:id="5103" w:author="Admin" w:date="2016-10-18T16:05:00Z">
            <w:rPr>
              <w:i/>
              <w:lang w:val="en-GB"/>
            </w:rPr>
          </w:rPrChange>
        </w:rPr>
        <w:t>2012 IEEE International Conference on Automation Science and Engineering (CASE)</w:t>
      </w:r>
      <w:r w:rsidRPr="00385ECB">
        <w:rPr>
          <w:rFonts w:ascii="Arial" w:hAnsi="Arial" w:cs="Arial"/>
          <w:sz w:val="24"/>
          <w:szCs w:val="24"/>
          <w:lang w:val="en-GB"/>
          <w:rPrChange w:id="5104" w:author="Admin" w:date="2016-10-18T16:05:00Z">
            <w:rPr>
              <w:lang w:val="en-GB"/>
            </w:rPr>
          </w:rPrChange>
        </w:rPr>
        <w:t>, Aug 2012, pp. 347–352.</w:t>
      </w:r>
    </w:p>
    <w:p w14:paraId="513114F4" w14:textId="77777777" w:rsidR="00C261B9" w:rsidRPr="00385ECB" w:rsidDel="00E52C1B" w:rsidRDefault="007D0309" w:rsidP="00F703CE">
      <w:pPr>
        <w:numPr>
          <w:ilvl w:val="0"/>
          <w:numId w:val="2"/>
        </w:numPr>
        <w:spacing w:after="300" w:line="360" w:lineRule="auto"/>
        <w:ind w:left="0" w:firstLine="0"/>
        <w:rPr>
          <w:del w:id="5105" w:author="Admin" w:date="2016-10-18T16:30:00Z"/>
          <w:rFonts w:ascii="Arial" w:hAnsi="Arial" w:cs="Arial"/>
          <w:sz w:val="24"/>
          <w:szCs w:val="24"/>
          <w:lang w:val="en-GB"/>
          <w:rPrChange w:id="5106" w:author="Admin" w:date="2016-10-18T16:05:00Z">
            <w:rPr>
              <w:del w:id="5107" w:author="Admin" w:date="2016-10-18T16:30:00Z"/>
              <w:lang w:val="en-GB"/>
            </w:rPr>
          </w:rPrChange>
        </w:rPr>
        <w:pPrChange w:id="5108" w:author="Admin" w:date="2016-10-18T16:30:00Z">
          <w:pPr>
            <w:numPr>
              <w:numId w:val="2"/>
            </w:numPr>
            <w:spacing w:after="0"/>
            <w:ind w:left="448" w:hanging="448"/>
          </w:pPr>
        </w:pPrChange>
      </w:pPr>
      <w:r w:rsidRPr="00385ECB">
        <w:rPr>
          <w:rFonts w:ascii="Arial" w:hAnsi="Arial" w:cs="Arial"/>
          <w:sz w:val="24"/>
          <w:szCs w:val="24"/>
          <w:lang w:val="en-GB"/>
          <w:rPrChange w:id="5109" w:author="Admin" w:date="2016-10-18T16:05:00Z">
            <w:rPr>
              <w:lang w:val="en-GB"/>
            </w:rPr>
          </w:rPrChange>
        </w:rPr>
        <w:t>Lattice Semiconductor, “</w:t>
      </w:r>
      <w:r w:rsidRPr="00385ECB">
        <w:rPr>
          <w:rFonts w:ascii="Arial" w:hAnsi="Arial" w:cs="Arial"/>
          <w:i/>
          <w:sz w:val="24"/>
          <w:szCs w:val="24"/>
          <w:lang w:val="en-GB"/>
          <w:rPrChange w:id="5110" w:author="Admin" w:date="2016-11-01T20:08:00Z">
            <w:rPr>
              <w:lang w:val="en-GB"/>
            </w:rPr>
          </w:rPrChange>
        </w:rPr>
        <w:t>White paper: Improving noise immunity for serial interface,”</w:t>
      </w:r>
      <w:r w:rsidRPr="00385ECB">
        <w:rPr>
          <w:rFonts w:ascii="Arial" w:hAnsi="Arial" w:cs="Arial"/>
          <w:sz w:val="24"/>
          <w:szCs w:val="24"/>
          <w:lang w:val="en-GB"/>
          <w:rPrChange w:id="5111" w:author="Admin" w:date="2016-10-18T16:05:00Z">
            <w:rPr>
              <w:lang w:val="en-GB"/>
            </w:rPr>
          </w:rPrChange>
        </w:rPr>
        <w:t xml:space="preserve"> 2014, pp.</w:t>
      </w:r>
    </w:p>
    <w:p w14:paraId="62FDBEE3" w14:textId="77777777" w:rsidR="00C261B9" w:rsidRPr="00385ECB" w:rsidRDefault="007D0309" w:rsidP="00F703CE">
      <w:pPr>
        <w:numPr>
          <w:ilvl w:val="0"/>
          <w:numId w:val="2"/>
        </w:numPr>
        <w:spacing w:after="300" w:line="360" w:lineRule="auto"/>
        <w:ind w:left="0" w:firstLine="0"/>
        <w:rPr>
          <w:rFonts w:ascii="Arial" w:hAnsi="Arial" w:cs="Arial"/>
          <w:sz w:val="24"/>
          <w:szCs w:val="24"/>
          <w:lang w:val="en-GB"/>
          <w:rPrChange w:id="5112" w:author="Admin" w:date="2016-10-18T16:30:00Z">
            <w:rPr>
              <w:lang w:val="en-GB"/>
            </w:rPr>
          </w:rPrChange>
        </w:rPr>
        <w:pPrChange w:id="5113" w:author="Admin" w:date="2016-10-18T16:30:00Z">
          <w:pPr>
            <w:ind w:left="458"/>
          </w:pPr>
        </w:pPrChange>
      </w:pPr>
      <w:r w:rsidRPr="00385ECB">
        <w:rPr>
          <w:rFonts w:ascii="Arial" w:hAnsi="Arial" w:cs="Arial"/>
          <w:sz w:val="24"/>
          <w:szCs w:val="24"/>
          <w:lang w:val="en-GB"/>
          <w:rPrChange w:id="5114" w:author="Admin" w:date="2016-10-18T16:30:00Z">
            <w:rPr>
              <w:lang w:val="en-GB"/>
            </w:rPr>
          </w:rPrChange>
        </w:rPr>
        <w:t>2.</w:t>
      </w:r>
    </w:p>
    <w:p w14:paraId="3B91057F" w14:textId="77777777" w:rsidR="00C261B9" w:rsidRPr="00385ECB" w:rsidRDefault="007D0309" w:rsidP="0024112D">
      <w:pPr>
        <w:numPr>
          <w:ilvl w:val="0"/>
          <w:numId w:val="2"/>
        </w:numPr>
        <w:spacing w:after="300" w:line="360" w:lineRule="auto"/>
        <w:ind w:left="0" w:firstLine="0"/>
        <w:jc w:val="left"/>
        <w:rPr>
          <w:rFonts w:ascii="Arial" w:hAnsi="Arial" w:cs="Arial"/>
          <w:sz w:val="23"/>
          <w:szCs w:val="23"/>
          <w:lang w:val="en-GB"/>
          <w:rPrChange w:id="5115" w:author="Admin" w:date="2016-11-01T20:29:00Z">
            <w:rPr>
              <w:lang w:val="en-GB"/>
            </w:rPr>
          </w:rPrChange>
        </w:rPr>
        <w:pPrChange w:id="5116" w:author="Admin" w:date="2016-11-01T20:29:00Z">
          <w:pPr>
            <w:numPr>
              <w:numId w:val="2"/>
            </w:numPr>
            <w:ind w:left="448" w:hanging="448"/>
          </w:pPr>
        </w:pPrChange>
      </w:pPr>
      <w:r w:rsidRPr="00385ECB">
        <w:rPr>
          <w:rFonts w:ascii="Arial" w:hAnsi="Arial" w:cs="Arial"/>
          <w:sz w:val="23"/>
          <w:szCs w:val="23"/>
          <w:lang w:val="en-GB"/>
          <w:rPrChange w:id="5117" w:author="Admin" w:date="2016-11-01T20:29:00Z">
            <w:rPr>
              <w:lang w:val="en-GB"/>
            </w:rPr>
          </w:rPrChange>
        </w:rPr>
        <w:t>T. K. Texas Instruments, “</w:t>
      </w:r>
      <w:r w:rsidRPr="00385ECB">
        <w:rPr>
          <w:rFonts w:ascii="Arial" w:hAnsi="Arial" w:cs="Arial"/>
          <w:i/>
          <w:sz w:val="23"/>
          <w:szCs w:val="23"/>
          <w:lang w:val="en-GB"/>
          <w:rPrChange w:id="5118" w:author="Admin" w:date="2016-11-01T20:29:00Z">
            <w:rPr>
              <w:lang w:val="en-GB"/>
            </w:rPr>
          </w:rPrChange>
        </w:rPr>
        <w:t>Application report: The rs-485 design guide</w:t>
      </w:r>
      <w:r w:rsidRPr="00385ECB">
        <w:rPr>
          <w:rFonts w:ascii="Arial" w:hAnsi="Arial" w:cs="Arial"/>
          <w:sz w:val="23"/>
          <w:szCs w:val="23"/>
          <w:lang w:val="en-GB"/>
          <w:rPrChange w:id="5119" w:author="Admin" w:date="2016-11-01T20:29:00Z">
            <w:rPr>
              <w:lang w:val="en-GB"/>
            </w:rPr>
          </w:rPrChange>
        </w:rPr>
        <w:t>,” 2008, pp.</w:t>
      </w:r>
      <w:del w:id="5120" w:author="Admin" w:date="2016-11-01T20:28:00Z">
        <w:r w:rsidRPr="00385ECB" w:rsidDel="0024112D">
          <w:rPr>
            <w:rFonts w:ascii="Arial" w:hAnsi="Arial" w:cs="Arial"/>
            <w:sz w:val="23"/>
            <w:szCs w:val="23"/>
            <w:lang w:val="en-GB"/>
            <w:rPrChange w:id="5121" w:author="Admin" w:date="2016-11-01T20:29:00Z">
              <w:rPr>
                <w:lang w:val="en-GB"/>
              </w:rPr>
            </w:rPrChange>
          </w:rPr>
          <w:delText xml:space="preserve"> </w:delText>
        </w:r>
      </w:del>
      <w:r w:rsidRPr="00385ECB">
        <w:rPr>
          <w:rFonts w:ascii="Arial" w:hAnsi="Arial" w:cs="Arial"/>
          <w:sz w:val="23"/>
          <w:szCs w:val="23"/>
          <w:lang w:val="en-GB"/>
          <w:rPrChange w:id="5122" w:author="Admin" w:date="2016-11-01T20:29:00Z">
            <w:rPr>
              <w:lang w:val="en-GB"/>
            </w:rPr>
          </w:rPrChange>
        </w:rPr>
        <w:t>1</w:t>
      </w:r>
      <w:del w:id="5123" w:author="Admin" w:date="2016-11-01T20:28:00Z">
        <w:r w:rsidRPr="00385ECB" w:rsidDel="0024112D">
          <w:rPr>
            <w:rFonts w:ascii="Arial" w:hAnsi="Arial" w:cs="Arial"/>
            <w:sz w:val="23"/>
            <w:szCs w:val="23"/>
            <w:lang w:val="en-GB"/>
            <w:rPrChange w:id="5124" w:author="Admin" w:date="2016-11-01T20:29:00Z">
              <w:rPr>
                <w:lang w:val="en-GB"/>
              </w:rPr>
            </w:rPrChange>
          </w:rPr>
          <w:delText xml:space="preserve"> </w:delText>
        </w:r>
      </w:del>
      <w:ins w:id="5125" w:author="Admin" w:date="2016-11-01T20:28:00Z">
        <w:r w:rsidR="0024112D" w:rsidRPr="00385ECB">
          <w:rPr>
            <w:rFonts w:ascii="Arial" w:hAnsi="Arial" w:cs="Arial"/>
            <w:sz w:val="23"/>
            <w:szCs w:val="23"/>
            <w:lang w:val="en-GB"/>
            <w:rPrChange w:id="5126" w:author="Admin" w:date="2016-11-01T20:29:00Z">
              <w:rPr>
                <w:rFonts w:ascii="Arial" w:hAnsi="Arial" w:cs="Arial"/>
                <w:sz w:val="24"/>
                <w:szCs w:val="24"/>
                <w:lang w:val="en-GB"/>
              </w:rPr>
            </w:rPrChange>
          </w:rPr>
          <w:t>-</w:t>
        </w:r>
      </w:ins>
      <w:del w:id="5127" w:author="Admin" w:date="2016-11-01T20:28:00Z">
        <w:r w:rsidRPr="00385ECB" w:rsidDel="0024112D">
          <w:rPr>
            <w:rFonts w:ascii="Arial" w:hAnsi="Arial" w:cs="Arial"/>
            <w:sz w:val="23"/>
            <w:szCs w:val="23"/>
            <w:lang w:val="en-GB"/>
            <w:rPrChange w:id="5128" w:author="Admin" w:date="2016-11-01T20:29:00Z">
              <w:rPr>
                <w:lang w:val="en-GB"/>
              </w:rPr>
            </w:rPrChange>
          </w:rPr>
          <w:delText xml:space="preserve">- </w:delText>
        </w:r>
      </w:del>
      <w:r w:rsidRPr="00385ECB">
        <w:rPr>
          <w:rFonts w:ascii="Arial" w:hAnsi="Arial" w:cs="Arial"/>
          <w:sz w:val="23"/>
          <w:szCs w:val="23"/>
          <w:lang w:val="en-GB"/>
          <w:rPrChange w:id="5129" w:author="Admin" w:date="2016-11-01T20:29:00Z">
            <w:rPr>
              <w:lang w:val="en-GB"/>
            </w:rPr>
          </w:rPrChange>
        </w:rPr>
        <w:t>4.</w:t>
      </w:r>
    </w:p>
    <w:p w14:paraId="458CBCB7" w14:textId="77777777" w:rsidR="00C261B9" w:rsidRPr="00385ECB" w:rsidRDefault="007D0309" w:rsidP="00F703CE">
      <w:pPr>
        <w:numPr>
          <w:ilvl w:val="0"/>
          <w:numId w:val="2"/>
        </w:numPr>
        <w:spacing w:after="300" w:line="360" w:lineRule="auto"/>
        <w:ind w:left="0" w:firstLine="0"/>
        <w:rPr>
          <w:rFonts w:ascii="Arial" w:hAnsi="Arial" w:cs="Arial"/>
          <w:sz w:val="24"/>
          <w:szCs w:val="24"/>
          <w:lang w:val="en-GB"/>
          <w:rPrChange w:id="5130" w:author="Admin" w:date="2016-10-18T16:05:00Z">
            <w:rPr>
              <w:lang w:val="en-GB"/>
            </w:rPr>
          </w:rPrChange>
        </w:rPr>
        <w:pPrChange w:id="5131" w:author="Admin" w:date="2016-10-18T16:30:00Z">
          <w:pPr>
            <w:numPr>
              <w:numId w:val="2"/>
            </w:numPr>
            <w:ind w:left="448" w:hanging="448"/>
          </w:pPr>
        </w:pPrChange>
      </w:pPr>
      <w:r w:rsidRPr="00385ECB">
        <w:rPr>
          <w:rFonts w:ascii="Arial" w:hAnsi="Arial" w:cs="Arial"/>
          <w:sz w:val="24"/>
          <w:szCs w:val="24"/>
          <w:lang w:val="en-GB"/>
          <w:rPrChange w:id="5132" w:author="Admin" w:date="2016-10-18T16:05:00Z">
            <w:rPr>
              <w:lang w:val="en-GB"/>
            </w:rPr>
          </w:rPrChange>
        </w:rPr>
        <w:t xml:space="preserve">A. Minor. (2007) </w:t>
      </w:r>
      <w:r w:rsidRPr="00385ECB">
        <w:rPr>
          <w:rFonts w:ascii="Arial" w:hAnsi="Arial" w:cs="Arial"/>
          <w:i/>
          <w:sz w:val="24"/>
          <w:szCs w:val="24"/>
          <w:lang w:val="en-GB"/>
          <w:rPrChange w:id="5133" w:author="Admin" w:date="2016-11-01T20:09:00Z">
            <w:rPr>
              <w:lang w:val="en-GB"/>
            </w:rPr>
          </w:rPrChange>
        </w:rPr>
        <w:t xml:space="preserve">Implementing your </w:t>
      </w:r>
      <w:r w:rsidR="005404DD" w:rsidRPr="005404DD">
        <w:rPr>
          <w:rFonts w:ascii="Arial" w:hAnsi="Arial" w:cs="Arial"/>
          <w:i/>
          <w:sz w:val="24"/>
          <w:szCs w:val="24"/>
          <w:lang w:val="en-GB"/>
        </w:rPr>
        <w:t>MCU</w:t>
      </w:r>
      <w:r w:rsidRPr="00385ECB">
        <w:rPr>
          <w:rFonts w:ascii="Arial" w:hAnsi="Arial" w:cs="Arial"/>
          <w:i/>
          <w:sz w:val="24"/>
          <w:szCs w:val="24"/>
          <w:lang w:val="en-GB"/>
          <w:rPrChange w:id="5134" w:author="Admin" w:date="2016-11-01T20:09:00Z">
            <w:rPr>
              <w:lang w:val="en-GB"/>
            </w:rPr>
          </w:rPrChange>
        </w:rPr>
        <w:t xml:space="preserve">-based system’s serial </w:t>
      </w:r>
      <w:r w:rsidR="005404DD" w:rsidRPr="005404DD">
        <w:rPr>
          <w:rFonts w:ascii="Arial" w:hAnsi="Arial" w:cs="Arial"/>
          <w:i/>
          <w:sz w:val="24"/>
          <w:szCs w:val="24"/>
          <w:lang w:val="en-GB"/>
        </w:rPr>
        <w:t>UART</w:t>
      </w:r>
      <w:r w:rsidRPr="00385ECB">
        <w:rPr>
          <w:rFonts w:ascii="Arial" w:hAnsi="Arial" w:cs="Arial"/>
          <w:i/>
          <w:sz w:val="24"/>
          <w:szCs w:val="24"/>
          <w:lang w:val="en-GB"/>
          <w:rPrChange w:id="5135" w:author="Admin" w:date="2016-11-01T20:09:00Z">
            <w:rPr>
              <w:lang w:val="en-GB"/>
            </w:rPr>
          </w:rPrChange>
        </w:rPr>
        <w:t xml:space="preserve"> in software.</w:t>
      </w:r>
      <w:r w:rsidRPr="00385ECB">
        <w:rPr>
          <w:rFonts w:ascii="Arial" w:hAnsi="Arial" w:cs="Arial"/>
          <w:sz w:val="24"/>
          <w:szCs w:val="24"/>
          <w:lang w:val="en-GB"/>
          <w:rPrChange w:id="5136" w:author="Admin" w:date="2016-10-18T16:05:00Z">
            <w:rPr>
              <w:lang w:val="en-GB"/>
            </w:rPr>
          </w:rPrChange>
        </w:rPr>
        <w:t xml:space="preserve"> </w:t>
      </w:r>
      <w:del w:id="5137" w:author="Admin" w:date="2016-11-01T20:09:00Z">
        <w:r w:rsidRPr="00385ECB" w:rsidDel="00D01E9D">
          <w:rPr>
            <w:rFonts w:ascii="Arial" w:hAnsi="Arial" w:cs="Arial"/>
            <w:sz w:val="24"/>
            <w:szCs w:val="24"/>
            <w:lang w:val="en-GB"/>
            <w:rPrChange w:id="5138" w:author="Admin" w:date="2016-10-18T16:05:00Z">
              <w:rPr>
                <w:lang w:val="en-GB"/>
              </w:rPr>
            </w:rPrChange>
          </w:rPr>
          <w:delText xml:space="preserve">[Accessed: Sept. 2016]. </w:delText>
        </w:r>
      </w:del>
      <w:r w:rsidRPr="00385ECB">
        <w:rPr>
          <w:rFonts w:ascii="Arial" w:hAnsi="Arial" w:cs="Arial"/>
          <w:sz w:val="24"/>
          <w:szCs w:val="24"/>
          <w:lang w:val="en-GB"/>
          <w:rPrChange w:id="5139" w:author="Admin" w:date="2016-10-18T16:05:00Z">
            <w:rPr>
              <w:lang w:val="en-GB"/>
            </w:rPr>
          </w:rPrChange>
        </w:rPr>
        <w:t xml:space="preserve">[Online]. Available: </w:t>
      </w:r>
      <w:r w:rsidR="008B1626" w:rsidRPr="00385ECB">
        <w:rPr>
          <w:rFonts w:ascii="Arial" w:hAnsi="Arial" w:cs="Arial"/>
          <w:sz w:val="24"/>
          <w:szCs w:val="24"/>
          <w:lang w:val="en-GB"/>
          <w:rPrChange w:id="5140" w:author="Admin" w:date="2016-10-18T16:05:00Z">
            <w:rPr>
              <w:lang w:val="en-GB"/>
            </w:rPr>
          </w:rPrChange>
        </w:rPr>
        <w:fldChar w:fldCharType="begin"/>
      </w:r>
      <w:r w:rsidR="008B1626" w:rsidRPr="00385ECB">
        <w:rPr>
          <w:rFonts w:ascii="Arial" w:hAnsi="Arial" w:cs="Arial"/>
          <w:sz w:val="24"/>
          <w:szCs w:val="24"/>
          <w:lang w:val="en-GB"/>
          <w:rPrChange w:id="5141" w:author="Admin" w:date="2016-10-18T16:05:00Z">
            <w:rPr>
              <w:lang w:val="en-GB"/>
            </w:rPr>
          </w:rPrChange>
        </w:rPr>
        <w:instrText xml:space="preserve"> HYPERLINK "http://www.embedded.com/design/other/4025995/Implementing-your-MCU-based-system-s-serial-UART-in-software" \h </w:instrText>
      </w:r>
      <w:r w:rsidR="008B1626" w:rsidRPr="00385ECB">
        <w:rPr>
          <w:rFonts w:ascii="Arial" w:hAnsi="Arial" w:cs="Arial"/>
          <w:sz w:val="24"/>
          <w:szCs w:val="24"/>
          <w:lang w:val="en-GB"/>
          <w:rPrChange w:id="5142" w:author="Admin" w:date="2016-10-18T16:05:00Z">
            <w:rPr>
              <w:lang w:val="en-GB"/>
            </w:rPr>
          </w:rPrChange>
        </w:rPr>
        <w:fldChar w:fldCharType="separate"/>
      </w:r>
      <w:r w:rsidRPr="00385ECB">
        <w:rPr>
          <w:rFonts w:ascii="Arial" w:hAnsi="Arial" w:cs="Arial"/>
          <w:sz w:val="24"/>
          <w:szCs w:val="24"/>
          <w:lang w:val="en-GB"/>
          <w:rPrChange w:id="5143" w:author="Admin" w:date="2016-10-18T16:05:00Z">
            <w:rPr>
              <w:lang w:val="en-GB"/>
            </w:rPr>
          </w:rPrChange>
        </w:rPr>
        <w:t xml:space="preserve">http://www.embedded.com/design/other/4025995/ </w:t>
      </w:r>
      <w:r w:rsidR="008B1626" w:rsidRPr="00385ECB">
        <w:rPr>
          <w:rFonts w:ascii="Arial" w:hAnsi="Arial" w:cs="Arial"/>
          <w:sz w:val="24"/>
          <w:szCs w:val="24"/>
          <w:lang w:val="en-GB"/>
          <w:rPrChange w:id="5144" w:author="Admin" w:date="2016-10-18T16:05:00Z">
            <w:rPr>
              <w:lang w:val="en-GB"/>
            </w:rPr>
          </w:rPrChange>
        </w:rPr>
        <w:fldChar w:fldCharType="end"/>
      </w:r>
      <w:r w:rsidR="008B1626" w:rsidRPr="00385ECB">
        <w:rPr>
          <w:rFonts w:ascii="Arial" w:hAnsi="Arial" w:cs="Arial"/>
          <w:sz w:val="24"/>
          <w:szCs w:val="24"/>
          <w:lang w:val="en-GB"/>
          <w:rPrChange w:id="5145" w:author="Admin" w:date="2016-10-18T16:05:00Z">
            <w:rPr>
              <w:lang w:val="en-GB"/>
            </w:rPr>
          </w:rPrChange>
        </w:rPr>
        <w:fldChar w:fldCharType="begin"/>
      </w:r>
      <w:r w:rsidR="008B1626" w:rsidRPr="00385ECB">
        <w:rPr>
          <w:rFonts w:ascii="Arial" w:hAnsi="Arial" w:cs="Arial"/>
          <w:sz w:val="24"/>
          <w:szCs w:val="24"/>
          <w:lang w:val="en-GB"/>
          <w:rPrChange w:id="5146" w:author="Admin" w:date="2016-10-18T16:05:00Z">
            <w:rPr>
              <w:lang w:val="en-GB"/>
            </w:rPr>
          </w:rPrChange>
        </w:rPr>
        <w:instrText xml:space="preserve"> HYPERLINK "http://www.embedded.com/design/other/4025995/Implementing-your-MCU-based-system-s-serial-UART-in-software" \h </w:instrText>
      </w:r>
      <w:r w:rsidR="008B1626" w:rsidRPr="00385ECB">
        <w:rPr>
          <w:rFonts w:ascii="Arial" w:hAnsi="Arial" w:cs="Arial"/>
          <w:sz w:val="24"/>
          <w:szCs w:val="24"/>
          <w:lang w:val="en-GB"/>
          <w:rPrChange w:id="5147" w:author="Admin" w:date="2016-10-18T16:05:00Z">
            <w:rPr>
              <w:lang w:val="en-GB"/>
            </w:rPr>
          </w:rPrChange>
        </w:rPr>
        <w:fldChar w:fldCharType="separate"/>
      </w:r>
      <w:r w:rsidRPr="00385ECB">
        <w:rPr>
          <w:rFonts w:ascii="Arial" w:hAnsi="Arial" w:cs="Arial"/>
          <w:sz w:val="24"/>
          <w:szCs w:val="24"/>
          <w:lang w:val="en-GB"/>
          <w:rPrChange w:id="5148" w:author="Admin" w:date="2016-10-18T16:05:00Z">
            <w:rPr>
              <w:lang w:val="en-GB"/>
            </w:rPr>
          </w:rPrChange>
        </w:rPr>
        <w:t>Implementing-your-MCU-based-system-s-serial-UART-in-software</w:t>
      </w:r>
      <w:r w:rsidR="008B1626" w:rsidRPr="00385ECB">
        <w:rPr>
          <w:rFonts w:ascii="Arial" w:hAnsi="Arial" w:cs="Arial"/>
          <w:sz w:val="24"/>
          <w:szCs w:val="24"/>
          <w:lang w:val="en-GB"/>
          <w:rPrChange w:id="5149" w:author="Admin" w:date="2016-10-18T16:05:00Z">
            <w:rPr>
              <w:lang w:val="en-GB"/>
            </w:rPr>
          </w:rPrChange>
        </w:rPr>
        <w:fldChar w:fldCharType="end"/>
      </w:r>
      <w:ins w:id="5150" w:author="Admin" w:date="2016-11-01T20:09:00Z">
        <w:r w:rsidR="00D01E9D" w:rsidRPr="00385ECB">
          <w:rPr>
            <w:rFonts w:ascii="Arial" w:hAnsi="Arial" w:cs="Arial"/>
            <w:sz w:val="24"/>
            <w:szCs w:val="24"/>
            <w:lang w:val="en-GB"/>
          </w:rPr>
          <w:t xml:space="preserve"> [Accessed: Sept. 2016].</w:t>
        </w:r>
      </w:ins>
    </w:p>
    <w:p w14:paraId="4330A1AE" w14:textId="77777777" w:rsidR="00C261B9" w:rsidRPr="00385ECB" w:rsidRDefault="007D0309" w:rsidP="00F703CE">
      <w:pPr>
        <w:numPr>
          <w:ilvl w:val="0"/>
          <w:numId w:val="2"/>
        </w:numPr>
        <w:spacing w:after="300" w:line="360" w:lineRule="auto"/>
        <w:ind w:left="0" w:firstLine="0"/>
        <w:rPr>
          <w:rFonts w:ascii="Arial" w:hAnsi="Arial" w:cs="Arial"/>
          <w:sz w:val="24"/>
          <w:szCs w:val="24"/>
          <w:lang w:val="en-GB"/>
          <w:rPrChange w:id="5151" w:author="Admin" w:date="2016-10-18T16:05:00Z">
            <w:rPr>
              <w:lang w:val="en-GB"/>
            </w:rPr>
          </w:rPrChange>
        </w:rPr>
        <w:pPrChange w:id="5152" w:author="Admin" w:date="2016-10-18T16:30:00Z">
          <w:pPr>
            <w:numPr>
              <w:numId w:val="2"/>
            </w:numPr>
            <w:ind w:left="448" w:hanging="448"/>
          </w:pPr>
        </w:pPrChange>
      </w:pPr>
      <w:r w:rsidRPr="00385ECB">
        <w:rPr>
          <w:rFonts w:ascii="Arial" w:hAnsi="Arial" w:cs="Arial"/>
          <w:sz w:val="24"/>
          <w:szCs w:val="24"/>
          <w:lang w:val="en-GB"/>
          <w:rPrChange w:id="5153" w:author="Admin" w:date="2016-10-18T16:05:00Z">
            <w:rPr>
              <w:lang w:val="en-GB"/>
            </w:rPr>
          </w:rPrChange>
        </w:rPr>
        <w:t>J.</w:t>
      </w:r>
      <w:del w:id="5154" w:author="Admin" w:date="2016-11-01T20:09:00Z">
        <w:r w:rsidRPr="00385ECB" w:rsidDel="00D01E9D">
          <w:rPr>
            <w:rFonts w:ascii="Arial" w:hAnsi="Arial" w:cs="Arial"/>
            <w:sz w:val="24"/>
            <w:szCs w:val="24"/>
            <w:lang w:val="en-GB"/>
            <w:rPrChange w:id="5155" w:author="Admin" w:date="2016-10-18T16:05:00Z">
              <w:rPr>
                <w:lang w:val="en-GB"/>
              </w:rPr>
            </w:rPrChange>
          </w:rPr>
          <w:delText xml:space="preserve"> </w:delText>
        </w:r>
      </w:del>
      <w:r w:rsidRPr="00385ECB">
        <w:rPr>
          <w:rFonts w:ascii="Arial" w:hAnsi="Arial" w:cs="Arial"/>
          <w:sz w:val="24"/>
          <w:szCs w:val="24"/>
          <w:lang w:val="en-GB"/>
          <w:rPrChange w:id="5156" w:author="Admin" w:date="2016-10-18T16:05:00Z">
            <w:rPr>
              <w:lang w:val="en-GB"/>
            </w:rPr>
          </w:rPrChange>
        </w:rPr>
        <w:t>G. Texas Instruments, “</w:t>
      </w:r>
      <w:r w:rsidRPr="00385ECB">
        <w:rPr>
          <w:rFonts w:ascii="Arial" w:hAnsi="Arial" w:cs="Arial"/>
          <w:i/>
          <w:sz w:val="24"/>
          <w:szCs w:val="24"/>
          <w:lang w:val="en-GB"/>
          <w:rPrChange w:id="5157" w:author="Admin" w:date="2016-11-01T20:09:00Z">
            <w:rPr>
              <w:lang w:val="en-GB"/>
            </w:rPr>
          </w:rPrChange>
        </w:rPr>
        <w:t xml:space="preserve">Literature report: Low-voltage differential </w:t>
      </w:r>
      <w:r w:rsidR="005404DD" w:rsidRPr="005404DD">
        <w:rPr>
          <w:rFonts w:ascii="Arial" w:hAnsi="Arial" w:cs="Arial"/>
          <w:i/>
          <w:sz w:val="24"/>
          <w:szCs w:val="24"/>
          <w:lang w:val="en-GB"/>
        </w:rPr>
        <w:t>signalling</w:t>
      </w:r>
      <w:r w:rsidRPr="00385ECB">
        <w:rPr>
          <w:rFonts w:ascii="Arial" w:hAnsi="Arial" w:cs="Arial"/>
          <w:i/>
          <w:sz w:val="24"/>
          <w:szCs w:val="24"/>
          <w:lang w:val="en-GB"/>
          <w:rPrChange w:id="5158" w:author="Admin" w:date="2016-11-01T20:09:00Z">
            <w:rPr>
              <w:lang w:val="en-GB"/>
            </w:rPr>
          </w:rPrChange>
        </w:rPr>
        <w:t xml:space="preserve"> yields megatransfers per second with milliwatts of power</w:t>
      </w:r>
      <w:del w:id="5159" w:author="Admin" w:date="2016-11-01T20:09:00Z">
        <w:r w:rsidRPr="00385ECB" w:rsidDel="00D01E9D">
          <w:rPr>
            <w:rFonts w:ascii="Arial" w:hAnsi="Arial" w:cs="Arial"/>
            <w:sz w:val="24"/>
            <w:szCs w:val="24"/>
            <w:lang w:val="en-GB"/>
            <w:rPrChange w:id="5160" w:author="Admin" w:date="2016-10-18T16:05:00Z">
              <w:rPr>
                <w:lang w:val="en-GB"/>
              </w:rPr>
            </w:rPrChange>
          </w:rPr>
          <w:delText>,</w:delText>
        </w:r>
      </w:del>
      <w:r w:rsidRPr="00385ECB">
        <w:rPr>
          <w:rFonts w:ascii="Arial" w:hAnsi="Arial" w:cs="Arial"/>
          <w:sz w:val="24"/>
          <w:szCs w:val="24"/>
          <w:lang w:val="en-GB"/>
          <w:rPrChange w:id="5161" w:author="Admin" w:date="2016-10-18T16:05:00Z">
            <w:rPr>
              <w:lang w:val="en-GB"/>
            </w:rPr>
          </w:rPrChange>
        </w:rPr>
        <w:t>”</w:t>
      </w:r>
      <w:ins w:id="5162" w:author="Admin" w:date="2016-11-01T20:09:00Z">
        <w:r w:rsidR="00D01E9D" w:rsidRPr="00385ECB">
          <w:rPr>
            <w:rFonts w:ascii="Arial" w:hAnsi="Arial" w:cs="Arial"/>
            <w:sz w:val="24"/>
            <w:szCs w:val="24"/>
            <w:lang w:val="en-GB"/>
          </w:rPr>
          <w:t>,</w:t>
        </w:r>
      </w:ins>
      <w:r w:rsidRPr="00385ECB">
        <w:rPr>
          <w:rFonts w:ascii="Arial" w:hAnsi="Arial" w:cs="Arial"/>
          <w:sz w:val="24"/>
          <w:szCs w:val="24"/>
          <w:lang w:val="en-GB"/>
          <w:rPrChange w:id="5163" w:author="Admin" w:date="2016-10-18T16:05:00Z">
            <w:rPr>
              <w:lang w:val="en-GB"/>
            </w:rPr>
          </w:rPrChange>
        </w:rPr>
        <w:t xml:space="preserve"> 1996, pp. 3.</w:t>
      </w:r>
    </w:p>
    <w:p w14:paraId="3BB76AF3" w14:textId="77777777" w:rsidR="00C261B9" w:rsidRPr="00385ECB" w:rsidRDefault="007D0309" w:rsidP="00F703CE">
      <w:pPr>
        <w:numPr>
          <w:ilvl w:val="0"/>
          <w:numId w:val="2"/>
        </w:numPr>
        <w:spacing w:after="300" w:line="360" w:lineRule="auto"/>
        <w:ind w:left="0" w:firstLine="0"/>
        <w:rPr>
          <w:rFonts w:ascii="Arial" w:hAnsi="Arial" w:cs="Arial"/>
          <w:sz w:val="24"/>
          <w:szCs w:val="24"/>
          <w:lang w:val="en-GB"/>
          <w:rPrChange w:id="5164" w:author="Admin" w:date="2016-10-18T16:05:00Z">
            <w:rPr>
              <w:lang w:val="en-GB"/>
            </w:rPr>
          </w:rPrChange>
        </w:rPr>
        <w:pPrChange w:id="5165" w:author="Admin" w:date="2016-10-18T16:30:00Z">
          <w:pPr>
            <w:numPr>
              <w:numId w:val="2"/>
            </w:numPr>
            <w:ind w:left="448" w:hanging="448"/>
          </w:pPr>
        </w:pPrChange>
      </w:pPr>
      <w:r w:rsidRPr="00385ECB">
        <w:rPr>
          <w:rFonts w:ascii="Arial" w:hAnsi="Arial" w:cs="Arial"/>
          <w:sz w:val="24"/>
          <w:szCs w:val="24"/>
          <w:lang w:val="en-GB"/>
          <w:rPrChange w:id="5166" w:author="Admin" w:date="2016-10-18T16:05:00Z">
            <w:rPr>
              <w:lang w:val="en-GB"/>
            </w:rPr>
          </w:rPrChange>
        </w:rPr>
        <w:t xml:space="preserve">IMPINJ. (2016) </w:t>
      </w:r>
      <w:r w:rsidRPr="00385ECB">
        <w:rPr>
          <w:rFonts w:ascii="Arial" w:hAnsi="Arial" w:cs="Arial"/>
          <w:i/>
          <w:sz w:val="24"/>
          <w:szCs w:val="24"/>
          <w:lang w:val="en-GB"/>
          <w:rPrChange w:id="5167" w:author="Admin" w:date="2016-11-01T20:09:00Z">
            <w:rPr>
              <w:lang w:val="en-GB"/>
            </w:rPr>
          </w:rPrChange>
        </w:rPr>
        <w:t xml:space="preserve">The different </w:t>
      </w:r>
      <w:del w:id="5168" w:author="Admin" w:date="2016-10-18T16:56:00Z">
        <w:r w:rsidRPr="00385ECB" w:rsidDel="00686EE4">
          <w:rPr>
            <w:rFonts w:ascii="Arial" w:hAnsi="Arial" w:cs="Arial"/>
            <w:i/>
            <w:sz w:val="24"/>
            <w:szCs w:val="24"/>
            <w:lang w:val="en-GB"/>
            <w:rPrChange w:id="5169" w:author="Admin" w:date="2016-11-01T20:09:00Z">
              <w:rPr>
                <w:lang w:val="en-GB"/>
              </w:rPr>
            </w:rPrChange>
          </w:rPr>
          <w:delText>typres</w:delText>
        </w:r>
      </w:del>
      <w:ins w:id="5170" w:author="Admin" w:date="2016-10-18T16:56:00Z">
        <w:r w:rsidR="00686EE4" w:rsidRPr="00385ECB">
          <w:rPr>
            <w:rFonts w:ascii="Arial" w:hAnsi="Arial" w:cs="Arial"/>
            <w:i/>
            <w:sz w:val="24"/>
            <w:szCs w:val="24"/>
            <w:lang w:val="en-GB"/>
            <w:rPrChange w:id="5171" w:author="Admin" w:date="2016-11-01T20:09:00Z">
              <w:rPr>
                <w:rFonts w:ascii="Arial" w:hAnsi="Arial" w:cs="Arial"/>
                <w:sz w:val="24"/>
                <w:szCs w:val="24"/>
                <w:lang w:val="en-GB"/>
              </w:rPr>
            </w:rPrChange>
          </w:rPr>
          <w:t>types</w:t>
        </w:r>
      </w:ins>
      <w:r w:rsidRPr="00385ECB">
        <w:rPr>
          <w:rFonts w:ascii="Arial" w:hAnsi="Arial" w:cs="Arial"/>
          <w:i/>
          <w:sz w:val="24"/>
          <w:szCs w:val="24"/>
          <w:lang w:val="en-GB"/>
          <w:rPrChange w:id="5172" w:author="Admin" w:date="2016-11-01T20:09:00Z">
            <w:rPr>
              <w:lang w:val="en-GB"/>
            </w:rPr>
          </w:rPrChange>
        </w:rPr>
        <w:t xml:space="preserve"> of </w:t>
      </w:r>
      <w:r w:rsidR="005404DD" w:rsidRPr="005404DD">
        <w:rPr>
          <w:rFonts w:ascii="Arial" w:hAnsi="Arial" w:cs="Arial"/>
          <w:i/>
          <w:sz w:val="24"/>
          <w:szCs w:val="24"/>
          <w:lang w:val="en-GB"/>
        </w:rPr>
        <w:t>RFID</w:t>
      </w:r>
      <w:r w:rsidRPr="00385ECB">
        <w:rPr>
          <w:rFonts w:ascii="Arial" w:hAnsi="Arial" w:cs="Arial"/>
          <w:i/>
          <w:sz w:val="24"/>
          <w:szCs w:val="24"/>
          <w:lang w:val="en-GB"/>
          <w:rPrChange w:id="5173" w:author="Admin" w:date="2016-11-01T20:09:00Z">
            <w:rPr>
              <w:lang w:val="en-GB"/>
            </w:rPr>
          </w:rPrChange>
        </w:rPr>
        <w:t xml:space="preserve"> systems.</w:t>
      </w:r>
      <w:r w:rsidRPr="00385ECB">
        <w:rPr>
          <w:rFonts w:ascii="Arial" w:hAnsi="Arial" w:cs="Arial"/>
          <w:sz w:val="24"/>
          <w:szCs w:val="24"/>
          <w:lang w:val="en-GB"/>
          <w:rPrChange w:id="5174" w:author="Admin" w:date="2016-10-18T16:05:00Z">
            <w:rPr>
              <w:lang w:val="en-GB"/>
            </w:rPr>
          </w:rPrChange>
        </w:rPr>
        <w:t xml:space="preserve"> </w:t>
      </w:r>
      <w:del w:id="5175" w:author="Admin" w:date="2016-11-01T20:09:00Z">
        <w:r w:rsidRPr="00385ECB" w:rsidDel="00D01E9D">
          <w:rPr>
            <w:rFonts w:ascii="Arial" w:hAnsi="Arial" w:cs="Arial"/>
            <w:sz w:val="24"/>
            <w:szCs w:val="24"/>
            <w:lang w:val="en-GB"/>
            <w:rPrChange w:id="5176" w:author="Admin" w:date="2016-10-18T16:05:00Z">
              <w:rPr>
                <w:lang w:val="en-GB"/>
              </w:rPr>
            </w:rPrChange>
          </w:rPr>
          <w:delText xml:space="preserve">[Accessed: Sept. 2016]. </w:delText>
        </w:r>
      </w:del>
      <w:r w:rsidRPr="00385ECB">
        <w:rPr>
          <w:rFonts w:ascii="Arial" w:hAnsi="Arial" w:cs="Arial"/>
          <w:sz w:val="24"/>
          <w:szCs w:val="24"/>
          <w:lang w:val="en-GB"/>
          <w:rPrChange w:id="5177" w:author="Admin" w:date="2016-10-18T16:05:00Z">
            <w:rPr>
              <w:lang w:val="en-GB"/>
            </w:rPr>
          </w:rPrChange>
        </w:rPr>
        <w:t xml:space="preserve">[Online]. Available: </w:t>
      </w:r>
      <w:r w:rsidR="008B1626" w:rsidRPr="00385ECB">
        <w:rPr>
          <w:rFonts w:ascii="Arial" w:hAnsi="Arial" w:cs="Arial"/>
          <w:sz w:val="24"/>
          <w:szCs w:val="24"/>
          <w:lang w:val="en-GB"/>
          <w:rPrChange w:id="5178" w:author="Admin" w:date="2016-10-18T16:05:00Z">
            <w:rPr>
              <w:lang w:val="en-GB"/>
            </w:rPr>
          </w:rPrChange>
        </w:rPr>
        <w:fldChar w:fldCharType="begin"/>
      </w:r>
      <w:r w:rsidR="008B1626" w:rsidRPr="00385ECB">
        <w:rPr>
          <w:rFonts w:ascii="Arial" w:hAnsi="Arial" w:cs="Arial"/>
          <w:sz w:val="24"/>
          <w:szCs w:val="24"/>
          <w:lang w:val="en-GB"/>
          <w:rPrChange w:id="5179" w:author="Admin" w:date="2016-10-18T16:05:00Z">
            <w:rPr>
              <w:lang w:val="en-GB"/>
            </w:rPr>
          </w:rPrChange>
        </w:rPr>
        <w:instrText xml:space="preserve"> HYPERLINK "http://www.impinj.com//resources/about-rfid/the-different-types-of-rfid-systems/" \h </w:instrText>
      </w:r>
      <w:r w:rsidR="008B1626" w:rsidRPr="00385ECB">
        <w:rPr>
          <w:rFonts w:ascii="Arial" w:hAnsi="Arial" w:cs="Arial"/>
          <w:sz w:val="24"/>
          <w:szCs w:val="24"/>
          <w:lang w:val="en-GB"/>
          <w:rPrChange w:id="5180" w:author="Admin" w:date="2016-10-18T16:05:00Z">
            <w:rPr>
              <w:lang w:val="en-GB"/>
            </w:rPr>
          </w:rPrChange>
        </w:rPr>
        <w:fldChar w:fldCharType="separate"/>
      </w:r>
      <w:r w:rsidRPr="00385ECB">
        <w:rPr>
          <w:rFonts w:ascii="Arial" w:hAnsi="Arial" w:cs="Arial"/>
          <w:sz w:val="24"/>
          <w:szCs w:val="24"/>
          <w:lang w:val="en-GB"/>
          <w:rPrChange w:id="5181" w:author="Admin" w:date="2016-10-18T16:05:00Z">
            <w:rPr>
              <w:lang w:val="en-GB"/>
            </w:rPr>
          </w:rPrChange>
        </w:rPr>
        <w:t>http://www.impinj.com//resources/about-rfid/the-different-types-of-rfid-systems/</w:t>
      </w:r>
      <w:r w:rsidR="008B1626" w:rsidRPr="00385ECB">
        <w:rPr>
          <w:rFonts w:ascii="Arial" w:hAnsi="Arial" w:cs="Arial"/>
          <w:sz w:val="24"/>
          <w:szCs w:val="24"/>
          <w:lang w:val="en-GB"/>
          <w:rPrChange w:id="5182" w:author="Admin" w:date="2016-10-18T16:05:00Z">
            <w:rPr>
              <w:lang w:val="en-GB"/>
            </w:rPr>
          </w:rPrChange>
        </w:rPr>
        <w:fldChar w:fldCharType="end"/>
      </w:r>
      <w:ins w:id="5183" w:author="Admin" w:date="2016-11-01T20:09:00Z">
        <w:r w:rsidR="00D01E9D" w:rsidRPr="00385ECB">
          <w:rPr>
            <w:rFonts w:ascii="Arial" w:hAnsi="Arial" w:cs="Arial"/>
            <w:sz w:val="24"/>
            <w:szCs w:val="24"/>
            <w:lang w:val="en-GB"/>
          </w:rPr>
          <w:t xml:space="preserve"> [Accessed: Sept. 2016].</w:t>
        </w:r>
      </w:ins>
    </w:p>
    <w:p w14:paraId="068EC4D9" w14:textId="77777777" w:rsidR="00C261B9" w:rsidRPr="00385ECB" w:rsidRDefault="007D0309" w:rsidP="00F703CE">
      <w:pPr>
        <w:numPr>
          <w:ilvl w:val="0"/>
          <w:numId w:val="2"/>
        </w:numPr>
        <w:spacing w:after="300" w:line="360" w:lineRule="auto"/>
        <w:ind w:left="0" w:firstLine="0"/>
        <w:rPr>
          <w:rFonts w:ascii="Arial" w:hAnsi="Arial" w:cs="Arial"/>
          <w:sz w:val="24"/>
          <w:szCs w:val="24"/>
          <w:lang w:val="en-GB"/>
          <w:rPrChange w:id="5184" w:author="Admin" w:date="2016-10-18T16:05:00Z">
            <w:rPr>
              <w:lang w:val="en-GB"/>
            </w:rPr>
          </w:rPrChange>
        </w:rPr>
        <w:pPrChange w:id="5185" w:author="Admin" w:date="2016-10-18T16:30:00Z">
          <w:pPr>
            <w:numPr>
              <w:numId w:val="2"/>
            </w:numPr>
            <w:ind w:left="448" w:hanging="448"/>
          </w:pPr>
        </w:pPrChange>
      </w:pPr>
      <w:r w:rsidRPr="00385ECB">
        <w:rPr>
          <w:rFonts w:ascii="Arial" w:hAnsi="Arial" w:cs="Arial"/>
          <w:sz w:val="24"/>
          <w:szCs w:val="24"/>
          <w:lang w:val="en-GB"/>
          <w:rPrChange w:id="5186" w:author="Admin" w:date="2016-10-18T16:05:00Z">
            <w:rPr>
              <w:lang w:val="en-GB"/>
            </w:rPr>
          </w:rPrChange>
        </w:rPr>
        <w:t xml:space="preserve">IMPINJ. (2016) </w:t>
      </w:r>
      <w:r w:rsidRPr="00385ECB">
        <w:rPr>
          <w:rFonts w:ascii="Arial" w:hAnsi="Arial" w:cs="Arial"/>
          <w:i/>
          <w:sz w:val="24"/>
          <w:szCs w:val="24"/>
          <w:lang w:val="en-GB"/>
          <w:rPrChange w:id="5187" w:author="Admin" w:date="2016-11-01T20:09:00Z">
            <w:rPr>
              <w:lang w:val="en-GB"/>
            </w:rPr>
          </w:rPrChange>
        </w:rPr>
        <w:t xml:space="preserve">How do </w:t>
      </w:r>
      <w:r w:rsidR="005404DD" w:rsidRPr="005404DD">
        <w:rPr>
          <w:rFonts w:ascii="Arial" w:hAnsi="Arial" w:cs="Arial"/>
          <w:i/>
          <w:sz w:val="24"/>
          <w:szCs w:val="24"/>
          <w:lang w:val="en-GB"/>
        </w:rPr>
        <w:t>RFID</w:t>
      </w:r>
      <w:r w:rsidRPr="00385ECB">
        <w:rPr>
          <w:rFonts w:ascii="Arial" w:hAnsi="Arial" w:cs="Arial"/>
          <w:i/>
          <w:sz w:val="24"/>
          <w:szCs w:val="24"/>
          <w:lang w:val="en-GB"/>
          <w:rPrChange w:id="5188" w:author="Admin" w:date="2016-11-01T20:09:00Z">
            <w:rPr>
              <w:lang w:val="en-GB"/>
            </w:rPr>
          </w:rPrChange>
        </w:rPr>
        <w:t xml:space="preserve"> systems work</w:t>
      </w:r>
      <w:r w:rsidRPr="00385ECB">
        <w:rPr>
          <w:rFonts w:ascii="Arial" w:hAnsi="Arial" w:cs="Arial"/>
          <w:sz w:val="24"/>
          <w:szCs w:val="24"/>
          <w:lang w:val="en-GB"/>
          <w:rPrChange w:id="5189" w:author="Admin" w:date="2016-10-18T16:05:00Z">
            <w:rPr>
              <w:lang w:val="en-GB"/>
            </w:rPr>
          </w:rPrChange>
        </w:rPr>
        <w:t xml:space="preserve">? </w:t>
      </w:r>
      <w:r w:rsidR="008B1626" w:rsidRPr="00385ECB">
        <w:rPr>
          <w:rFonts w:ascii="Arial" w:hAnsi="Arial" w:cs="Arial"/>
          <w:sz w:val="24"/>
          <w:szCs w:val="24"/>
          <w:lang w:val="en-GB"/>
          <w:rPrChange w:id="5190" w:author="Admin" w:date="2016-10-18T16:05:00Z">
            <w:rPr>
              <w:lang w:val="en-GB"/>
            </w:rPr>
          </w:rPrChange>
        </w:rPr>
        <w:fldChar w:fldCharType="begin"/>
      </w:r>
      <w:r w:rsidR="008B1626" w:rsidRPr="00385ECB">
        <w:rPr>
          <w:rFonts w:ascii="Arial" w:hAnsi="Arial" w:cs="Arial"/>
          <w:sz w:val="24"/>
          <w:szCs w:val="24"/>
          <w:lang w:val="en-GB"/>
          <w:rPrChange w:id="5191" w:author="Admin" w:date="2016-10-18T16:05:00Z">
            <w:rPr>
              <w:lang w:val="en-GB"/>
            </w:rPr>
          </w:rPrChange>
        </w:rPr>
        <w:instrText xml:space="preserve"> HYPERLINK "http://www.impinj.com/resources/about-rfid/how-do-rfid-systems-work/" \h </w:instrText>
      </w:r>
      <w:r w:rsidR="008B1626" w:rsidRPr="00385ECB">
        <w:rPr>
          <w:rFonts w:ascii="Arial" w:hAnsi="Arial" w:cs="Arial"/>
          <w:sz w:val="24"/>
          <w:szCs w:val="24"/>
          <w:lang w:val="en-GB"/>
          <w:rPrChange w:id="5192" w:author="Admin" w:date="2016-10-18T16:05:00Z">
            <w:rPr>
              <w:lang w:val="en-GB"/>
            </w:rPr>
          </w:rPrChange>
        </w:rPr>
        <w:fldChar w:fldCharType="separate"/>
      </w:r>
      <w:r w:rsidRPr="00385ECB">
        <w:rPr>
          <w:rFonts w:ascii="Arial" w:hAnsi="Arial" w:cs="Arial"/>
          <w:sz w:val="24"/>
          <w:szCs w:val="24"/>
          <w:lang w:val="en-GB"/>
          <w:rPrChange w:id="5193" w:author="Admin" w:date="2016-10-18T16:05:00Z">
            <w:rPr>
              <w:lang w:val="en-GB"/>
            </w:rPr>
          </w:rPrChange>
        </w:rPr>
        <w:t xml:space="preserve">http://www.impinj.com/resources/about-rfid/ </w:t>
      </w:r>
      <w:r w:rsidR="008B1626" w:rsidRPr="00385ECB">
        <w:rPr>
          <w:rFonts w:ascii="Arial" w:hAnsi="Arial" w:cs="Arial"/>
          <w:sz w:val="24"/>
          <w:szCs w:val="24"/>
          <w:lang w:val="en-GB"/>
          <w:rPrChange w:id="5194" w:author="Admin" w:date="2016-10-18T16:05:00Z">
            <w:rPr>
              <w:lang w:val="en-GB"/>
            </w:rPr>
          </w:rPrChange>
        </w:rPr>
        <w:fldChar w:fldCharType="end"/>
      </w:r>
      <w:r w:rsidR="008B1626" w:rsidRPr="00385ECB">
        <w:rPr>
          <w:rFonts w:ascii="Arial" w:hAnsi="Arial" w:cs="Arial"/>
          <w:sz w:val="24"/>
          <w:szCs w:val="24"/>
          <w:lang w:val="en-GB"/>
          <w:rPrChange w:id="5195" w:author="Admin" w:date="2016-10-18T16:05:00Z">
            <w:rPr>
              <w:lang w:val="en-GB"/>
            </w:rPr>
          </w:rPrChange>
        </w:rPr>
        <w:fldChar w:fldCharType="begin"/>
      </w:r>
      <w:r w:rsidR="008B1626" w:rsidRPr="00385ECB">
        <w:rPr>
          <w:rFonts w:ascii="Arial" w:hAnsi="Arial" w:cs="Arial"/>
          <w:sz w:val="24"/>
          <w:szCs w:val="24"/>
          <w:lang w:val="en-GB"/>
          <w:rPrChange w:id="5196" w:author="Admin" w:date="2016-10-18T16:05:00Z">
            <w:rPr>
              <w:lang w:val="en-GB"/>
            </w:rPr>
          </w:rPrChange>
        </w:rPr>
        <w:instrText xml:space="preserve"> HYPERLINK "http://www.impinj.com/resources/about-rfid/how-do-rfid-systems-work/" \h </w:instrText>
      </w:r>
      <w:r w:rsidR="008B1626" w:rsidRPr="00385ECB">
        <w:rPr>
          <w:rFonts w:ascii="Arial" w:hAnsi="Arial" w:cs="Arial"/>
          <w:sz w:val="24"/>
          <w:szCs w:val="24"/>
          <w:lang w:val="en-GB"/>
          <w:rPrChange w:id="5197" w:author="Admin" w:date="2016-10-18T16:05:00Z">
            <w:rPr>
              <w:lang w:val="en-GB"/>
            </w:rPr>
          </w:rPrChange>
        </w:rPr>
        <w:fldChar w:fldCharType="separate"/>
      </w:r>
      <w:r w:rsidRPr="00385ECB">
        <w:rPr>
          <w:rFonts w:ascii="Arial" w:hAnsi="Arial" w:cs="Arial"/>
          <w:sz w:val="24"/>
          <w:szCs w:val="24"/>
          <w:lang w:val="en-GB"/>
          <w:rPrChange w:id="5198" w:author="Admin" w:date="2016-10-18T16:05:00Z">
            <w:rPr>
              <w:lang w:val="en-GB"/>
            </w:rPr>
          </w:rPrChange>
        </w:rPr>
        <w:t>how-do-rfid-systems-work/.</w:t>
      </w:r>
      <w:r w:rsidR="008B1626" w:rsidRPr="00385ECB">
        <w:rPr>
          <w:rFonts w:ascii="Arial" w:hAnsi="Arial" w:cs="Arial"/>
          <w:sz w:val="24"/>
          <w:szCs w:val="24"/>
          <w:lang w:val="en-GB"/>
          <w:rPrChange w:id="5199" w:author="Admin" w:date="2016-10-18T16:05:00Z">
            <w:rPr>
              <w:lang w:val="en-GB"/>
            </w:rPr>
          </w:rPrChange>
        </w:rPr>
        <w:fldChar w:fldCharType="end"/>
      </w:r>
      <w:r w:rsidRPr="00385ECB">
        <w:rPr>
          <w:rFonts w:ascii="Arial" w:hAnsi="Arial" w:cs="Arial"/>
          <w:sz w:val="24"/>
          <w:szCs w:val="24"/>
          <w:lang w:val="en-GB"/>
          <w:rPrChange w:id="5200" w:author="Admin" w:date="2016-10-18T16:05:00Z">
            <w:rPr>
              <w:lang w:val="en-GB"/>
            </w:rPr>
          </w:rPrChange>
        </w:rPr>
        <w:t xml:space="preserve"> [Accessed: Sept. 2016].</w:t>
      </w:r>
    </w:p>
    <w:p w14:paraId="2E2260C5" w14:textId="77777777" w:rsidR="00C261B9" w:rsidRPr="00385ECB" w:rsidRDefault="007D0309" w:rsidP="00F703CE">
      <w:pPr>
        <w:numPr>
          <w:ilvl w:val="0"/>
          <w:numId w:val="2"/>
        </w:numPr>
        <w:spacing w:after="300" w:line="360" w:lineRule="auto"/>
        <w:ind w:left="0" w:firstLine="0"/>
        <w:rPr>
          <w:rFonts w:ascii="Arial" w:hAnsi="Arial" w:cs="Arial"/>
          <w:sz w:val="24"/>
          <w:szCs w:val="24"/>
          <w:lang w:val="en-GB"/>
          <w:rPrChange w:id="5201" w:author="Admin" w:date="2016-10-18T16:05:00Z">
            <w:rPr>
              <w:lang w:val="en-GB"/>
            </w:rPr>
          </w:rPrChange>
        </w:rPr>
        <w:pPrChange w:id="5202" w:author="Admin" w:date="2016-10-18T16:30:00Z">
          <w:pPr>
            <w:numPr>
              <w:numId w:val="2"/>
            </w:numPr>
            <w:ind w:left="448" w:hanging="448"/>
          </w:pPr>
        </w:pPrChange>
      </w:pPr>
      <w:r w:rsidRPr="00385ECB">
        <w:rPr>
          <w:rFonts w:ascii="Arial" w:hAnsi="Arial" w:cs="Arial"/>
          <w:sz w:val="24"/>
          <w:szCs w:val="24"/>
          <w:lang w:val="en-GB"/>
          <w:rPrChange w:id="5203" w:author="Admin" w:date="2016-10-18T16:05:00Z">
            <w:rPr>
              <w:lang w:val="en-GB"/>
            </w:rPr>
          </w:rPrChange>
        </w:rPr>
        <w:t>J. Pead. (Sept. 2016). Principal Technical Officer [Online]</w:t>
      </w:r>
      <w:ins w:id="5204" w:author="Admin" w:date="2016-11-01T20:09:00Z">
        <w:r w:rsidR="00D01E9D" w:rsidRPr="00385ECB">
          <w:rPr>
            <w:rFonts w:ascii="Arial" w:hAnsi="Arial" w:cs="Arial"/>
            <w:sz w:val="24"/>
            <w:szCs w:val="24"/>
            <w:lang w:val="en-GB"/>
          </w:rPr>
          <w:t xml:space="preserve"> </w:t>
        </w:r>
      </w:ins>
      <w:del w:id="5205" w:author="Admin" w:date="2016-11-01T20:09:00Z">
        <w:r w:rsidRPr="00385ECB" w:rsidDel="00D01E9D">
          <w:rPr>
            <w:rFonts w:ascii="Arial" w:hAnsi="Arial" w:cs="Arial"/>
            <w:sz w:val="24"/>
            <w:szCs w:val="24"/>
            <w:lang w:val="en-GB"/>
            <w:rPrChange w:id="5206" w:author="Admin" w:date="2016-10-18T16:05:00Z">
              <w:rPr>
                <w:lang w:val="en-GB"/>
              </w:rPr>
            </w:rPrChange>
          </w:rPr>
          <w:delText>.</w:delText>
        </w:r>
      </w:del>
      <w:r w:rsidRPr="00385ECB">
        <w:rPr>
          <w:rFonts w:ascii="Arial" w:hAnsi="Arial" w:cs="Arial"/>
          <w:sz w:val="24"/>
          <w:szCs w:val="24"/>
          <w:lang w:val="en-GB"/>
          <w:rPrChange w:id="5207" w:author="Admin" w:date="2016-10-18T16:05:00Z">
            <w:rPr>
              <w:lang w:val="en-GB"/>
            </w:rPr>
          </w:rPrChange>
        </w:rPr>
        <w:t>Available e-mail: justin.pead@uct.ac.za, Message: RFID Documentation.</w:t>
      </w:r>
    </w:p>
    <w:p w14:paraId="77E73849" w14:textId="1F1720CC" w:rsidR="00C261B9" w:rsidRPr="00385ECB" w:rsidRDefault="007D0309" w:rsidP="00F703CE">
      <w:pPr>
        <w:numPr>
          <w:ilvl w:val="0"/>
          <w:numId w:val="2"/>
        </w:numPr>
        <w:spacing w:after="300" w:line="360" w:lineRule="auto"/>
        <w:ind w:left="0" w:firstLine="0"/>
        <w:rPr>
          <w:rFonts w:ascii="Arial" w:hAnsi="Arial" w:cs="Arial"/>
          <w:sz w:val="24"/>
          <w:szCs w:val="24"/>
          <w:lang w:val="en-GB"/>
          <w:rPrChange w:id="5208" w:author="Admin" w:date="2016-10-18T16:05:00Z">
            <w:rPr>
              <w:lang w:val="en-GB"/>
            </w:rPr>
          </w:rPrChange>
        </w:rPr>
        <w:pPrChange w:id="5209" w:author="Admin" w:date="2016-10-18T16:30:00Z">
          <w:pPr>
            <w:numPr>
              <w:numId w:val="2"/>
            </w:numPr>
            <w:ind w:left="448" w:hanging="448"/>
          </w:pPr>
        </w:pPrChange>
      </w:pPr>
      <w:r w:rsidRPr="00385ECB">
        <w:rPr>
          <w:rFonts w:ascii="Arial" w:hAnsi="Arial" w:cs="Arial"/>
          <w:sz w:val="24"/>
          <w:szCs w:val="24"/>
          <w:lang w:val="en-GB"/>
          <w:rPrChange w:id="5210" w:author="Admin" w:date="2016-10-18T16:05:00Z">
            <w:rPr>
              <w:lang w:val="en-GB"/>
            </w:rPr>
          </w:rPrChange>
        </w:rPr>
        <w:t xml:space="preserve">Seedwiki. (2016) </w:t>
      </w:r>
      <w:r w:rsidRPr="00385ECB">
        <w:rPr>
          <w:rFonts w:ascii="Arial" w:hAnsi="Arial" w:cs="Arial"/>
          <w:i/>
          <w:sz w:val="24"/>
          <w:szCs w:val="24"/>
          <w:lang w:val="en-GB"/>
          <w:rPrChange w:id="5211" w:author="Admin" w:date="2016-11-01T20:10:00Z">
            <w:rPr>
              <w:lang w:val="en-GB"/>
            </w:rPr>
          </w:rPrChange>
        </w:rPr>
        <w:t xml:space="preserve">125khz </w:t>
      </w:r>
      <w:r w:rsidR="005404DD" w:rsidRPr="005404DD">
        <w:rPr>
          <w:rFonts w:ascii="Arial" w:hAnsi="Arial" w:cs="Arial"/>
          <w:i/>
          <w:sz w:val="24"/>
          <w:szCs w:val="24"/>
          <w:lang w:val="en-GB"/>
        </w:rPr>
        <w:t>RFID</w:t>
      </w:r>
      <w:r w:rsidRPr="00385ECB">
        <w:rPr>
          <w:rFonts w:ascii="Arial" w:hAnsi="Arial" w:cs="Arial"/>
          <w:i/>
          <w:sz w:val="24"/>
          <w:szCs w:val="24"/>
          <w:lang w:val="en-GB"/>
          <w:rPrChange w:id="5212" w:author="Admin" w:date="2016-11-01T20:10:00Z">
            <w:rPr>
              <w:lang w:val="en-GB"/>
            </w:rPr>
          </w:rPrChange>
        </w:rPr>
        <w:t xml:space="preserve"> module - </w:t>
      </w:r>
      <w:r w:rsidR="005404DD" w:rsidRPr="005404DD">
        <w:rPr>
          <w:rFonts w:ascii="Arial" w:hAnsi="Arial" w:cs="Arial"/>
          <w:i/>
          <w:sz w:val="24"/>
          <w:szCs w:val="24"/>
          <w:lang w:val="en-GB"/>
        </w:rPr>
        <w:t>UART.</w:t>
      </w:r>
      <w:ins w:id="5213" w:author="Admin" w:date="2016-11-01T20:10:00Z">
        <w:r w:rsidR="005404DD" w:rsidRPr="005404DD">
          <w:rPr>
            <w:rFonts w:ascii="Arial" w:hAnsi="Arial" w:cs="Arial"/>
            <w:i/>
            <w:sz w:val="24"/>
            <w:szCs w:val="24"/>
            <w:lang w:val="en-GB"/>
          </w:rPr>
          <w:t xml:space="preserve"> </w:t>
        </w:r>
        <w:r w:rsidR="00D01E9D" w:rsidRPr="00385ECB">
          <w:rPr>
            <w:rFonts w:ascii="Arial" w:hAnsi="Arial" w:cs="Arial"/>
            <w:sz w:val="24"/>
            <w:szCs w:val="24"/>
            <w:lang w:val="en-GB"/>
          </w:rPr>
          <w:t>[Online]</w:t>
        </w:r>
      </w:ins>
      <w:r w:rsidRPr="00385ECB">
        <w:rPr>
          <w:rFonts w:ascii="Arial" w:hAnsi="Arial" w:cs="Arial"/>
          <w:sz w:val="24"/>
          <w:szCs w:val="24"/>
          <w:lang w:val="en-GB"/>
          <w:rPrChange w:id="5214" w:author="Admin" w:date="2016-10-18T16:05:00Z">
            <w:rPr>
              <w:lang w:val="en-GB"/>
            </w:rPr>
          </w:rPrChange>
        </w:rPr>
        <w:t xml:space="preserve"> </w:t>
      </w:r>
      <w:r w:rsidR="008B1626" w:rsidRPr="00385ECB">
        <w:rPr>
          <w:rFonts w:ascii="Arial" w:hAnsi="Arial" w:cs="Arial"/>
          <w:sz w:val="24"/>
          <w:szCs w:val="24"/>
          <w:lang w:val="en-GB"/>
          <w:rPrChange w:id="5215" w:author="Admin" w:date="2016-10-18T16:05:00Z">
            <w:rPr>
              <w:lang w:val="en-GB"/>
            </w:rPr>
          </w:rPrChange>
        </w:rPr>
        <w:fldChar w:fldCharType="begin"/>
      </w:r>
      <w:r w:rsidR="008B1626" w:rsidRPr="00385ECB">
        <w:rPr>
          <w:rFonts w:ascii="Arial" w:hAnsi="Arial" w:cs="Arial"/>
          <w:sz w:val="24"/>
          <w:szCs w:val="24"/>
          <w:lang w:val="en-GB"/>
          <w:rPrChange w:id="5216" w:author="Admin" w:date="2016-10-18T16:05:00Z">
            <w:rPr>
              <w:lang w:val="en-GB"/>
            </w:rPr>
          </w:rPrChange>
        </w:rPr>
        <w:instrText xml:space="preserve"> HYPERLINK "http://wiki.seeedstudio.com/wiki/125Khz_RFID_module_-_UART" \h </w:instrText>
      </w:r>
      <w:r w:rsidR="008B1626" w:rsidRPr="00385ECB">
        <w:rPr>
          <w:rFonts w:ascii="Arial" w:hAnsi="Arial" w:cs="Arial"/>
          <w:sz w:val="24"/>
          <w:szCs w:val="24"/>
          <w:lang w:val="en-GB"/>
          <w:rPrChange w:id="5217" w:author="Admin" w:date="2016-10-18T16:05:00Z">
            <w:rPr>
              <w:lang w:val="en-GB"/>
            </w:rPr>
          </w:rPrChange>
        </w:rPr>
        <w:fldChar w:fldCharType="separate"/>
      </w:r>
      <w:r w:rsidRPr="00385ECB">
        <w:rPr>
          <w:rFonts w:ascii="Arial" w:hAnsi="Arial" w:cs="Arial"/>
          <w:sz w:val="24"/>
          <w:szCs w:val="24"/>
          <w:lang w:val="en-GB"/>
          <w:rPrChange w:id="5218" w:author="Admin" w:date="2016-10-18T16:05:00Z">
            <w:rPr>
              <w:lang w:val="en-GB"/>
            </w:rPr>
          </w:rPrChange>
        </w:rPr>
        <w:t>http://wiki.seeedstudio.com/wiki/125Khz</w:t>
      </w:r>
      <w:r w:rsidR="008B1626" w:rsidRPr="00385ECB">
        <w:rPr>
          <w:rFonts w:ascii="Arial" w:hAnsi="Arial" w:cs="Arial"/>
          <w:sz w:val="24"/>
          <w:szCs w:val="24"/>
          <w:lang w:val="en-GB"/>
          <w:rPrChange w:id="5219" w:author="Admin" w:date="2016-10-18T16:05:00Z">
            <w:rPr>
              <w:lang w:val="en-GB"/>
            </w:rPr>
          </w:rPrChange>
        </w:rPr>
        <w:fldChar w:fldCharType="end"/>
      </w:r>
      <w:r w:rsidRPr="00385ECB">
        <w:rPr>
          <w:rFonts w:ascii="Arial" w:hAnsi="Arial" w:cs="Arial"/>
          <w:sz w:val="24"/>
          <w:szCs w:val="24"/>
          <w:lang w:val="en-GB"/>
          <w:rPrChange w:id="5220" w:author="Admin" w:date="2016-10-18T16:05:00Z">
            <w:rPr>
              <w:lang w:val="en-GB"/>
            </w:rPr>
          </w:rPrChange>
        </w:rPr>
        <w:t xml:space="preserve"> </w:t>
      </w:r>
      <w:r w:rsidR="008B1626" w:rsidRPr="00385ECB">
        <w:rPr>
          <w:rFonts w:ascii="Arial" w:hAnsi="Arial" w:cs="Arial"/>
          <w:sz w:val="24"/>
          <w:szCs w:val="24"/>
          <w:lang w:val="en-GB"/>
          <w:rPrChange w:id="5221" w:author="Admin" w:date="2016-10-18T16:05:00Z">
            <w:rPr>
              <w:lang w:val="en-GB"/>
            </w:rPr>
          </w:rPrChange>
        </w:rPr>
        <w:fldChar w:fldCharType="begin"/>
      </w:r>
      <w:r w:rsidR="008B1626" w:rsidRPr="00385ECB">
        <w:rPr>
          <w:rFonts w:ascii="Arial" w:hAnsi="Arial" w:cs="Arial"/>
          <w:sz w:val="24"/>
          <w:szCs w:val="24"/>
          <w:lang w:val="en-GB"/>
          <w:rPrChange w:id="5222" w:author="Admin" w:date="2016-10-18T16:05:00Z">
            <w:rPr>
              <w:lang w:val="en-GB"/>
            </w:rPr>
          </w:rPrChange>
        </w:rPr>
        <w:instrText xml:space="preserve"> HYPERLINK "http://wiki.seeedstudio.com/wiki/125Khz_RFID_module_-_UART" \h </w:instrText>
      </w:r>
      <w:r w:rsidR="008B1626" w:rsidRPr="00385ECB">
        <w:rPr>
          <w:rFonts w:ascii="Arial" w:hAnsi="Arial" w:cs="Arial"/>
          <w:sz w:val="24"/>
          <w:szCs w:val="24"/>
          <w:lang w:val="en-GB"/>
          <w:rPrChange w:id="5223" w:author="Admin" w:date="2016-10-18T16:05:00Z">
            <w:rPr>
              <w:lang w:val="en-GB"/>
            </w:rPr>
          </w:rPrChange>
        </w:rPr>
        <w:fldChar w:fldCharType="separate"/>
      </w:r>
      <w:r w:rsidRPr="00385ECB">
        <w:rPr>
          <w:rFonts w:ascii="Arial" w:hAnsi="Arial" w:cs="Arial"/>
          <w:sz w:val="24"/>
          <w:szCs w:val="24"/>
          <w:lang w:val="en-GB"/>
          <w:rPrChange w:id="5224" w:author="Admin" w:date="2016-10-18T16:05:00Z">
            <w:rPr>
              <w:lang w:val="en-GB"/>
            </w:rPr>
          </w:rPrChange>
        </w:rPr>
        <w:t xml:space="preserve">RFID </w:t>
      </w:r>
      <w:r w:rsidR="008B1626" w:rsidRPr="00385ECB">
        <w:rPr>
          <w:rFonts w:ascii="Arial" w:hAnsi="Arial" w:cs="Arial"/>
          <w:sz w:val="24"/>
          <w:szCs w:val="24"/>
          <w:lang w:val="en-GB"/>
          <w:rPrChange w:id="5225" w:author="Admin" w:date="2016-10-18T16:05:00Z">
            <w:rPr>
              <w:lang w:val="en-GB"/>
            </w:rPr>
          </w:rPrChange>
        </w:rPr>
        <w:fldChar w:fldCharType="end"/>
      </w:r>
      <w:r w:rsidR="009F5C60" w:rsidRPr="00385ECB">
        <w:rPr>
          <w:rFonts w:ascii="Arial" w:hAnsi="Arial" w:cs="Arial"/>
          <w:noProof/>
          <w:sz w:val="24"/>
          <w:szCs w:val="24"/>
          <w:rPrChange w:id="5226" w:author="Admin" w:date="2016-10-18T16:05:00Z">
            <w:rPr>
              <w:rFonts w:ascii="Arial" w:hAnsi="Arial" w:cs="Arial"/>
              <w:noProof/>
              <w:sz w:val="24"/>
              <w:szCs w:val="24"/>
            </w:rPr>
          </w:rPrChange>
        </w:rPr>
        <mc:AlternateContent>
          <mc:Choice Requires="wpg">
            <w:drawing>
              <wp:inline distT="0" distB="0" distL="0" distR="0" wp14:anchorId="0036EBB4" wp14:editId="1BDD97D9">
                <wp:extent cx="41275" cy="5080"/>
                <wp:effectExtent l="0" t="0" r="15875" b="13970"/>
                <wp:docPr id="31541" name="Group 31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75" cy="5080"/>
                          <a:chOff x="0" y="0"/>
                          <a:chExt cx="41567" cy="5055"/>
                        </a:xfrm>
                      </wpg:grpSpPr>
                      <wps:wsp>
                        <wps:cNvPr id="2839" name="Shape 2839"/>
                        <wps:cNvSpPr/>
                        <wps:spPr>
                          <a:xfrm>
                            <a:off x="0" y="0"/>
                            <a:ext cx="41567" cy="0"/>
                          </a:xfrm>
                          <a:custGeom>
                            <a:avLst/>
                            <a:gdLst/>
                            <a:ahLst/>
                            <a:cxnLst/>
                            <a:rect l="0" t="0" r="0" b="0"/>
                            <a:pathLst>
                              <a:path w="41567">
                                <a:moveTo>
                                  <a:pt x="0" y="0"/>
                                </a:moveTo>
                                <a:lnTo>
                                  <a:pt x="41567" y="0"/>
                                </a:lnTo>
                              </a:path>
                            </a:pathLst>
                          </a:custGeom>
                          <a:noFill/>
                          <a:ln w="5055" cap="flat" cmpd="sng" algn="ctr">
                            <a:solidFill>
                              <a:srgbClr val="000000"/>
                            </a:solidFill>
                            <a:prstDash val="solid"/>
                            <a:miter lim="127000"/>
                          </a:ln>
                          <a:effectLst/>
                        </wps:spPr>
                        <wps:bodyPr/>
                      </wps:wsp>
                    </wpg:wgp>
                  </a:graphicData>
                </a:graphic>
              </wp:inline>
            </w:drawing>
          </mc:Choice>
          <mc:Fallback>
            <w:pict>
              <v:group w14:anchorId="1D08D77C" id="Group 31541" o:spid="_x0000_s1026" style="width:3.25pt;height:.4pt;mso-position-horizontal-relative:char;mso-position-vertical-relative:line" coordsize="41567,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">
                <v:shape id="Shape 2839" o:spid="_x0000_s1027" style="position:absolute;width:41567;height:0;visibility:visible;mso-wrap-style:square;v-text-anchor:top" coordsize="415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yzQ8YA&#10;AADdAAAADwAAAGRycy9kb3ducmV2LnhtbESPQWvCQBSE74X+h+UVeqsbLYimrhJESw4ebOwPeGaf&#10;STD7Nu5uNP33riD0OMzMN8xiNZhWXMn5xrKC8SgBQVxa3XCl4Pew/ZiB8AFZY2uZFPyRh9Xy9WWB&#10;qbY3/qFrESoRIexTVFCH0KVS+rImg35kO+LonawzGKJ0ldQObxFuWjlJkqk02HBcqLGjdU3lueiN&#10;gmO/H8a2uOw2h1yvXZ9n35tjptT725B9gQg0hP/ws51rBZPZ5xwe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yzQ8YAAADdAAAADwAAAAAAAAAAAAAAAACYAgAAZHJz&#10;L2Rvd25yZXYueG1sUEsFBgAAAAAEAAQA9QAAAIsDAAAAAA==&#10;" path="m,l41567,e" filled="f" strokeweight=".14042mm">
                  <v:stroke miterlimit="83231f" joinstyle="miter"/>
                  <v:path arrowok="t" textboxrect="0,0,41567,0"/>
                </v:shape>
                <w10:anchorlock/>
              </v:group>
            </w:pict>
          </mc:Fallback>
        </mc:AlternateContent>
      </w:r>
      <w:r w:rsidR="008B1626" w:rsidRPr="00385ECB">
        <w:rPr>
          <w:rFonts w:ascii="Arial" w:hAnsi="Arial" w:cs="Arial"/>
          <w:sz w:val="24"/>
          <w:szCs w:val="24"/>
          <w:lang w:val="en-GB"/>
          <w:rPrChange w:id="5227" w:author="Admin" w:date="2016-10-18T16:05:00Z">
            <w:rPr>
              <w:lang w:val="en-GB"/>
            </w:rPr>
          </w:rPrChange>
        </w:rPr>
        <w:fldChar w:fldCharType="begin"/>
      </w:r>
      <w:r w:rsidR="008B1626" w:rsidRPr="00385ECB">
        <w:rPr>
          <w:rFonts w:ascii="Arial" w:hAnsi="Arial" w:cs="Arial"/>
          <w:sz w:val="24"/>
          <w:szCs w:val="24"/>
          <w:lang w:val="en-GB"/>
          <w:rPrChange w:id="5228" w:author="Admin" w:date="2016-10-18T16:05:00Z">
            <w:rPr>
              <w:lang w:val="en-GB"/>
            </w:rPr>
          </w:rPrChange>
        </w:rPr>
        <w:instrText xml:space="preserve"> HYPERLINK "http://wiki.seeedstudio.com/wiki/125Khz_RFID_module_-_UART" \h </w:instrText>
      </w:r>
      <w:r w:rsidR="008B1626" w:rsidRPr="00385ECB">
        <w:rPr>
          <w:rFonts w:ascii="Arial" w:hAnsi="Arial" w:cs="Arial"/>
          <w:sz w:val="24"/>
          <w:szCs w:val="24"/>
          <w:lang w:val="en-GB"/>
          <w:rPrChange w:id="5229" w:author="Admin" w:date="2016-10-18T16:05:00Z">
            <w:rPr>
              <w:lang w:val="en-GB"/>
            </w:rPr>
          </w:rPrChange>
        </w:rPr>
        <w:fldChar w:fldCharType="separate"/>
      </w:r>
      <w:r w:rsidRPr="00385ECB">
        <w:rPr>
          <w:rFonts w:ascii="Arial" w:hAnsi="Arial" w:cs="Arial"/>
          <w:sz w:val="24"/>
          <w:szCs w:val="24"/>
          <w:lang w:val="en-GB"/>
          <w:rPrChange w:id="5230" w:author="Admin" w:date="2016-10-18T16:05:00Z">
            <w:rPr>
              <w:lang w:val="en-GB"/>
            </w:rPr>
          </w:rPrChange>
        </w:rPr>
        <w:t>module</w:t>
      </w:r>
      <w:r w:rsidR="008B1626" w:rsidRPr="00385ECB">
        <w:rPr>
          <w:rFonts w:ascii="Arial" w:hAnsi="Arial" w:cs="Arial"/>
          <w:sz w:val="24"/>
          <w:szCs w:val="24"/>
          <w:lang w:val="en-GB"/>
          <w:rPrChange w:id="5231" w:author="Admin" w:date="2016-10-18T16:05:00Z">
            <w:rPr>
              <w:lang w:val="en-GB"/>
            </w:rPr>
          </w:rPrChange>
        </w:rPr>
        <w:fldChar w:fldCharType="end"/>
      </w:r>
      <w:r w:rsidRPr="00385ECB">
        <w:rPr>
          <w:rFonts w:ascii="Arial" w:hAnsi="Arial" w:cs="Arial"/>
          <w:sz w:val="24"/>
          <w:szCs w:val="24"/>
          <w:lang w:val="en-GB"/>
          <w:rPrChange w:id="5232" w:author="Admin" w:date="2016-10-18T16:05:00Z">
            <w:rPr>
              <w:lang w:val="en-GB"/>
            </w:rPr>
          </w:rPrChange>
        </w:rPr>
        <w:t xml:space="preserve"> </w:t>
      </w:r>
      <w:r w:rsidR="008B1626" w:rsidRPr="00385ECB">
        <w:rPr>
          <w:rFonts w:ascii="Arial" w:hAnsi="Arial" w:cs="Arial"/>
          <w:sz w:val="24"/>
          <w:szCs w:val="24"/>
          <w:lang w:val="en-GB"/>
          <w:rPrChange w:id="5233" w:author="Admin" w:date="2016-10-18T16:05:00Z">
            <w:rPr>
              <w:lang w:val="en-GB"/>
            </w:rPr>
          </w:rPrChange>
        </w:rPr>
        <w:fldChar w:fldCharType="begin"/>
      </w:r>
      <w:r w:rsidR="008B1626" w:rsidRPr="00385ECB">
        <w:rPr>
          <w:rFonts w:ascii="Arial" w:hAnsi="Arial" w:cs="Arial"/>
          <w:sz w:val="24"/>
          <w:szCs w:val="24"/>
          <w:lang w:val="en-GB"/>
          <w:rPrChange w:id="5234" w:author="Admin" w:date="2016-10-18T16:05:00Z">
            <w:rPr>
              <w:lang w:val="en-GB"/>
            </w:rPr>
          </w:rPrChange>
        </w:rPr>
        <w:instrText xml:space="preserve"> HYPERLINK "http://wiki.seeedstudio.com/wiki/125Khz_RFID_module_-_UART" \h </w:instrText>
      </w:r>
      <w:r w:rsidR="008B1626" w:rsidRPr="00385ECB">
        <w:rPr>
          <w:rFonts w:ascii="Arial" w:hAnsi="Arial" w:cs="Arial"/>
          <w:sz w:val="24"/>
          <w:szCs w:val="24"/>
          <w:lang w:val="en-GB"/>
          <w:rPrChange w:id="5235" w:author="Admin" w:date="2016-10-18T16:05:00Z">
            <w:rPr>
              <w:lang w:val="en-GB"/>
            </w:rPr>
          </w:rPrChange>
        </w:rPr>
        <w:fldChar w:fldCharType="separate"/>
      </w:r>
      <w:r w:rsidRPr="00385ECB">
        <w:rPr>
          <w:rFonts w:ascii="Arial" w:hAnsi="Arial" w:cs="Arial"/>
          <w:sz w:val="24"/>
          <w:szCs w:val="24"/>
          <w:lang w:val="en-GB"/>
          <w:rPrChange w:id="5236" w:author="Admin" w:date="2016-10-18T16:05:00Z">
            <w:rPr>
              <w:lang w:val="en-GB"/>
            </w:rPr>
          </w:rPrChange>
        </w:rPr>
        <w:t>-</w:t>
      </w:r>
      <w:r w:rsidR="008B1626" w:rsidRPr="00385ECB">
        <w:rPr>
          <w:rFonts w:ascii="Arial" w:hAnsi="Arial" w:cs="Arial"/>
          <w:sz w:val="24"/>
          <w:szCs w:val="24"/>
          <w:lang w:val="en-GB"/>
          <w:rPrChange w:id="5237" w:author="Admin" w:date="2016-10-18T16:05:00Z">
            <w:rPr>
              <w:lang w:val="en-GB"/>
            </w:rPr>
          </w:rPrChange>
        </w:rPr>
        <w:fldChar w:fldCharType="end"/>
      </w:r>
      <w:r w:rsidRPr="00385ECB">
        <w:rPr>
          <w:rFonts w:ascii="Arial" w:hAnsi="Arial" w:cs="Arial"/>
          <w:sz w:val="24"/>
          <w:szCs w:val="24"/>
          <w:lang w:val="en-GB"/>
          <w:rPrChange w:id="5238" w:author="Admin" w:date="2016-10-18T16:05:00Z">
            <w:rPr>
              <w:lang w:val="en-GB"/>
            </w:rPr>
          </w:rPrChange>
        </w:rPr>
        <w:t xml:space="preserve"> </w:t>
      </w:r>
      <w:r w:rsidR="008B1626" w:rsidRPr="00385ECB">
        <w:rPr>
          <w:rFonts w:ascii="Arial" w:hAnsi="Arial" w:cs="Arial"/>
          <w:sz w:val="24"/>
          <w:szCs w:val="24"/>
          <w:lang w:val="en-GB"/>
          <w:rPrChange w:id="5239" w:author="Admin" w:date="2016-10-18T16:05:00Z">
            <w:rPr>
              <w:lang w:val="en-GB"/>
            </w:rPr>
          </w:rPrChange>
        </w:rPr>
        <w:fldChar w:fldCharType="begin"/>
      </w:r>
      <w:r w:rsidR="008B1626" w:rsidRPr="00385ECB">
        <w:rPr>
          <w:rFonts w:ascii="Arial" w:hAnsi="Arial" w:cs="Arial"/>
          <w:sz w:val="24"/>
          <w:szCs w:val="24"/>
          <w:lang w:val="en-GB"/>
          <w:rPrChange w:id="5240" w:author="Admin" w:date="2016-10-18T16:05:00Z">
            <w:rPr>
              <w:lang w:val="en-GB"/>
            </w:rPr>
          </w:rPrChange>
        </w:rPr>
        <w:instrText xml:space="preserve"> HYPERLINK "http://wiki.seeedstudio.com/wiki/125Khz_RFID_module_-_UART" \h </w:instrText>
      </w:r>
      <w:r w:rsidR="008B1626" w:rsidRPr="00385ECB">
        <w:rPr>
          <w:rFonts w:ascii="Arial" w:hAnsi="Arial" w:cs="Arial"/>
          <w:sz w:val="24"/>
          <w:szCs w:val="24"/>
          <w:lang w:val="en-GB"/>
          <w:rPrChange w:id="5241" w:author="Admin" w:date="2016-10-18T16:05:00Z">
            <w:rPr>
              <w:lang w:val="en-GB"/>
            </w:rPr>
          </w:rPrChange>
        </w:rPr>
        <w:fldChar w:fldCharType="separate"/>
      </w:r>
      <w:r w:rsidRPr="00385ECB">
        <w:rPr>
          <w:rFonts w:ascii="Arial" w:hAnsi="Arial" w:cs="Arial"/>
          <w:sz w:val="24"/>
          <w:szCs w:val="24"/>
          <w:lang w:val="en-GB"/>
          <w:rPrChange w:id="5242" w:author="Admin" w:date="2016-10-18T16:05:00Z">
            <w:rPr>
              <w:lang w:val="en-GB"/>
            </w:rPr>
          </w:rPrChange>
        </w:rPr>
        <w:t>UART</w:t>
      </w:r>
      <w:del w:id="5243" w:author="Admin" w:date="2016-11-01T20:10:00Z">
        <w:r w:rsidRPr="00385ECB" w:rsidDel="00D01E9D">
          <w:rPr>
            <w:rFonts w:ascii="Arial" w:hAnsi="Arial" w:cs="Arial"/>
            <w:sz w:val="24"/>
            <w:szCs w:val="24"/>
            <w:lang w:val="en-GB"/>
            <w:rPrChange w:id="5244" w:author="Admin" w:date="2016-10-18T16:05:00Z">
              <w:rPr>
                <w:lang w:val="en-GB"/>
              </w:rPr>
            </w:rPrChange>
          </w:rPr>
          <w:delText>.</w:delText>
        </w:r>
      </w:del>
      <w:r w:rsidR="008B1626" w:rsidRPr="00385ECB">
        <w:rPr>
          <w:rFonts w:ascii="Arial" w:hAnsi="Arial" w:cs="Arial"/>
          <w:sz w:val="24"/>
          <w:szCs w:val="24"/>
          <w:lang w:val="en-GB"/>
          <w:rPrChange w:id="5245" w:author="Admin" w:date="2016-10-18T16:05:00Z">
            <w:rPr>
              <w:lang w:val="en-GB"/>
            </w:rPr>
          </w:rPrChange>
        </w:rPr>
        <w:fldChar w:fldCharType="end"/>
      </w:r>
      <w:r w:rsidRPr="00385ECB">
        <w:rPr>
          <w:rFonts w:ascii="Arial" w:hAnsi="Arial" w:cs="Arial"/>
          <w:sz w:val="24"/>
          <w:szCs w:val="24"/>
          <w:lang w:val="en-GB"/>
          <w:rPrChange w:id="5246" w:author="Admin" w:date="2016-10-18T16:05:00Z">
            <w:rPr>
              <w:lang w:val="en-GB"/>
            </w:rPr>
          </w:rPrChange>
        </w:rPr>
        <w:t xml:space="preserve"> [Accessed: Sept. 2016].</w:t>
      </w:r>
    </w:p>
    <w:p w14:paraId="7C6736BC" w14:textId="77777777" w:rsidR="00C261B9" w:rsidRPr="00385ECB" w:rsidRDefault="007D0309" w:rsidP="00F703CE">
      <w:pPr>
        <w:numPr>
          <w:ilvl w:val="0"/>
          <w:numId w:val="2"/>
        </w:numPr>
        <w:spacing w:after="300" w:line="360" w:lineRule="auto"/>
        <w:ind w:left="0" w:firstLine="0"/>
        <w:rPr>
          <w:rFonts w:ascii="Arial" w:hAnsi="Arial" w:cs="Arial"/>
          <w:sz w:val="24"/>
          <w:szCs w:val="24"/>
          <w:lang w:val="en-GB"/>
          <w:rPrChange w:id="5247" w:author="Admin" w:date="2016-10-18T16:05:00Z">
            <w:rPr>
              <w:lang w:val="en-GB"/>
            </w:rPr>
          </w:rPrChange>
        </w:rPr>
        <w:pPrChange w:id="5248" w:author="Admin" w:date="2016-10-18T16:30:00Z">
          <w:pPr>
            <w:numPr>
              <w:numId w:val="2"/>
            </w:numPr>
            <w:ind w:left="448" w:hanging="448"/>
          </w:pPr>
        </w:pPrChange>
      </w:pPr>
      <w:r w:rsidRPr="00385ECB">
        <w:rPr>
          <w:rFonts w:ascii="Arial" w:hAnsi="Arial" w:cs="Arial"/>
          <w:sz w:val="24"/>
          <w:szCs w:val="24"/>
          <w:lang w:val="en-GB"/>
          <w:rPrChange w:id="5249" w:author="Admin" w:date="2016-10-18T16:05:00Z">
            <w:rPr>
              <w:lang w:val="en-GB"/>
            </w:rPr>
          </w:rPrChange>
        </w:rPr>
        <w:t xml:space="preserve">Microchip. (2011) Mcp2200 datasheet. </w:t>
      </w:r>
      <w:del w:id="5250" w:author="Admin" w:date="2016-11-01T20:27:00Z">
        <w:r w:rsidRPr="00385ECB" w:rsidDel="0024112D">
          <w:rPr>
            <w:rFonts w:ascii="Arial" w:hAnsi="Arial" w:cs="Arial"/>
            <w:sz w:val="24"/>
            <w:szCs w:val="24"/>
            <w:lang w:val="en-GB"/>
            <w:rPrChange w:id="5251" w:author="Admin" w:date="2016-10-18T16:05:00Z">
              <w:rPr>
                <w:lang w:val="en-GB"/>
              </w:rPr>
            </w:rPrChange>
          </w:rPr>
          <w:delText>[Accessed:</w:delText>
        </w:r>
        <w:r w:rsidRPr="00385ECB" w:rsidDel="0024112D">
          <w:rPr>
            <w:rFonts w:ascii="Arial" w:hAnsi="Arial" w:cs="Arial"/>
            <w:sz w:val="24"/>
            <w:szCs w:val="24"/>
            <w:lang w:val="en-GB"/>
            <w:rPrChange w:id="5252" w:author="Admin" w:date="2016-10-18T16:05:00Z">
              <w:rPr>
                <w:lang w:val="en-GB"/>
              </w:rPr>
            </w:rPrChange>
          </w:rPr>
          <w:tab/>
          <w:delText xml:space="preserve">Sept. 2016]. </w:delText>
        </w:r>
      </w:del>
      <w:r w:rsidRPr="00385ECB">
        <w:rPr>
          <w:rFonts w:ascii="Arial" w:hAnsi="Arial" w:cs="Arial"/>
          <w:sz w:val="24"/>
          <w:szCs w:val="24"/>
          <w:lang w:val="en-GB"/>
          <w:rPrChange w:id="5253" w:author="Admin" w:date="2016-10-18T16:05:00Z">
            <w:rPr>
              <w:lang w:val="en-GB"/>
            </w:rPr>
          </w:rPrChange>
        </w:rPr>
        <w:t>[Online]</w:t>
      </w:r>
      <w:del w:id="5254" w:author="Admin" w:date="2016-11-01T20:29:00Z">
        <w:r w:rsidRPr="00385ECB" w:rsidDel="0024112D">
          <w:rPr>
            <w:rFonts w:ascii="Arial" w:hAnsi="Arial" w:cs="Arial"/>
            <w:sz w:val="24"/>
            <w:szCs w:val="24"/>
            <w:lang w:val="en-GB"/>
            <w:rPrChange w:id="5255" w:author="Admin" w:date="2016-10-18T16:05:00Z">
              <w:rPr>
                <w:lang w:val="en-GB"/>
              </w:rPr>
            </w:rPrChange>
          </w:rPr>
          <w:delText>.</w:delText>
        </w:r>
      </w:del>
      <w:r w:rsidRPr="00385ECB">
        <w:rPr>
          <w:rFonts w:ascii="Arial" w:hAnsi="Arial" w:cs="Arial"/>
          <w:sz w:val="24"/>
          <w:szCs w:val="24"/>
          <w:lang w:val="en-GB"/>
          <w:rPrChange w:id="5256" w:author="Admin" w:date="2016-10-18T16:05:00Z">
            <w:rPr>
              <w:lang w:val="en-GB"/>
            </w:rPr>
          </w:rPrChange>
        </w:rPr>
        <w:t xml:space="preserve"> Available:</w:t>
      </w:r>
      <w:r w:rsidRPr="00385ECB">
        <w:rPr>
          <w:rFonts w:ascii="Arial" w:hAnsi="Arial" w:cs="Arial"/>
          <w:sz w:val="24"/>
          <w:szCs w:val="24"/>
          <w:lang w:val="en-GB"/>
          <w:rPrChange w:id="5257" w:author="Admin" w:date="2016-10-18T16:05:00Z">
            <w:rPr>
              <w:lang w:val="en-GB"/>
            </w:rPr>
          </w:rPrChange>
        </w:rPr>
        <w:tab/>
      </w:r>
      <w:r w:rsidR="008B1626" w:rsidRPr="00385ECB">
        <w:rPr>
          <w:rFonts w:ascii="Arial" w:hAnsi="Arial" w:cs="Arial"/>
          <w:sz w:val="24"/>
          <w:szCs w:val="24"/>
          <w:lang w:val="en-GB"/>
          <w:rPrChange w:id="5258" w:author="Admin" w:date="2016-10-18T16:05:00Z">
            <w:rPr>
              <w:lang w:val="en-GB"/>
            </w:rPr>
          </w:rPrChange>
        </w:rPr>
        <w:fldChar w:fldCharType="begin"/>
      </w:r>
      <w:r w:rsidR="008B1626" w:rsidRPr="00385ECB">
        <w:rPr>
          <w:rFonts w:ascii="Arial" w:hAnsi="Arial" w:cs="Arial"/>
          <w:sz w:val="24"/>
          <w:szCs w:val="24"/>
          <w:lang w:val="en-GB"/>
          <w:rPrChange w:id="5259" w:author="Admin" w:date="2016-10-18T16:05:00Z">
            <w:rPr>
              <w:lang w:val="en-GB"/>
            </w:rPr>
          </w:rPrChange>
        </w:rPr>
        <w:instrText xml:space="preserve"> HYPERLINK "http://ww1.microchip.com/downloads/en/DeviceDoc/22228B.pdf" \h </w:instrText>
      </w:r>
      <w:r w:rsidR="008B1626" w:rsidRPr="00385ECB">
        <w:rPr>
          <w:rFonts w:ascii="Arial" w:hAnsi="Arial" w:cs="Arial"/>
          <w:sz w:val="24"/>
          <w:szCs w:val="24"/>
          <w:lang w:val="en-GB"/>
          <w:rPrChange w:id="5260" w:author="Admin" w:date="2016-10-18T16:05:00Z">
            <w:rPr>
              <w:lang w:val="en-GB"/>
            </w:rPr>
          </w:rPrChange>
        </w:rPr>
        <w:fldChar w:fldCharType="separate"/>
      </w:r>
      <w:r w:rsidRPr="00385ECB">
        <w:rPr>
          <w:rFonts w:ascii="Arial" w:hAnsi="Arial" w:cs="Arial"/>
          <w:sz w:val="24"/>
          <w:szCs w:val="24"/>
          <w:lang w:val="en-GB"/>
          <w:rPrChange w:id="5261" w:author="Admin" w:date="2016-10-18T16:05:00Z">
            <w:rPr>
              <w:lang w:val="en-GB"/>
            </w:rPr>
          </w:rPrChange>
        </w:rPr>
        <w:t xml:space="preserve">http: </w:t>
      </w:r>
      <w:r w:rsidR="008B1626" w:rsidRPr="00385ECB">
        <w:rPr>
          <w:rFonts w:ascii="Arial" w:hAnsi="Arial" w:cs="Arial"/>
          <w:sz w:val="24"/>
          <w:szCs w:val="24"/>
          <w:lang w:val="en-GB"/>
          <w:rPrChange w:id="5262" w:author="Admin" w:date="2016-10-18T16:05:00Z">
            <w:rPr>
              <w:lang w:val="en-GB"/>
            </w:rPr>
          </w:rPrChange>
        </w:rPr>
        <w:fldChar w:fldCharType="end"/>
      </w:r>
      <w:r w:rsidR="008B1626" w:rsidRPr="00385ECB">
        <w:rPr>
          <w:rFonts w:ascii="Arial" w:hAnsi="Arial" w:cs="Arial"/>
          <w:sz w:val="24"/>
          <w:szCs w:val="24"/>
          <w:lang w:val="en-GB"/>
          <w:rPrChange w:id="5263" w:author="Admin" w:date="2016-10-18T16:05:00Z">
            <w:rPr>
              <w:lang w:val="en-GB"/>
            </w:rPr>
          </w:rPrChange>
        </w:rPr>
        <w:fldChar w:fldCharType="begin"/>
      </w:r>
      <w:r w:rsidR="008B1626" w:rsidRPr="00385ECB">
        <w:rPr>
          <w:rFonts w:ascii="Arial" w:hAnsi="Arial" w:cs="Arial"/>
          <w:sz w:val="24"/>
          <w:szCs w:val="24"/>
          <w:lang w:val="en-GB"/>
          <w:rPrChange w:id="5264" w:author="Admin" w:date="2016-10-18T16:05:00Z">
            <w:rPr>
              <w:lang w:val="en-GB"/>
            </w:rPr>
          </w:rPrChange>
        </w:rPr>
        <w:instrText xml:space="preserve"> HYPERLINK "http://ww1.microchip.com/downloads/en/DeviceDoc/22228B.pdf" \h </w:instrText>
      </w:r>
      <w:r w:rsidR="008B1626" w:rsidRPr="00385ECB">
        <w:rPr>
          <w:rFonts w:ascii="Arial" w:hAnsi="Arial" w:cs="Arial"/>
          <w:sz w:val="24"/>
          <w:szCs w:val="24"/>
          <w:lang w:val="en-GB"/>
          <w:rPrChange w:id="5265" w:author="Admin" w:date="2016-10-18T16:05:00Z">
            <w:rPr>
              <w:lang w:val="en-GB"/>
            </w:rPr>
          </w:rPrChange>
        </w:rPr>
        <w:fldChar w:fldCharType="separate"/>
      </w:r>
      <w:r w:rsidRPr="00385ECB">
        <w:rPr>
          <w:rFonts w:ascii="Arial" w:hAnsi="Arial" w:cs="Arial"/>
          <w:sz w:val="24"/>
          <w:szCs w:val="24"/>
          <w:lang w:val="en-GB"/>
          <w:rPrChange w:id="5266" w:author="Admin" w:date="2016-10-18T16:05:00Z">
            <w:rPr>
              <w:lang w:val="en-GB"/>
            </w:rPr>
          </w:rPrChange>
        </w:rPr>
        <w:t>//ww1.microchip.com/downloads/en/DeviceDoc/22228B.pdf</w:t>
      </w:r>
      <w:r w:rsidR="008B1626" w:rsidRPr="00385ECB">
        <w:rPr>
          <w:rFonts w:ascii="Arial" w:hAnsi="Arial" w:cs="Arial"/>
          <w:sz w:val="24"/>
          <w:szCs w:val="24"/>
          <w:lang w:val="en-GB"/>
          <w:rPrChange w:id="5267" w:author="Admin" w:date="2016-10-18T16:05:00Z">
            <w:rPr>
              <w:lang w:val="en-GB"/>
            </w:rPr>
          </w:rPrChange>
        </w:rPr>
        <w:fldChar w:fldCharType="end"/>
      </w:r>
      <w:ins w:id="5268" w:author="Admin" w:date="2016-11-01T20:27:00Z">
        <w:r w:rsidR="0024112D" w:rsidRPr="00385ECB">
          <w:rPr>
            <w:rFonts w:ascii="Arial" w:hAnsi="Arial" w:cs="Arial"/>
            <w:sz w:val="24"/>
            <w:szCs w:val="24"/>
            <w:lang w:val="en-GB"/>
          </w:rPr>
          <w:t xml:space="preserve"> [Accessed:</w:t>
        </w:r>
      </w:ins>
      <w:r w:rsidR="00D03B43">
        <w:rPr>
          <w:rFonts w:ascii="Arial" w:hAnsi="Arial" w:cs="Arial"/>
          <w:sz w:val="24"/>
          <w:szCs w:val="24"/>
          <w:lang w:val="en-GB"/>
        </w:rPr>
        <w:t xml:space="preserve"> </w:t>
      </w:r>
      <w:ins w:id="5269" w:author="Admin" w:date="2016-11-01T20:27:00Z">
        <w:r w:rsidR="0024112D" w:rsidRPr="00385ECB">
          <w:rPr>
            <w:rFonts w:ascii="Arial" w:hAnsi="Arial" w:cs="Arial"/>
            <w:sz w:val="24"/>
            <w:szCs w:val="24"/>
            <w:lang w:val="en-GB"/>
          </w:rPr>
          <w:t>Sept. 2016].</w:t>
        </w:r>
      </w:ins>
    </w:p>
    <w:p w14:paraId="1EABD1FF" w14:textId="77777777" w:rsidR="00C261B9" w:rsidRPr="00385ECB" w:rsidRDefault="007D0309" w:rsidP="00F703CE">
      <w:pPr>
        <w:numPr>
          <w:ilvl w:val="0"/>
          <w:numId w:val="2"/>
        </w:numPr>
        <w:spacing w:after="300" w:line="360" w:lineRule="auto"/>
        <w:ind w:left="0" w:firstLine="0"/>
        <w:rPr>
          <w:rFonts w:ascii="Arial" w:hAnsi="Arial" w:cs="Arial"/>
          <w:sz w:val="24"/>
          <w:szCs w:val="24"/>
          <w:lang w:val="en-GB"/>
          <w:rPrChange w:id="5270" w:author="Admin" w:date="2016-10-18T16:05:00Z">
            <w:rPr>
              <w:lang w:val="en-GB"/>
            </w:rPr>
          </w:rPrChange>
        </w:rPr>
        <w:pPrChange w:id="5271" w:author="Admin" w:date="2016-10-18T16:30:00Z">
          <w:pPr>
            <w:numPr>
              <w:numId w:val="2"/>
            </w:numPr>
            <w:spacing w:after="179" w:line="287" w:lineRule="auto"/>
            <w:ind w:left="448" w:hanging="448"/>
          </w:pPr>
        </w:pPrChange>
      </w:pPr>
      <w:r w:rsidRPr="00385ECB">
        <w:rPr>
          <w:rFonts w:ascii="Arial" w:hAnsi="Arial" w:cs="Arial"/>
          <w:sz w:val="24"/>
          <w:szCs w:val="24"/>
          <w:lang w:val="en-GB"/>
          <w:rPrChange w:id="5272" w:author="Admin" w:date="2016-10-18T16:05:00Z">
            <w:rPr>
              <w:lang w:val="en-GB"/>
            </w:rPr>
          </w:rPrChange>
        </w:rPr>
        <w:t>J.</w:t>
      </w:r>
      <w:del w:id="5273" w:author="Admin" w:date="2016-11-01T20:10:00Z">
        <w:r w:rsidRPr="00385ECB" w:rsidDel="00D01E9D">
          <w:rPr>
            <w:rFonts w:ascii="Arial" w:hAnsi="Arial" w:cs="Arial"/>
            <w:sz w:val="24"/>
            <w:szCs w:val="24"/>
            <w:lang w:val="en-GB"/>
            <w:rPrChange w:id="5274" w:author="Admin" w:date="2016-10-18T16:05:00Z">
              <w:rPr>
                <w:lang w:val="en-GB"/>
              </w:rPr>
            </w:rPrChange>
          </w:rPr>
          <w:delText xml:space="preserve"> </w:delText>
        </w:r>
      </w:del>
      <w:r w:rsidRPr="00385ECB">
        <w:rPr>
          <w:rFonts w:ascii="Arial" w:hAnsi="Arial" w:cs="Arial"/>
          <w:sz w:val="24"/>
          <w:szCs w:val="24"/>
          <w:lang w:val="en-GB"/>
          <w:rPrChange w:id="5275" w:author="Admin" w:date="2016-10-18T16:05:00Z">
            <w:rPr>
              <w:lang w:val="en-GB"/>
            </w:rPr>
          </w:rPrChange>
        </w:rPr>
        <w:t xml:space="preserve">V. Jay Versluis, </w:t>
      </w:r>
      <w:r w:rsidRPr="00385ECB">
        <w:rPr>
          <w:rFonts w:ascii="Arial" w:hAnsi="Arial" w:cs="Arial"/>
          <w:i/>
          <w:sz w:val="24"/>
          <w:szCs w:val="24"/>
          <w:lang w:val="en-GB"/>
          <w:rPrChange w:id="5276" w:author="Admin" w:date="2016-10-18T16:05:00Z">
            <w:rPr>
              <w:i/>
              <w:lang w:val="en-GB"/>
            </w:rPr>
          </w:rPrChange>
        </w:rPr>
        <w:t>LAMP Stack for Humans: How to turn a laptop into a web server on your local network</w:t>
      </w:r>
      <w:r w:rsidRPr="00385ECB">
        <w:rPr>
          <w:rFonts w:ascii="Arial" w:hAnsi="Arial" w:cs="Arial"/>
          <w:sz w:val="24"/>
          <w:szCs w:val="24"/>
          <w:lang w:val="en-GB"/>
          <w:rPrChange w:id="5277" w:author="Admin" w:date="2016-10-18T16:05:00Z">
            <w:rPr>
              <w:lang w:val="en-GB"/>
            </w:rPr>
          </w:rPrChange>
        </w:rPr>
        <w:t>. Jay Versluis</w:t>
      </w:r>
      <w:ins w:id="5278" w:author="Admin" w:date="2016-11-01T20:10:00Z">
        <w:r w:rsidR="00D01E9D" w:rsidRPr="00385ECB">
          <w:rPr>
            <w:rFonts w:ascii="Arial" w:hAnsi="Arial" w:cs="Arial"/>
            <w:sz w:val="24"/>
            <w:szCs w:val="24"/>
            <w:lang w:val="en-GB"/>
          </w:rPr>
          <w:t xml:space="preserve"> </w:t>
        </w:r>
      </w:ins>
      <w:r w:rsidRPr="00385ECB">
        <w:rPr>
          <w:rFonts w:ascii="Arial" w:hAnsi="Arial" w:cs="Arial"/>
          <w:sz w:val="24"/>
          <w:szCs w:val="24"/>
          <w:lang w:val="en-GB"/>
          <w:rPrChange w:id="5279" w:author="Admin" w:date="2016-10-18T16:05:00Z">
            <w:rPr>
              <w:lang w:val="en-GB"/>
            </w:rPr>
          </w:rPrChange>
        </w:rPr>
        <w:t>(Self Published), 2015.</w:t>
      </w:r>
    </w:p>
    <w:p w14:paraId="40A3D551" w14:textId="77777777" w:rsidR="00C261B9" w:rsidRPr="00385ECB" w:rsidRDefault="007D0309" w:rsidP="00F703CE">
      <w:pPr>
        <w:numPr>
          <w:ilvl w:val="0"/>
          <w:numId w:val="2"/>
        </w:numPr>
        <w:spacing w:after="300" w:line="360" w:lineRule="auto"/>
        <w:ind w:left="0" w:firstLine="0"/>
        <w:rPr>
          <w:rFonts w:ascii="Arial" w:hAnsi="Arial" w:cs="Arial"/>
          <w:sz w:val="24"/>
          <w:szCs w:val="24"/>
          <w:lang w:val="en-GB"/>
          <w:rPrChange w:id="5280" w:author="Admin" w:date="2016-10-18T16:05:00Z">
            <w:rPr>
              <w:lang w:val="en-GB"/>
            </w:rPr>
          </w:rPrChange>
        </w:rPr>
        <w:pPrChange w:id="5281" w:author="Admin" w:date="2016-10-18T16:30:00Z">
          <w:pPr>
            <w:numPr>
              <w:numId w:val="2"/>
            </w:numPr>
            <w:ind w:left="448" w:hanging="448"/>
          </w:pPr>
        </w:pPrChange>
      </w:pPr>
      <w:r w:rsidRPr="00385ECB">
        <w:rPr>
          <w:rFonts w:ascii="Arial" w:hAnsi="Arial" w:cs="Arial"/>
          <w:sz w:val="24"/>
          <w:szCs w:val="24"/>
          <w:lang w:val="en-GB"/>
          <w:rPrChange w:id="5282" w:author="Admin" w:date="2016-10-18T16:05:00Z">
            <w:rPr>
              <w:lang w:val="en-GB"/>
            </w:rPr>
          </w:rPrChange>
        </w:rPr>
        <w:t xml:space="preserve">O. Garret. (October 9, 2015) </w:t>
      </w:r>
      <w:r w:rsidR="005404DD">
        <w:rPr>
          <w:rFonts w:ascii="Arial" w:hAnsi="Arial" w:cs="Arial"/>
          <w:i/>
          <w:sz w:val="24"/>
          <w:szCs w:val="24"/>
          <w:lang w:val="en-GB"/>
        </w:rPr>
        <w:t>Nginx vs. A</w:t>
      </w:r>
      <w:r w:rsidRPr="00385ECB">
        <w:rPr>
          <w:rFonts w:ascii="Arial" w:hAnsi="Arial" w:cs="Arial"/>
          <w:i/>
          <w:sz w:val="24"/>
          <w:szCs w:val="24"/>
          <w:lang w:val="en-GB"/>
          <w:rPrChange w:id="5283" w:author="Admin" w:date="2016-11-01T20:10:00Z">
            <w:rPr>
              <w:lang w:val="en-GB"/>
            </w:rPr>
          </w:rPrChange>
        </w:rPr>
        <w:t>pache: Our view of a decade-old question.</w:t>
      </w:r>
      <w:r w:rsidRPr="00385ECB">
        <w:rPr>
          <w:rFonts w:ascii="Arial" w:hAnsi="Arial" w:cs="Arial"/>
          <w:sz w:val="24"/>
          <w:szCs w:val="24"/>
          <w:lang w:val="en-GB"/>
          <w:rPrChange w:id="5284" w:author="Admin" w:date="2016-10-18T16:05:00Z">
            <w:rPr>
              <w:lang w:val="en-GB"/>
            </w:rPr>
          </w:rPrChange>
        </w:rPr>
        <w:t xml:space="preserve"> </w:t>
      </w:r>
      <w:del w:id="5285" w:author="Admin" w:date="2016-11-01T20:10:00Z">
        <w:r w:rsidRPr="00385ECB" w:rsidDel="00D01E9D">
          <w:rPr>
            <w:rFonts w:ascii="Arial" w:hAnsi="Arial" w:cs="Arial"/>
            <w:sz w:val="24"/>
            <w:szCs w:val="24"/>
            <w:lang w:val="en-GB"/>
            <w:rPrChange w:id="5286" w:author="Admin" w:date="2016-10-18T16:05:00Z">
              <w:rPr>
                <w:lang w:val="en-GB"/>
              </w:rPr>
            </w:rPrChange>
          </w:rPr>
          <w:delText xml:space="preserve">[Accessed: Sept. 2016]. </w:delText>
        </w:r>
      </w:del>
      <w:r w:rsidRPr="00385ECB">
        <w:rPr>
          <w:rFonts w:ascii="Arial" w:hAnsi="Arial" w:cs="Arial"/>
          <w:sz w:val="24"/>
          <w:szCs w:val="24"/>
          <w:lang w:val="en-GB"/>
          <w:rPrChange w:id="5287" w:author="Admin" w:date="2016-10-18T16:05:00Z">
            <w:rPr>
              <w:lang w:val="en-GB"/>
            </w:rPr>
          </w:rPrChange>
        </w:rPr>
        <w:t>[Online]</w:t>
      </w:r>
      <w:del w:id="5288" w:author="Admin" w:date="2016-11-01T20:29:00Z">
        <w:r w:rsidRPr="00385ECB" w:rsidDel="0024112D">
          <w:rPr>
            <w:rFonts w:ascii="Arial" w:hAnsi="Arial" w:cs="Arial"/>
            <w:sz w:val="24"/>
            <w:szCs w:val="24"/>
            <w:lang w:val="en-GB"/>
            <w:rPrChange w:id="5289" w:author="Admin" w:date="2016-10-18T16:05:00Z">
              <w:rPr>
                <w:lang w:val="en-GB"/>
              </w:rPr>
            </w:rPrChange>
          </w:rPr>
          <w:delText>.</w:delText>
        </w:r>
      </w:del>
      <w:r w:rsidRPr="00385ECB">
        <w:rPr>
          <w:rFonts w:ascii="Arial" w:hAnsi="Arial" w:cs="Arial"/>
          <w:sz w:val="24"/>
          <w:szCs w:val="24"/>
          <w:lang w:val="en-GB"/>
          <w:rPrChange w:id="5290" w:author="Admin" w:date="2016-10-18T16:05:00Z">
            <w:rPr>
              <w:lang w:val="en-GB"/>
            </w:rPr>
          </w:rPrChange>
        </w:rPr>
        <w:t xml:space="preserve"> Available: </w:t>
      </w:r>
      <w:r w:rsidR="008B1626" w:rsidRPr="00385ECB">
        <w:rPr>
          <w:rFonts w:ascii="Arial" w:hAnsi="Arial" w:cs="Arial"/>
          <w:sz w:val="24"/>
          <w:szCs w:val="24"/>
          <w:lang w:val="en-GB"/>
          <w:rPrChange w:id="5291" w:author="Admin" w:date="2016-10-18T16:05:00Z">
            <w:rPr>
              <w:lang w:val="en-GB"/>
            </w:rPr>
          </w:rPrChange>
        </w:rPr>
        <w:fldChar w:fldCharType="begin"/>
      </w:r>
      <w:r w:rsidR="008B1626" w:rsidRPr="00385ECB">
        <w:rPr>
          <w:rFonts w:ascii="Arial" w:hAnsi="Arial" w:cs="Arial"/>
          <w:sz w:val="24"/>
          <w:szCs w:val="24"/>
          <w:lang w:val="en-GB"/>
          <w:rPrChange w:id="5292" w:author="Admin" w:date="2016-10-18T16:05:00Z">
            <w:rPr>
              <w:lang w:val="en-GB"/>
            </w:rPr>
          </w:rPrChange>
        </w:rPr>
        <w:instrText xml:space="preserve"> HYPERLINK "https://www.nginx.com/blog/nginx-vs-apache-our-view/" \h </w:instrText>
      </w:r>
      <w:r w:rsidR="008B1626" w:rsidRPr="00385ECB">
        <w:rPr>
          <w:rFonts w:ascii="Arial" w:hAnsi="Arial" w:cs="Arial"/>
          <w:sz w:val="24"/>
          <w:szCs w:val="24"/>
          <w:lang w:val="en-GB"/>
          <w:rPrChange w:id="5293" w:author="Admin" w:date="2016-10-18T16:05:00Z">
            <w:rPr>
              <w:lang w:val="en-GB"/>
            </w:rPr>
          </w:rPrChange>
        </w:rPr>
        <w:fldChar w:fldCharType="separate"/>
      </w:r>
      <w:r w:rsidRPr="00385ECB">
        <w:rPr>
          <w:rFonts w:ascii="Arial" w:hAnsi="Arial" w:cs="Arial"/>
          <w:sz w:val="24"/>
          <w:szCs w:val="24"/>
          <w:lang w:val="en-GB"/>
          <w:rPrChange w:id="5294" w:author="Admin" w:date="2016-10-18T16:05:00Z">
            <w:rPr>
              <w:lang w:val="en-GB"/>
            </w:rPr>
          </w:rPrChange>
        </w:rPr>
        <w:t>https://www.nginx.com/blog/nginx-vs-apache-our-view/</w:t>
      </w:r>
      <w:r w:rsidR="008B1626" w:rsidRPr="00385ECB">
        <w:rPr>
          <w:rFonts w:ascii="Arial" w:hAnsi="Arial" w:cs="Arial"/>
          <w:sz w:val="24"/>
          <w:szCs w:val="24"/>
          <w:lang w:val="en-GB"/>
          <w:rPrChange w:id="5295" w:author="Admin" w:date="2016-10-18T16:05:00Z">
            <w:rPr>
              <w:lang w:val="en-GB"/>
            </w:rPr>
          </w:rPrChange>
        </w:rPr>
        <w:fldChar w:fldCharType="end"/>
      </w:r>
      <w:ins w:id="5296" w:author="Admin" w:date="2016-11-01T20:10:00Z">
        <w:r w:rsidR="00D01E9D" w:rsidRPr="00385ECB">
          <w:rPr>
            <w:rFonts w:ascii="Arial" w:hAnsi="Arial" w:cs="Arial"/>
            <w:sz w:val="24"/>
            <w:szCs w:val="24"/>
            <w:lang w:val="en-GB"/>
          </w:rPr>
          <w:t xml:space="preserve"> [Accessed: Sept. 2016].</w:t>
        </w:r>
      </w:ins>
    </w:p>
    <w:p w14:paraId="683B484F" w14:textId="77777777" w:rsidR="00C261B9" w:rsidRPr="00385ECB" w:rsidDel="00E52C1B" w:rsidRDefault="007D0309" w:rsidP="00F703CE">
      <w:pPr>
        <w:numPr>
          <w:ilvl w:val="0"/>
          <w:numId w:val="2"/>
        </w:numPr>
        <w:spacing w:after="300" w:line="360" w:lineRule="auto"/>
        <w:ind w:left="0" w:firstLine="0"/>
        <w:rPr>
          <w:del w:id="5297" w:author="Admin" w:date="2016-10-18T16:31:00Z"/>
          <w:rFonts w:ascii="Arial" w:hAnsi="Arial" w:cs="Arial"/>
          <w:sz w:val="24"/>
          <w:szCs w:val="24"/>
          <w:lang w:val="en-GB"/>
          <w:rPrChange w:id="5298" w:author="Admin" w:date="2016-10-18T16:05:00Z">
            <w:rPr>
              <w:del w:id="5299" w:author="Admin" w:date="2016-10-18T16:31:00Z"/>
              <w:lang w:val="en-GB"/>
            </w:rPr>
          </w:rPrChange>
        </w:rPr>
        <w:pPrChange w:id="5300" w:author="Admin" w:date="2016-10-18T16:30:00Z">
          <w:pPr>
            <w:numPr>
              <w:numId w:val="2"/>
            </w:numPr>
            <w:spacing w:after="0"/>
            <w:ind w:left="448" w:hanging="448"/>
          </w:pPr>
        </w:pPrChange>
      </w:pPr>
      <w:r w:rsidRPr="00385ECB">
        <w:rPr>
          <w:rFonts w:ascii="Arial" w:hAnsi="Arial" w:cs="Arial"/>
          <w:sz w:val="24"/>
          <w:szCs w:val="24"/>
          <w:lang w:val="en-GB"/>
          <w:rPrChange w:id="5301" w:author="Admin" w:date="2016-10-18T16:05:00Z">
            <w:rPr>
              <w:lang w:val="en-GB"/>
            </w:rPr>
          </w:rPrChange>
        </w:rPr>
        <w:t xml:space="preserve">Netcraft. (2016) </w:t>
      </w:r>
      <w:r w:rsidRPr="00385ECB">
        <w:rPr>
          <w:rFonts w:ascii="Arial" w:hAnsi="Arial" w:cs="Arial"/>
          <w:i/>
          <w:sz w:val="24"/>
          <w:szCs w:val="24"/>
          <w:lang w:val="en-GB"/>
          <w:rPrChange w:id="5302" w:author="Admin" w:date="2016-11-01T20:11:00Z">
            <w:rPr>
              <w:lang w:val="en-GB"/>
            </w:rPr>
          </w:rPrChange>
        </w:rPr>
        <w:t>August 2016 web server survey.</w:t>
      </w:r>
      <w:r w:rsidRPr="00385ECB">
        <w:rPr>
          <w:rFonts w:ascii="Arial" w:hAnsi="Arial" w:cs="Arial"/>
          <w:sz w:val="24"/>
          <w:szCs w:val="24"/>
          <w:lang w:val="en-GB"/>
          <w:rPrChange w:id="5303" w:author="Admin" w:date="2016-10-18T16:05:00Z">
            <w:rPr>
              <w:lang w:val="en-GB"/>
            </w:rPr>
          </w:rPrChange>
        </w:rPr>
        <w:t xml:space="preserve"> </w:t>
      </w:r>
      <w:del w:id="5304" w:author="Admin" w:date="2016-11-01T20:10:00Z">
        <w:r w:rsidRPr="00385ECB" w:rsidDel="00D01E9D">
          <w:rPr>
            <w:rFonts w:ascii="Arial" w:hAnsi="Arial" w:cs="Arial"/>
            <w:sz w:val="24"/>
            <w:szCs w:val="24"/>
            <w:lang w:val="en-GB"/>
            <w:rPrChange w:id="5305" w:author="Admin" w:date="2016-10-18T16:05:00Z">
              <w:rPr>
                <w:lang w:val="en-GB"/>
              </w:rPr>
            </w:rPrChange>
          </w:rPr>
          <w:delText xml:space="preserve">[Accessed: Sept. 2016]. </w:delText>
        </w:r>
      </w:del>
      <w:r w:rsidRPr="00385ECB">
        <w:rPr>
          <w:rFonts w:ascii="Arial" w:hAnsi="Arial" w:cs="Arial"/>
          <w:sz w:val="24"/>
          <w:szCs w:val="24"/>
          <w:lang w:val="en-GB"/>
          <w:rPrChange w:id="5306" w:author="Admin" w:date="2016-10-18T16:05:00Z">
            <w:rPr>
              <w:lang w:val="en-GB"/>
            </w:rPr>
          </w:rPrChange>
        </w:rPr>
        <w:t>[Online]</w:t>
      </w:r>
      <w:del w:id="5307" w:author="Admin" w:date="2016-11-01T20:11:00Z">
        <w:r w:rsidRPr="00385ECB" w:rsidDel="00D01E9D">
          <w:rPr>
            <w:rFonts w:ascii="Arial" w:hAnsi="Arial" w:cs="Arial"/>
            <w:sz w:val="24"/>
            <w:szCs w:val="24"/>
            <w:lang w:val="en-GB"/>
            <w:rPrChange w:id="5308" w:author="Admin" w:date="2016-10-18T16:05:00Z">
              <w:rPr>
                <w:lang w:val="en-GB"/>
              </w:rPr>
            </w:rPrChange>
          </w:rPr>
          <w:delText>.</w:delText>
        </w:r>
      </w:del>
      <w:r w:rsidRPr="00385ECB">
        <w:rPr>
          <w:rFonts w:ascii="Arial" w:hAnsi="Arial" w:cs="Arial"/>
          <w:sz w:val="24"/>
          <w:szCs w:val="24"/>
          <w:lang w:val="en-GB"/>
          <w:rPrChange w:id="5309" w:author="Admin" w:date="2016-10-18T16:05:00Z">
            <w:rPr>
              <w:lang w:val="en-GB"/>
            </w:rPr>
          </w:rPrChange>
        </w:rPr>
        <w:t xml:space="preserve"> Available:</w:t>
      </w:r>
    </w:p>
    <w:p w14:paraId="4551EE44" w14:textId="77777777" w:rsidR="00C261B9" w:rsidRPr="00385ECB" w:rsidRDefault="008B1626" w:rsidP="00F703CE">
      <w:pPr>
        <w:numPr>
          <w:ilvl w:val="0"/>
          <w:numId w:val="2"/>
        </w:numPr>
        <w:spacing w:after="300" w:line="360" w:lineRule="auto"/>
        <w:ind w:left="0" w:firstLine="0"/>
        <w:rPr>
          <w:rFonts w:ascii="Arial" w:hAnsi="Arial" w:cs="Arial"/>
          <w:sz w:val="24"/>
          <w:szCs w:val="24"/>
          <w:lang w:val="en-GB"/>
          <w:rPrChange w:id="5310" w:author="Admin" w:date="2016-10-18T16:31:00Z">
            <w:rPr>
              <w:lang w:val="en-GB"/>
            </w:rPr>
          </w:rPrChange>
        </w:rPr>
        <w:pPrChange w:id="5311" w:author="Admin" w:date="2016-10-18T16:30:00Z">
          <w:pPr>
            <w:ind w:left="458"/>
          </w:pPr>
        </w:pPrChange>
      </w:pPr>
      <w:r w:rsidRPr="00385ECB">
        <w:rPr>
          <w:rFonts w:ascii="Arial" w:hAnsi="Arial" w:cs="Arial"/>
          <w:sz w:val="24"/>
          <w:szCs w:val="24"/>
          <w:lang w:val="en-GB"/>
          <w:rPrChange w:id="5312" w:author="Admin" w:date="2016-10-18T16:31:00Z">
            <w:rPr>
              <w:lang w:val="en-GB"/>
            </w:rPr>
          </w:rPrChange>
        </w:rPr>
        <w:fldChar w:fldCharType="begin"/>
      </w:r>
      <w:r w:rsidRPr="00385ECB">
        <w:rPr>
          <w:rFonts w:ascii="Arial" w:hAnsi="Arial" w:cs="Arial"/>
          <w:sz w:val="24"/>
          <w:szCs w:val="24"/>
          <w:lang w:val="en-GB"/>
          <w:rPrChange w:id="5313" w:author="Admin" w:date="2016-10-18T16:31:00Z">
            <w:rPr>
              <w:lang w:val="en-GB"/>
            </w:rPr>
          </w:rPrChange>
        </w:rPr>
        <w:instrText xml:space="preserve"> HYPERLINK "https://news.netcraft.com/archives/2016/08/24/august-2016-web-server-survey.html" \h </w:instrText>
      </w:r>
      <w:r w:rsidRPr="00385ECB">
        <w:rPr>
          <w:rFonts w:ascii="Arial" w:hAnsi="Arial" w:cs="Arial"/>
          <w:sz w:val="24"/>
          <w:szCs w:val="24"/>
          <w:lang w:val="en-GB"/>
          <w:rPrChange w:id="5314" w:author="Admin" w:date="2016-10-18T16:31:00Z">
            <w:rPr>
              <w:lang w:val="en-GB"/>
            </w:rPr>
          </w:rPrChange>
        </w:rPr>
        <w:fldChar w:fldCharType="separate"/>
      </w:r>
      <w:r w:rsidR="007D0309" w:rsidRPr="00385ECB">
        <w:rPr>
          <w:rFonts w:ascii="Arial" w:hAnsi="Arial" w:cs="Arial"/>
          <w:sz w:val="24"/>
          <w:szCs w:val="24"/>
          <w:lang w:val="en-GB"/>
          <w:rPrChange w:id="5315" w:author="Admin" w:date="2016-10-18T16:31:00Z">
            <w:rPr>
              <w:lang w:val="en-GB"/>
            </w:rPr>
          </w:rPrChange>
        </w:rPr>
        <w:t>https://news.netcraft.com/archives/2016/08/24/august-2016-web-server-survey.html</w:t>
      </w:r>
      <w:r w:rsidRPr="00385ECB">
        <w:rPr>
          <w:rFonts w:ascii="Arial" w:hAnsi="Arial" w:cs="Arial"/>
          <w:sz w:val="24"/>
          <w:szCs w:val="24"/>
          <w:lang w:val="en-GB"/>
          <w:rPrChange w:id="5316" w:author="Admin" w:date="2016-10-18T16:31:00Z">
            <w:rPr>
              <w:lang w:val="en-GB"/>
            </w:rPr>
          </w:rPrChange>
        </w:rPr>
        <w:fldChar w:fldCharType="end"/>
      </w:r>
      <w:ins w:id="5317" w:author="Admin" w:date="2016-11-01T20:11:00Z">
        <w:r w:rsidR="00D01E9D" w:rsidRPr="00385ECB">
          <w:rPr>
            <w:rFonts w:ascii="Arial" w:hAnsi="Arial" w:cs="Arial"/>
            <w:sz w:val="24"/>
            <w:szCs w:val="24"/>
            <w:lang w:val="en-GB"/>
          </w:rPr>
          <w:t xml:space="preserve"> [Accessed: Sept. 2016].</w:t>
        </w:r>
      </w:ins>
    </w:p>
    <w:p w14:paraId="732E924C" w14:textId="77777777" w:rsidR="00C261B9" w:rsidRPr="00385ECB" w:rsidRDefault="007D0309" w:rsidP="00F703CE">
      <w:pPr>
        <w:numPr>
          <w:ilvl w:val="0"/>
          <w:numId w:val="2"/>
        </w:numPr>
        <w:spacing w:after="300" w:line="360" w:lineRule="auto"/>
        <w:ind w:left="0" w:firstLine="0"/>
        <w:rPr>
          <w:rFonts w:ascii="Arial" w:hAnsi="Arial" w:cs="Arial"/>
          <w:sz w:val="24"/>
          <w:szCs w:val="24"/>
          <w:lang w:val="en-GB"/>
          <w:rPrChange w:id="5318" w:author="Admin" w:date="2016-10-18T16:05:00Z">
            <w:rPr>
              <w:lang w:val="en-GB"/>
            </w:rPr>
          </w:rPrChange>
        </w:rPr>
        <w:pPrChange w:id="5319" w:author="Admin" w:date="2016-10-18T16:30:00Z">
          <w:pPr>
            <w:numPr>
              <w:numId w:val="2"/>
            </w:numPr>
            <w:ind w:left="448" w:hanging="448"/>
          </w:pPr>
        </w:pPrChange>
      </w:pPr>
      <w:r w:rsidRPr="00385ECB">
        <w:rPr>
          <w:rFonts w:ascii="Arial" w:hAnsi="Arial" w:cs="Arial"/>
          <w:sz w:val="24"/>
          <w:szCs w:val="24"/>
          <w:lang w:val="en-GB"/>
          <w:rPrChange w:id="5320" w:author="Admin" w:date="2016-10-18T16:05:00Z">
            <w:rPr>
              <w:lang w:val="en-GB"/>
            </w:rPr>
          </w:rPrChange>
        </w:rPr>
        <w:t>S.</w:t>
      </w:r>
      <w:del w:id="5321" w:author="Admin" w:date="2016-11-01T20:11:00Z">
        <w:r w:rsidRPr="00385ECB" w:rsidDel="00D01E9D">
          <w:rPr>
            <w:rFonts w:ascii="Arial" w:hAnsi="Arial" w:cs="Arial"/>
            <w:sz w:val="24"/>
            <w:szCs w:val="24"/>
            <w:lang w:val="en-GB"/>
            <w:rPrChange w:id="5322" w:author="Admin" w:date="2016-10-18T16:05:00Z">
              <w:rPr>
                <w:lang w:val="en-GB"/>
              </w:rPr>
            </w:rPrChange>
          </w:rPr>
          <w:delText xml:space="preserve"> </w:delText>
        </w:r>
      </w:del>
      <w:r w:rsidRPr="00385ECB">
        <w:rPr>
          <w:rFonts w:ascii="Arial" w:hAnsi="Arial" w:cs="Arial"/>
          <w:sz w:val="24"/>
          <w:szCs w:val="24"/>
          <w:lang w:val="en-GB"/>
          <w:rPrChange w:id="5323" w:author="Admin" w:date="2016-10-18T16:05:00Z">
            <w:rPr>
              <w:lang w:val="en-GB"/>
            </w:rPr>
          </w:rPrChange>
        </w:rPr>
        <w:t>S. Ben Laurie</w:t>
      </w:r>
      <w:ins w:id="5324" w:author="Admin" w:date="2016-11-01T20:11:00Z">
        <w:r w:rsidR="00D01E9D" w:rsidRPr="00385ECB">
          <w:rPr>
            <w:rFonts w:ascii="Arial" w:hAnsi="Arial" w:cs="Arial"/>
            <w:sz w:val="24"/>
            <w:szCs w:val="24"/>
            <w:lang w:val="en-GB"/>
          </w:rPr>
          <w:t xml:space="preserve"> &amp;</w:t>
        </w:r>
      </w:ins>
      <w:del w:id="5325" w:author="Admin" w:date="2016-11-01T20:11:00Z">
        <w:r w:rsidRPr="00385ECB" w:rsidDel="00D01E9D">
          <w:rPr>
            <w:rFonts w:ascii="Arial" w:hAnsi="Arial" w:cs="Arial"/>
            <w:sz w:val="24"/>
            <w:szCs w:val="24"/>
            <w:lang w:val="en-GB"/>
            <w:rPrChange w:id="5326" w:author="Admin" w:date="2016-10-18T16:05:00Z">
              <w:rPr>
                <w:lang w:val="en-GB"/>
              </w:rPr>
            </w:rPrChange>
          </w:rPr>
          <w:delText>,</w:delText>
        </w:r>
      </w:del>
      <w:r w:rsidRPr="00385ECB">
        <w:rPr>
          <w:rFonts w:ascii="Arial" w:hAnsi="Arial" w:cs="Arial"/>
          <w:sz w:val="24"/>
          <w:szCs w:val="24"/>
          <w:lang w:val="en-GB"/>
          <w:rPrChange w:id="5327" w:author="Admin" w:date="2016-10-18T16:05:00Z">
            <w:rPr>
              <w:lang w:val="en-GB"/>
            </w:rPr>
          </w:rPrChange>
        </w:rPr>
        <w:t xml:space="preserve"> Peter Laurie, </w:t>
      </w:r>
      <w:ins w:id="5328" w:author="Admin" w:date="2016-11-01T20:11:00Z">
        <w:r w:rsidR="00D01E9D" w:rsidRPr="00385ECB">
          <w:rPr>
            <w:rFonts w:ascii="Arial" w:hAnsi="Arial" w:cs="Arial"/>
            <w:i/>
            <w:sz w:val="24"/>
            <w:szCs w:val="24"/>
            <w:lang w:val="en-GB"/>
          </w:rPr>
          <w:t>“</w:t>
        </w:r>
      </w:ins>
      <w:del w:id="5329" w:author="Admin" w:date="2016-11-01T20:11:00Z">
        <w:r w:rsidRPr="00385ECB" w:rsidDel="00D01E9D">
          <w:rPr>
            <w:rFonts w:ascii="Arial" w:hAnsi="Arial" w:cs="Arial"/>
            <w:i/>
            <w:sz w:val="24"/>
            <w:szCs w:val="24"/>
            <w:lang w:val="en-GB"/>
            <w:rPrChange w:id="5330" w:author="Admin" w:date="2016-10-18T16:05:00Z">
              <w:rPr>
                <w:i/>
                <w:lang w:val="en-GB"/>
              </w:rPr>
            </w:rPrChange>
          </w:rPr>
          <w:delText>”</w:delText>
        </w:r>
      </w:del>
      <w:r w:rsidRPr="00385ECB">
        <w:rPr>
          <w:rFonts w:ascii="Arial" w:hAnsi="Arial" w:cs="Arial"/>
          <w:i/>
          <w:sz w:val="24"/>
          <w:szCs w:val="24"/>
          <w:lang w:val="en-GB"/>
          <w:rPrChange w:id="5331" w:author="Admin" w:date="2016-10-18T16:05:00Z">
            <w:rPr>
              <w:i/>
              <w:lang w:val="en-GB"/>
            </w:rPr>
          </w:rPrChange>
        </w:rPr>
        <w:t>Apache: The Definitive Guide”</w:t>
      </w:r>
      <w:ins w:id="5332" w:author="Admin" w:date="2016-11-01T20:27:00Z">
        <w:r w:rsidR="0024112D" w:rsidRPr="00385ECB">
          <w:rPr>
            <w:rFonts w:ascii="Arial" w:hAnsi="Arial" w:cs="Arial"/>
            <w:i/>
            <w:sz w:val="24"/>
            <w:szCs w:val="24"/>
            <w:lang w:val="en-GB"/>
          </w:rPr>
          <w:t>,</w:t>
        </w:r>
      </w:ins>
      <w:r w:rsidRPr="00385ECB">
        <w:rPr>
          <w:rFonts w:ascii="Arial" w:hAnsi="Arial" w:cs="Arial"/>
          <w:i/>
          <w:sz w:val="24"/>
          <w:szCs w:val="24"/>
          <w:lang w:val="en-GB"/>
          <w:rPrChange w:id="5333" w:author="Admin" w:date="2016-10-18T16:05:00Z">
            <w:rPr>
              <w:i/>
              <w:lang w:val="en-GB"/>
            </w:rPr>
          </w:rPrChange>
        </w:rPr>
        <w:t xml:space="preserve"> </w:t>
      </w:r>
      <w:r w:rsidRPr="00385ECB">
        <w:rPr>
          <w:rFonts w:ascii="Arial" w:hAnsi="Arial" w:cs="Arial"/>
          <w:sz w:val="24"/>
          <w:szCs w:val="24"/>
          <w:lang w:val="en-GB"/>
          <w:rPrChange w:id="5334" w:author="Admin" w:date="2016-11-01T20:27:00Z">
            <w:rPr>
              <w:i/>
              <w:lang w:val="en-GB"/>
            </w:rPr>
          </w:rPrChange>
        </w:rPr>
        <w:t>3rd Edition</w:t>
      </w:r>
      <w:r w:rsidRPr="00385ECB">
        <w:rPr>
          <w:rFonts w:ascii="Arial" w:hAnsi="Arial" w:cs="Arial"/>
          <w:sz w:val="24"/>
          <w:szCs w:val="24"/>
          <w:lang w:val="en-GB"/>
          <w:rPrChange w:id="5335" w:author="Admin" w:date="2016-10-18T16:05:00Z">
            <w:rPr>
              <w:lang w:val="en-GB"/>
            </w:rPr>
          </w:rPrChange>
        </w:rPr>
        <w:t>. O’Reilly Media, Inc., 2002. pp. 1-5.</w:t>
      </w:r>
    </w:p>
    <w:p w14:paraId="5CAF6784" w14:textId="77777777" w:rsidR="00C261B9" w:rsidRPr="00385ECB" w:rsidDel="00E52C1B" w:rsidRDefault="007D0309" w:rsidP="00F703CE">
      <w:pPr>
        <w:numPr>
          <w:ilvl w:val="0"/>
          <w:numId w:val="2"/>
        </w:numPr>
        <w:spacing w:after="300" w:line="360" w:lineRule="auto"/>
        <w:ind w:left="0" w:firstLine="0"/>
        <w:rPr>
          <w:del w:id="5336" w:author="Admin" w:date="2016-10-18T16:31:00Z"/>
          <w:rFonts w:ascii="Arial" w:hAnsi="Arial" w:cs="Arial"/>
          <w:sz w:val="24"/>
          <w:szCs w:val="24"/>
          <w:lang w:val="en-GB"/>
          <w:rPrChange w:id="5337" w:author="Admin" w:date="2016-10-18T16:05:00Z">
            <w:rPr>
              <w:del w:id="5338" w:author="Admin" w:date="2016-10-18T16:31:00Z"/>
              <w:lang w:val="en-GB"/>
            </w:rPr>
          </w:rPrChange>
        </w:rPr>
        <w:pPrChange w:id="5339" w:author="Admin" w:date="2016-10-18T16:30:00Z">
          <w:pPr>
            <w:numPr>
              <w:numId w:val="2"/>
            </w:numPr>
            <w:spacing w:after="0"/>
            <w:ind w:left="448" w:hanging="448"/>
          </w:pPr>
        </w:pPrChange>
      </w:pPr>
      <w:r w:rsidRPr="00385ECB">
        <w:rPr>
          <w:rFonts w:ascii="Arial" w:hAnsi="Arial" w:cs="Arial"/>
          <w:sz w:val="24"/>
          <w:szCs w:val="24"/>
          <w:lang w:val="en-GB"/>
          <w:rPrChange w:id="5340" w:author="Admin" w:date="2016-10-18T16:05:00Z">
            <w:rPr>
              <w:lang w:val="en-GB"/>
            </w:rPr>
          </w:rPrChange>
        </w:rPr>
        <w:t>M.</w:t>
      </w:r>
      <w:del w:id="5341" w:author="Admin" w:date="2016-11-01T20:11:00Z">
        <w:r w:rsidRPr="00385ECB" w:rsidDel="00D01E9D">
          <w:rPr>
            <w:rFonts w:ascii="Arial" w:hAnsi="Arial" w:cs="Arial"/>
            <w:sz w:val="24"/>
            <w:szCs w:val="24"/>
            <w:lang w:val="en-GB"/>
            <w:rPrChange w:id="5342" w:author="Admin" w:date="2016-10-18T16:05:00Z">
              <w:rPr>
                <w:lang w:val="en-GB"/>
              </w:rPr>
            </w:rPrChange>
          </w:rPr>
          <w:delText xml:space="preserve"> </w:delText>
        </w:r>
      </w:del>
      <w:r w:rsidRPr="00385ECB">
        <w:rPr>
          <w:rFonts w:ascii="Arial" w:hAnsi="Arial" w:cs="Arial"/>
          <w:sz w:val="24"/>
          <w:szCs w:val="24"/>
          <w:lang w:val="en-GB"/>
          <w:rPrChange w:id="5343" w:author="Admin" w:date="2016-10-18T16:05:00Z">
            <w:rPr>
              <w:lang w:val="en-GB"/>
            </w:rPr>
          </w:rPrChange>
        </w:rPr>
        <w:t xml:space="preserve">M. Antum Peicevic, </w:t>
      </w:r>
      <w:r w:rsidRPr="00385ECB">
        <w:rPr>
          <w:rFonts w:ascii="Arial" w:hAnsi="Arial" w:cs="Arial"/>
          <w:i/>
          <w:sz w:val="24"/>
          <w:szCs w:val="24"/>
          <w:lang w:val="en-GB"/>
          <w:rPrChange w:id="5344" w:author="Admin" w:date="2016-10-18T16:05:00Z">
            <w:rPr>
              <w:i/>
              <w:lang w:val="en-GB"/>
            </w:rPr>
          </w:rPrChange>
        </w:rPr>
        <w:t>Apache HTTP Server introduction</w:t>
      </w:r>
      <w:r w:rsidRPr="00385ECB">
        <w:rPr>
          <w:rFonts w:ascii="Arial" w:hAnsi="Arial" w:cs="Arial"/>
          <w:sz w:val="24"/>
          <w:szCs w:val="24"/>
          <w:lang w:val="en-GB"/>
          <w:rPrChange w:id="5345" w:author="Admin" w:date="2016-10-18T16:05:00Z">
            <w:rPr>
              <w:lang w:val="en-GB"/>
            </w:rPr>
          </w:rPrChange>
        </w:rPr>
        <w:t>.</w:t>
      </w:r>
      <w:r w:rsidRPr="00385ECB">
        <w:rPr>
          <w:rFonts w:ascii="Arial" w:hAnsi="Arial" w:cs="Arial"/>
          <w:sz w:val="24"/>
          <w:szCs w:val="24"/>
          <w:lang w:val="en-GB"/>
          <w:rPrChange w:id="5346" w:author="Admin" w:date="2016-10-18T16:05:00Z">
            <w:rPr>
              <w:lang w:val="en-GB"/>
            </w:rPr>
          </w:rPrChange>
        </w:rPr>
        <w:tab/>
        <w:t>Geek University Press, 2016. pp.</w:t>
      </w:r>
    </w:p>
    <w:p w14:paraId="5023212C" w14:textId="77777777" w:rsidR="00C261B9" w:rsidRPr="00385ECB" w:rsidRDefault="007D0309" w:rsidP="00F703CE">
      <w:pPr>
        <w:numPr>
          <w:ilvl w:val="0"/>
          <w:numId w:val="2"/>
        </w:numPr>
        <w:spacing w:after="300" w:line="360" w:lineRule="auto"/>
        <w:ind w:left="0" w:firstLine="0"/>
        <w:rPr>
          <w:rFonts w:ascii="Arial" w:hAnsi="Arial" w:cs="Arial"/>
          <w:sz w:val="24"/>
          <w:szCs w:val="24"/>
          <w:lang w:val="en-GB"/>
          <w:rPrChange w:id="5347" w:author="Admin" w:date="2016-10-18T16:31:00Z">
            <w:rPr>
              <w:lang w:val="en-GB"/>
            </w:rPr>
          </w:rPrChange>
        </w:rPr>
        <w:pPrChange w:id="5348" w:author="Admin" w:date="2016-10-18T16:30:00Z">
          <w:pPr>
            <w:ind w:left="458"/>
          </w:pPr>
        </w:pPrChange>
      </w:pPr>
      <w:r w:rsidRPr="00385ECB">
        <w:rPr>
          <w:rFonts w:ascii="Arial" w:hAnsi="Arial" w:cs="Arial"/>
          <w:sz w:val="24"/>
          <w:szCs w:val="24"/>
          <w:lang w:val="en-GB"/>
          <w:rPrChange w:id="5349" w:author="Admin" w:date="2016-10-18T16:31:00Z">
            <w:rPr>
              <w:lang w:val="en-GB"/>
            </w:rPr>
          </w:rPrChange>
        </w:rPr>
        <w:t>4-6.</w:t>
      </w:r>
    </w:p>
    <w:p w14:paraId="6EBC763D" w14:textId="77777777" w:rsidR="00C261B9" w:rsidRPr="00385ECB" w:rsidRDefault="007D0309" w:rsidP="00F703CE">
      <w:pPr>
        <w:numPr>
          <w:ilvl w:val="0"/>
          <w:numId w:val="2"/>
        </w:numPr>
        <w:spacing w:after="300" w:line="360" w:lineRule="auto"/>
        <w:ind w:left="0" w:firstLine="0"/>
        <w:rPr>
          <w:rFonts w:ascii="Arial" w:hAnsi="Arial" w:cs="Arial"/>
          <w:sz w:val="24"/>
          <w:szCs w:val="24"/>
          <w:lang w:val="en-GB"/>
          <w:rPrChange w:id="5350" w:author="Admin" w:date="2016-10-18T16:05:00Z">
            <w:rPr>
              <w:lang w:val="en-GB"/>
            </w:rPr>
          </w:rPrChange>
        </w:rPr>
        <w:pPrChange w:id="5351" w:author="Admin" w:date="2016-10-18T16:30:00Z">
          <w:pPr>
            <w:numPr>
              <w:numId w:val="2"/>
            </w:numPr>
            <w:spacing w:after="179" w:line="287" w:lineRule="auto"/>
            <w:ind w:left="448" w:hanging="448"/>
          </w:pPr>
        </w:pPrChange>
      </w:pPr>
      <w:r w:rsidRPr="00385ECB">
        <w:rPr>
          <w:rFonts w:ascii="Arial" w:hAnsi="Arial" w:cs="Arial"/>
          <w:sz w:val="24"/>
          <w:szCs w:val="24"/>
          <w:lang w:val="en-GB"/>
          <w:rPrChange w:id="5352" w:author="Admin" w:date="2016-10-18T16:05:00Z">
            <w:rPr>
              <w:lang w:val="en-GB"/>
            </w:rPr>
          </w:rPrChange>
        </w:rPr>
        <w:t xml:space="preserve">R. Nixon, </w:t>
      </w:r>
      <w:r w:rsidRPr="00385ECB">
        <w:rPr>
          <w:rFonts w:ascii="Arial" w:hAnsi="Arial" w:cs="Arial"/>
          <w:i/>
          <w:sz w:val="24"/>
          <w:szCs w:val="24"/>
          <w:lang w:val="en-GB"/>
          <w:rPrChange w:id="5353" w:author="Admin" w:date="2016-10-18T16:05:00Z">
            <w:rPr>
              <w:i/>
              <w:lang w:val="en-GB"/>
            </w:rPr>
          </w:rPrChange>
        </w:rPr>
        <w:t>Learning PHP, MySQL &amp; JavaScript: With jQuery, CSS &amp; HTML5 (Learning Php, Mysql, Javascript, Css &amp; Html5)</w:t>
      </w:r>
      <w:ins w:id="5354" w:author="Admin" w:date="2016-11-01T20:27:00Z">
        <w:r w:rsidR="0024112D" w:rsidRPr="00385ECB">
          <w:rPr>
            <w:rFonts w:ascii="Arial" w:hAnsi="Arial" w:cs="Arial"/>
            <w:i/>
            <w:sz w:val="24"/>
            <w:szCs w:val="24"/>
            <w:lang w:val="en-GB"/>
          </w:rPr>
          <w:t>,</w:t>
        </w:r>
      </w:ins>
      <w:r w:rsidRPr="00385ECB">
        <w:rPr>
          <w:rFonts w:ascii="Arial" w:hAnsi="Arial" w:cs="Arial"/>
          <w:i/>
          <w:sz w:val="24"/>
          <w:szCs w:val="24"/>
          <w:lang w:val="en-GB"/>
          <w:rPrChange w:id="5355" w:author="Admin" w:date="2016-10-18T16:05:00Z">
            <w:rPr>
              <w:i/>
              <w:lang w:val="en-GB"/>
            </w:rPr>
          </w:rPrChange>
        </w:rPr>
        <w:t xml:space="preserve"> </w:t>
      </w:r>
      <w:r w:rsidRPr="00385ECB">
        <w:rPr>
          <w:rFonts w:ascii="Arial" w:hAnsi="Arial" w:cs="Arial"/>
          <w:sz w:val="24"/>
          <w:szCs w:val="24"/>
          <w:lang w:val="en-GB"/>
          <w:rPrChange w:id="5356" w:author="Admin" w:date="2016-11-01T20:27:00Z">
            <w:rPr>
              <w:i/>
              <w:lang w:val="en-GB"/>
            </w:rPr>
          </w:rPrChange>
        </w:rPr>
        <w:t>4th edition</w:t>
      </w:r>
      <w:r w:rsidRPr="00385ECB">
        <w:rPr>
          <w:rFonts w:ascii="Arial" w:hAnsi="Arial" w:cs="Arial"/>
          <w:sz w:val="24"/>
          <w:szCs w:val="24"/>
          <w:lang w:val="en-GB"/>
          <w:rPrChange w:id="5357" w:author="Admin" w:date="2016-11-01T20:27:00Z">
            <w:rPr>
              <w:lang w:val="en-GB"/>
            </w:rPr>
          </w:rPrChange>
        </w:rPr>
        <w:t>.</w:t>
      </w:r>
      <w:r w:rsidRPr="00385ECB">
        <w:rPr>
          <w:rFonts w:ascii="Arial" w:hAnsi="Arial" w:cs="Arial"/>
          <w:sz w:val="24"/>
          <w:szCs w:val="24"/>
          <w:lang w:val="en-GB"/>
          <w:rPrChange w:id="5358" w:author="Admin" w:date="2016-10-18T16:05:00Z">
            <w:rPr>
              <w:lang w:val="en-GB"/>
            </w:rPr>
          </w:rPrChange>
        </w:rPr>
        <w:t xml:space="preserve"> O’Reilly Media, Inc., 2015. pp 35-37.</w:t>
      </w:r>
    </w:p>
    <w:p w14:paraId="4F10F985" w14:textId="77777777" w:rsidR="00C261B9" w:rsidRPr="00385ECB" w:rsidDel="00E52C1B" w:rsidRDefault="007D0309" w:rsidP="00F703CE">
      <w:pPr>
        <w:numPr>
          <w:ilvl w:val="0"/>
          <w:numId w:val="2"/>
        </w:numPr>
        <w:spacing w:after="300" w:line="360" w:lineRule="auto"/>
        <w:ind w:left="0" w:firstLine="0"/>
        <w:rPr>
          <w:del w:id="5359" w:author="Admin" w:date="2016-10-18T16:31:00Z"/>
          <w:rFonts w:ascii="Arial" w:hAnsi="Arial" w:cs="Arial"/>
          <w:sz w:val="24"/>
          <w:szCs w:val="24"/>
          <w:lang w:val="en-GB"/>
          <w:rPrChange w:id="5360" w:author="Admin" w:date="2016-10-18T16:05:00Z">
            <w:rPr>
              <w:del w:id="5361" w:author="Admin" w:date="2016-10-18T16:31:00Z"/>
              <w:lang w:val="en-GB"/>
            </w:rPr>
          </w:rPrChange>
        </w:rPr>
        <w:pPrChange w:id="5362" w:author="Admin" w:date="2016-10-18T16:30:00Z">
          <w:pPr>
            <w:numPr>
              <w:numId w:val="2"/>
            </w:numPr>
            <w:spacing w:after="0"/>
            <w:ind w:left="448" w:hanging="448"/>
          </w:pPr>
        </w:pPrChange>
      </w:pPr>
      <w:r w:rsidRPr="00385ECB">
        <w:rPr>
          <w:rFonts w:ascii="Arial" w:hAnsi="Arial" w:cs="Arial"/>
          <w:sz w:val="24"/>
          <w:szCs w:val="24"/>
          <w:lang w:val="en-GB"/>
          <w:rPrChange w:id="5363" w:author="Admin" w:date="2016-10-18T16:05:00Z">
            <w:rPr>
              <w:lang w:val="en-GB"/>
            </w:rPr>
          </w:rPrChange>
        </w:rPr>
        <w:t>O.</w:t>
      </w:r>
      <w:del w:id="5364" w:author="Admin" w:date="2016-11-01T20:27:00Z">
        <w:r w:rsidRPr="00385ECB" w:rsidDel="0024112D">
          <w:rPr>
            <w:rFonts w:ascii="Arial" w:hAnsi="Arial" w:cs="Arial"/>
            <w:sz w:val="24"/>
            <w:szCs w:val="24"/>
            <w:lang w:val="en-GB"/>
            <w:rPrChange w:id="5365" w:author="Admin" w:date="2016-10-18T16:05:00Z">
              <w:rPr>
                <w:lang w:val="en-GB"/>
              </w:rPr>
            </w:rPrChange>
          </w:rPr>
          <w:delText xml:space="preserve"> </w:delText>
        </w:r>
      </w:del>
      <w:r w:rsidRPr="00385ECB">
        <w:rPr>
          <w:rFonts w:ascii="Arial" w:hAnsi="Arial" w:cs="Arial"/>
          <w:sz w:val="24"/>
          <w:szCs w:val="24"/>
          <w:lang w:val="en-GB"/>
          <w:rPrChange w:id="5366" w:author="Admin" w:date="2016-10-18T16:05:00Z">
            <w:rPr>
              <w:lang w:val="en-GB"/>
            </w:rPr>
          </w:rPrChange>
        </w:rPr>
        <w:t xml:space="preserve">C. and/or its affiliates. </w:t>
      </w:r>
      <w:r w:rsidR="005404DD">
        <w:rPr>
          <w:rFonts w:ascii="Arial" w:hAnsi="Arial" w:cs="Arial"/>
          <w:i/>
          <w:sz w:val="24"/>
          <w:szCs w:val="24"/>
          <w:lang w:val="en-GB"/>
        </w:rPr>
        <w:t>What is M</w:t>
      </w:r>
      <w:r w:rsidRPr="00385ECB">
        <w:rPr>
          <w:rFonts w:ascii="Arial" w:hAnsi="Arial" w:cs="Arial"/>
          <w:i/>
          <w:sz w:val="24"/>
          <w:szCs w:val="24"/>
          <w:lang w:val="en-GB"/>
          <w:rPrChange w:id="5367" w:author="Admin" w:date="2016-11-01T20:11:00Z">
            <w:rPr>
              <w:lang w:val="en-GB"/>
            </w:rPr>
          </w:rPrChange>
        </w:rPr>
        <w:t>ysql?</w:t>
      </w:r>
      <w:r w:rsidRPr="00385ECB">
        <w:rPr>
          <w:rFonts w:ascii="Arial" w:hAnsi="Arial" w:cs="Arial"/>
          <w:sz w:val="24"/>
          <w:szCs w:val="24"/>
          <w:lang w:val="en-GB"/>
          <w:rPrChange w:id="5368" w:author="Admin" w:date="2016-10-18T16:05:00Z">
            <w:rPr>
              <w:lang w:val="en-GB"/>
            </w:rPr>
          </w:rPrChange>
        </w:rPr>
        <w:tab/>
      </w:r>
      <w:del w:id="5369" w:author="Admin" w:date="2016-11-01T20:11:00Z">
        <w:r w:rsidRPr="00385ECB" w:rsidDel="00D01E9D">
          <w:rPr>
            <w:rFonts w:ascii="Arial" w:hAnsi="Arial" w:cs="Arial"/>
            <w:sz w:val="24"/>
            <w:szCs w:val="24"/>
            <w:lang w:val="en-GB"/>
            <w:rPrChange w:id="5370" w:author="Admin" w:date="2016-10-18T16:05:00Z">
              <w:rPr>
                <w:lang w:val="en-GB"/>
              </w:rPr>
            </w:rPrChange>
          </w:rPr>
          <w:delText>[Accessed:</w:delText>
        </w:r>
        <w:r w:rsidRPr="00385ECB" w:rsidDel="00D01E9D">
          <w:rPr>
            <w:rFonts w:ascii="Arial" w:hAnsi="Arial" w:cs="Arial"/>
            <w:sz w:val="24"/>
            <w:szCs w:val="24"/>
            <w:lang w:val="en-GB"/>
            <w:rPrChange w:id="5371" w:author="Admin" w:date="2016-10-18T16:05:00Z">
              <w:rPr>
                <w:lang w:val="en-GB"/>
              </w:rPr>
            </w:rPrChange>
          </w:rPr>
          <w:tab/>
          <w:delText>Sept. 2016].</w:delText>
        </w:r>
      </w:del>
      <w:r w:rsidRPr="00385ECB">
        <w:rPr>
          <w:rFonts w:ascii="Arial" w:hAnsi="Arial" w:cs="Arial"/>
          <w:sz w:val="24"/>
          <w:szCs w:val="24"/>
          <w:lang w:val="en-GB"/>
          <w:rPrChange w:id="5372" w:author="Admin" w:date="2016-10-18T16:05:00Z">
            <w:rPr>
              <w:lang w:val="en-GB"/>
            </w:rPr>
          </w:rPrChange>
        </w:rPr>
        <w:t xml:space="preserve"> [Online]</w:t>
      </w:r>
      <w:del w:id="5373" w:author="Admin" w:date="2016-11-01T20:13:00Z">
        <w:r w:rsidRPr="00385ECB" w:rsidDel="00D01E9D">
          <w:rPr>
            <w:rFonts w:ascii="Arial" w:hAnsi="Arial" w:cs="Arial"/>
            <w:sz w:val="24"/>
            <w:szCs w:val="24"/>
            <w:lang w:val="en-GB"/>
            <w:rPrChange w:id="5374" w:author="Admin" w:date="2016-10-18T16:05:00Z">
              <w:rPr>
                <w:lang w:val="en-GB"/>
              </w:rPr>
            </w:rPrChange>
          </w:rPr>
          <w:delText>.</w:delText>
        </w:r>
      </w:del>
      <w:r w:rsidRPr="00385ECB">
        <w:rPr>
          <w:rFonts w:ascii="Arial" w:hAnsi="Arial" w:cs="Arial"/>
          <w:sz w:val="24"/>
          <w:szCs w:val="24"/>
          <w:lang w:val="en-GB"/>
          <w:rPrChange w:id="5375" w:author="Admin" w:date="2016-10-18T16:05:00Z">
            <w:rPr>
              <w:lang w:val="en-GB"/>
            </w:rPr>
          </w:rPrChange>
        </w:rPr>
        <w:t xml:space="preserve"> Available:</w:t>
      </w:r>
      <w:ins w:id="5376" w:author="Admin" w:date="2016-11-01T20:12:00Z">
        <w:r w:rsidR="00D01E9D" w:rsidRPr="00385ECB">
          <w:rPr>
            <w:rFonts w:ascii="Arial" w:hAnsi="Arial" w:cs="Arial"/>
            <w:sz w:val="24"/>
            <w:szCs w:val="24"/>
            <w:lang w:val="en-GB"/>
          </w:rPr>
          <w:t xml:space="preserve"> </w:t>
        </w:r>
      </w:ins>
    </w:p>
    <w:p w14:paraId="59414ACB" w14:textId="77777777" w:rsidR="00C261B9" w:rsidRPr="00385ECB" w:rsidRDefault="008B1626" w:rsidP="00F703CE">
      <w:pPr>
        <w:numPr>
          <w:ilvl w:val="0"/>
          <w:numId w:val="2"/>
        </w:numPr>
        <w:spacing w:after="300" w:line="360" w:lineRule="auto"/>
        <w:ind w:left="0" w:firstLine="0"/>
        <w:rPr>
          <w:rFonts w:ascii="Arial" w:hAnsi="Arial" w:cs="Arial"/>
          <w:sz w:val="24"/>
          <w:szCs w:val="24"/>
          <w:lang w:val="en-GB"/>
          <w:rPrChange w:id="5377" w:author="Admin" w:date="2016-10-18T16:31:00Z">
            <w:rPr>
              <w:lang w:val="en-GB"/>
            </w:rPr>
          </w:rPrChange>
        </w:rPr>
        <w:pPrChange w:id="5378" w:author="Admin" w:date="2016-10-18T16:30:00Z">
          <w:pPr>
            <w:ind w:left="458"/>
          </w:pPr>
        </w:pPrChange>
      </w:pPr>
      <w:r w:rsidRPr="00385ECB">
        <w:rPr>
          <w:rFonts w:ascii="Arial" w:hAnsi="Arial" w:cs="Arial"/>
          <w:sz w:val="24"/>
          <w:szCs w:val="24"/>
          <w:lang w:val="en-GB"/>
          <w:rPrChange w:id="5379" w:author="Admin" w:date="2016-10-18T16:31:00Z">
            <w:rPr>
              <w:lang w:val="en-GB"/>
            </w:rPr>
          </w:rPrChange>
        </w:rPr>
        <w:fldChar w:fldCharType="begin"/>
      </w:r>
      <w:r w:rsidRPr="00385ECB">
        <w:rPr>
          <w:rFonts w:ascii="Arial" w:hAnsi="Arial" w:cs="Arial"/>
          <w:sz w:val="24"/>
          <w:szCs w:val="24"/>
          <w:lang w:val="en-GB"/>
          <w:rPrChange w:id="5380" w:author="Admin" w:date="2016-10-18T16:31:00Z">
            <w:rPr>
              <w:lang w:val="en-GB"/>
            </w:rPr>
          </w:rPrChange>
        </w:rPr>
        <w:instrText xml:space="preserve"> HYPERLINK "https://dev.mysql.com/doc/refman/5.7/en/what-is-mysql.html" \h </w:instrText>
      </w:r>
      <w:r w:rsidRPr="00385ECB">
        <w:rPr>
          <w:rFonts w:ascii="Arial" w:hAnsi="Arial" w:cs="Arial"/>
          <w:sz w:val="24"/>
          <w:szCs w:val="24"/>
          <w:lang w:val="en-GB"/>
          <w:rPrChange w:id="5381" w:author="Admin" w:date="2016-10-18T16:31:00Z">
            <w:rPr>
              <w:lang w:val="en-GB"/>
            </w:rPr>
          </w:rPrChange>
        </w:rPr>
        <w:fldChar w:fldCharType="separate"/>
      </w:r>
      <w:r w:rsidR="007D0309" w:rsidRPr="00385ECB">
        <w:rPr>
          <w:rFonts w:ascii="Arial" w:hAnsi="Arial" w:cs="Arial"/>
          <w:sz w:val="24"/>
          <w:szCs w:val="24"/>
          <w:lang w:val="en-GB"/>
          <w:rPrChange w:id="5382" w:author="Admin" w:date="2016-10-18T16:31:00Z">
            <w:rPr>
              <w:lang w:val="en-GB"/>
            </w:rPr>
          </w:rPrChange>
        </w:rPr>
        <w:t>https://dev.</w:t>
      </w:r>
      <w:ins w:id="5383" w:author="Admin" w:date="2016-11-01T20:12:00Z">
        <w:r w:rsidR="00D01E9D" w:rsidRPr="00385ECB">
          <w:rPr>
            <w:rFonts w:ascii="Arial" w:hAnsi="Arial" w:cs="Arial"/>
            <w:sz w:val="24"/>
            <w:szCs w:val="24"/>
            <w:lang w:val="en-GB"/>
          </w:rPr>
          <w:br/>
        </w:r>
      </w:ins>
      <w:r w:rsidR="007D0309" w:rsidRPr="00385ECB">
        <w:rPr>
          <w:rFonts w:ascii="Arial" w:hAnsi="Arial" w:cs="Arial"/>
          <w:sz w:val="24"/>
          <w:szCs w:val="24"/>
          <w:lang w:val="en-GB"/>
          <w:rPrChange w:id="5384" w:author="Admin" w:date="2016-10-18T16:31:00Z">
            <w:rPr>
              <w:lang w:val="en-GB"/>
            </w:rPr>
          </w:rPrChange>
        </w:rPr>
        <w:t>mysql.com/doc/refman/5.7/en/what-is-mysql.html</w:t>
      </w:r>
      <w:r w:rsidRPr="00385ECB">
        <w:rPr>
          <w:rFonts w:ascii="Arial" w:hAnsi="Arial" w:cs="Arial"/>
          <w:sz w:val="24"/>
          <w:szCs w:val="24"/>
          <w:lang w:val="en-GB"/>
          <w:rPrChange w:id="5385" w:author="Admin" w:date="2016-10-18T16:31:00Z">
            <w:rPr>
              <w:lang w:val="en-GB"/>
            </w:rPr>
          </w:rPrChange>
        </w:rPr>
        <w:fldChar w:fldCharType="end"/>
      </w:r>
      <w:ins w:id="5386" w:author="Admin" w:date="2016-11-01T20:12:00Z">
        <w:r w:rsidR="00D01E9D" w:rsidRPr="00385ECB">
          <w:rPr>
            <w:rFonts w:ascii="Arial" w:hAnsi="Arial" w:cs="Arial"/>
            <w:sz w:val="24"/>
            <w:szCs w:val="24"/>
            <w:lang w:val="en-GB"/>
          </w:rPr>
          <w:t xml:space="preserve"> </w:t>
        </w:r>
      </w:ins>
      <w:ins w:id="5387" w:author="Admin" w:date="2016-11-01T20:11:00Z">
        <w:r w:rsidR="00D01E9D" w:rsidRPr="00385ECB">
          <w:rPr>
            <w:rFonts w:ascii="Arial" w:hAnsi="Arial" w:cs="Arial"/>
            <w:sz w:val="24"/>
            <w:szCs w:val="24"/>
            <w:lang w:val="en-GB"/>
          </w:rPr>
          <w:t>[Accessed:</w:t>
        </w:r>
        <w:r w:rsidR="00D01E9D" w:rsidRPr="00385ECB">
          <w:rPr>
            <w:rFonts w:ascii="Arial" w:hAnsi="Arial" w:cs="Arial"/>
            <w:sz w:val="24"/>
            <w:szCs w:val="24"/>
            <w:lang w:val="en-GB"/>
          </w:rPr>
          <w:tab/>
          <w:t>Sept. 2016].</w:t>
        </w:r>
      </w:ins>
    </w:p>
    <w:p w14:paraId="38DF21AB" w14:textId="77777777" w:rsidR="00C261B9" w:rsidRPr="00385ECB" w:rsidRDefault="007D0309" w:rsidP="00F703CE">
      <w:pPr>
        <w:numPr>
          <w:ilvl w:val="0"/>
          <w:numId w:val="2"/>
        </w:numPr>
        <w:spacing w:after="300" w:line="360" w:lineRule="auto"/>
        <w:ind w:left="0" w:firstLine="0"/>
        <w:rPr>
          <w:rFonts w:ascii="Arial" w:hAnsi="Arial" w:cs="Arial"/>
          <w:sz w:val="24"/>
          <w:szCs w:val="24"/>
          <w:lang w:val="en-GB"/>
          <w:rPrChange w:id="5388" w:author="Admin" w:date="2016-10-18T16:05:00Z">
            <w:rPr>
              <w:lang w:val="en-GB"/>
            </w:rPr>
          </w:rPrChange>
        </w:rPr>
        <w:pPrChange w:id="5389" w:author="Admin" w:date="2016-10-18T16:30:00Z">
          <w:pPr>
            <w:numPr>
              <w:numId w:val="2"/>
            </w:numPr>
            <w:ind w:left="448" w:hanging="448"/>
          </w:pPr>
        </w:pPrChange>
      </w:pPr>
      <w:r w:rsidRPr="00385ECB">
        <w:rPr>
          <w:rFonts w:ascii="Arial" w:hAnsi="Arial" w:cs="Arial"/>
          <w:sz w:val="24"/>
          <w:szCs w:val="24"/>
          <w:lang w:val="en-GB"/>
          <w:rPrChange w:id="5390" w:author="Admin" w:date="2016-10-18T16:05:00Z">
            <w:rPr>
              <w:lang w:val="en-GB"/>
            </w:rPr>
          </w:rPrChange>
        </w:rPr>
        <w:t>I. Corporation, “</w:t>
      </w:r>
      <w:r w:rsidRPr="00385ECB">
        <w:rPr>
          <w:rFonts w:ascii="Arial" w:hAnsi="Arial" w:cs="Arial"/>
          <w:i/>
          <w:sz w:val="24"/>
          <w:szCs w:val="24"/>
          <w:lang w:val="en-GB"/>
          <w:rPrChange w:id="5391" w:author="Admin" w:date="2016-11-01T20:13:00Z">
            <w:rPr>
              <w:lang w:val="en-GB"/>
            </w:rPr>
          </w:rPrChange>
        </w:rPr>
        <w:t>Atx specification version 2.1</w:t>
      </w:r>
      <w:del w:id="5392" w:author="Admin" w:date="2016-11-01T20:12:00Z">
        <w:r w:rsidRPr="00385ECB" w:rsidDel="00D01E9D">
          <w:rPr>
            <w:rFonts w:ascii="Arial" w:hAnsi="Arial" w:cs="Arial"/>
            <w:sz w:val="24"/>
            <w:szCs w:val="24"/>
            <w:lang w:val="en-GB"/>
            <w:rPrChange w:id="5393" w:author="Admin" w:date="2016-10-18T16:05:00Z">
              <w:rPr>
                <w:lang w:val="en-GB"/>
              </w:rPr>
            </w:rPrChange>
          </w:rPr>
          <w:delText>,</w:delText>
        </w:r>
      </w:del>
      <w:r w:rsidRPr="00385ECB">
        <w:rPr>
          <w:rFonts w:ascii="Arial" w:hAnsi="Arial" w:cs="Arial"/>
          <w:sz w:val="24"/>
          <w:szCs w:val="24"/>
          <w:lang w:val="en-GB"/>
          <w:rPrChange w:id="5394" w:author="Admin" w:date="2016-10-18T16:05:00Z">
            <w:rPr>
              <w:lang w:val="en-GB"/>
            </w:rPr>
          </w:rPrChange>
        </w:rPr>
        <w:t>”</w:t>
      </w:r>
      <w:ins w:id="5395" w:author="Admin" w:date="2016-11-01T20:12:00Z">
        <w:r w:rsidR="00D01E9D" w:rsidRPr="00385ECB">
          <w:rPr>
            <w:rFonts w:ascii="Arial" w:hAnsi="Arial" w:cs="Arial"/>
            <w:sz w:val="24"/>
            <w:szCs w:val="24"/>
            <w:lang w:val="en-GB"/>
          </w:rPr>
          <w:t>,</w:t>
        </w:r>
      </w:ins>
      <w:r w:rsidRPr="00385ECB">
        <w:rPr>
          <w:rFonts w:ascii="Arial" w:hAnsi="Arial" w:cs="Arial"/>
          <w:sz w:val="24"/>
          <w:szCs w:val="24"/>
          <w:lang w:val="en-GB"/>
          <w:rPrChange w:id="5396" w:author="Admin" w:date="2016-10-18T16:05:00Z">
            <w:rPr>
              <w:lang w:val="en-GB"/>
            </w:rPr>
          </w:rPrChange>
        </w:rPr>
        <w:t xml:space="preserve"> June 2002.</w:t>
      </w:r>
    </w:p>
    <w:p w14:paraId="631B6161" w14:textId="77777777" w:rsidR="00C261B9" w:rsidRPr="00385ECB" w:rsidRDefault="007D0309" w:rsidP="00F703CE">
      <w:pPr>
        <w:numPr>
          <w:ilvl w:val="0"/>
          <w:numId w:val="2"/>
        </w:numPr>
        <w:spacing w:after="300" w:line="360" w:lineRule="auto"/>
        <w:ind w:left="0" w:firstLine="0"/>
        <w:rPr>
          <w:rFonts w:ascii="Arial" w:hAnsi="Arial" w:cs="Arial"/>
          <w:sz w:val="24"/>
          <w:szCs w:val="24"/>
          <w:lang w:val="en-GB"/>
          <w:rPrChange w:id="5397" w:author="Admin" w:date="2016-10-18T16:05:00Z">
            <w:rPr>
              <w:lang w:val="en-GB"/>
            </w:rPr>
          </w:rPrChange>
        </w:rPr>
        <w:pPrChange w:id="5398" w:author="Admin" w:date="2016-10-18T16:30:00Z">
          <w:pPr>
            <w:numPr>
              <w:numId w:val="2"/>
            </w:numPr>
            <w:ind w:left="448" w:hanging="448"/>
          </w:pPr>
        </w:pPrChange>
      </w:pPr>
      <w:r w:rsidRPr="00385ECB">
        <w:rPr>
          <w:rFonts w:ascii="Arial" w:hAnsi="Arial" w:cs="Arial"/>
          <w:sz w:val="24"/>
          <w:szCs w:val="24"/>
          <w:lang w:val="en-GB"/>
          <w:rPrChange w:id="5399" w:author="Admin" w:date="2016-10-18T16:05:00Z">
            <w:rPr>
              <w:lang w:val="en-GB"/>
            </w:rPr>
          </w:rPrChange>
        </w:rPr>
        <w:t>E. Tutorials. (September 2016) Convert atx psu to bench supply. [Online]</w:t>
      </w:r>
      <w:ins w:id="5400" w:author="Admin" w:date="2016-11-01T20:30:00Z">
        <w:r w:rsidR="0024112D" w:rsidRPr="00385ECB">
          <w:rPr>
            <w:rFonts w:ascii="Arial" w:hAnsi="Arial" w:cs="Arial"/>
            <w:sz w:val="24"/>
            <w:szCs w:val="24"/>
            <w:lang w:val="en-GB"/>
          </w:rPr>
          <w:t xml:space="preserve"> </w:t>
        </w:r>
      </w:ins>
      <w:del w:id="5401" w:author="Admin" w:date="2016-11-01T20:30:00Z">
        <w:r w:rsidRPr="00385ECB" w:rsidDel="0024112D">
          <w:rPr>
            <w:rFonts w:ascii="Arial" w:hAnsi="Arial" w:cs="Arial"/>
            <w:sz w:val="24"/>
            <w:szCs w:val="24"/>
            <w:lang w:val="en-GB"/>
            <w:rPrChange w:id="5402" w:author="Admin" w:date="2016-10-18T16:05:00Z">
              <w:rPr>
                <w:lang w:val="en-GB"/>
              </w:rPr>
            </w:rPrChange>
          </w:rPr>
          <w:delText>.</w:delText>
        </w:r>
      </w:del>
      <w:del w:id="5403" w:author="Admin" w:date="2016-11-01T20:13:00Z">
        <w:r w:rsidRPr="00385ECB" w:rsidDel="00D01E9D">
          <w:rPr>
            <w:rFonts w:ascii="Arial" w:hAnsi="Arial" w:cs="Arial"/>
            <w:sz w:val="24"/>
            <w:szCs w:val="24"/>
            <w:lang w:val="en-GB"/>
            <w:rPrChange w:id="5404" w:author="Admin" w:date="2016-10-18T16:05:00Z">
              <w:rPr>
                <w:lang w:val="en-GB"/>
              </w:rPr>
            </w:rPrChange>
          </w:rPr>
          <w:delText xml:space="preserve"> </w:delText>
        </w:r>
      </w:del>
      <w:r w:rsidRPr="00385ECB">
        <w:rPr>
          <w:rFonts w:ascii="Arial" w:hAnsi="Arial" w:cs="Arial"/>
          <w:sz w:val="24"/>
          <w:szCs w:val="24"/>
          <w:lang w:val="en-GB"/>
          <w:rPrChange w:id="5405" w:author="Admin" w:date="2016-10-18T16:05:00Z">
            <w:rPr>
              <w:lang w:val="en-GB"/>
            </w:rPr>
          </w:rPrChange>
        </w:rPr>
        <w:t xml:space="preserve">Available: </w:t>
      </w:r>
      <w:r w:rsidR="008B1626" w:rsidRPr="00385ECB">
        <w:rPr>
          <w:rFonts w:ascii="Arial" w:hAnsi="Arial" w:cs="Arial"/>
          <w:sz w:val="24"/>
          <w:szCs w:val="24"/>
          <w:lang w:val="en-GB"/>
          <w:rPrChange w:id="5406" w:author="Admin" w:date="2016-10-18T16:05:00Z">
            <w:rPr>
              <w:lang w:val="en-GB"/>
            </w:rPr>
          </w:rPrChange>
        </w:rPr>
        <w:fldChar w:fldCharType="begin"/>
      </w:r>
      <w:r w:rsidR="008B1626" w:rsidRPr="00385ECB">
        <w:rPr>
          <w:rFonts w:ascii="Arial" w:hAnsi="Arial" w:cs="Arial"/>
          <w:sz w:val="24"/>
          <w:szCs w:val="24"/>
          <w:lang w:val="en-GB"/>
          <w:rPrChange w:id="5407" w:author="Admin" w:date="2016-10-18T16:05:00Z">
            <w:rPr>
              <w:lang w:val="en-GB"/>
            </w:rPr>
          </w:rPrChange>
        </w:rPr>
        <w:instrText xml:space="preserve"> HYPERLINK "http://www.electronics-tutorials.ws/blog/convert-atx-psu-to-bench-supply.html" \h </w:instrText>
      </w:r>
      <w:r w:rsidR="008B1626" w:rsidRPr="00385ECB">
        <w:rPr>
          <w:rFonts w:ascii="Arial" w:hAnsi="Arial" w:cs="Arial"/>
          <w:sz w:val="24"/>
          <w:szCs w:val="24"/>
          <w:lang w:val="en-GB"/>
          <w:rPrChange w:id="5408" w:author="Admin" w:date="2016-10-18T16:05:00Z">
            <w:rPr>
              <w:lang w:val="en-GB"/>
            </w:rPr>
          </w:rPrChange>
        </w:rPr>
        <w:fldChar w:fldCharType="separate"/>
      </w:r>
      <w:r w:rsidRPr="00385ECB">
        <w:rPr>
          <w:rFonts w:ascii="Arial" w:hAnsi="Arial" w:cs="Arial"/>
          <w:sz w:val="24"/>
          <w:szCs w:val="24"/>
          <w:lang w:val="en-GB"/>
          <w:rPrChange w:id="5409" w:author="Admin" w:date="2016-10-18T16:05:00Z">
            <w:rPr>
              <w:lang w:val="en-GB"/>
            </w:rPr>
          </w:rPrChange>
        </w:rPr>
        <w:t>http://www.electronics-tutorials.ws/blog/convert-atx-psu-to-bench-supply.html</w:t>
      </w:r>
      <w:r w:rsidR="008B1626" w:rsidRPr="00385ECB">
        <w:rPr>
          <w:rFonts w:ascii="Arial" w:hAnsi="Arial" w:cs="Arial"/>
          <w:sz w:val="24"/>
          <w:szCs w:val="24"/>
          <w:lang w:val="en-GB"/>
          <w:rPrChange w:id="5410" w:author="Admin" w:date="2016-10-18T16:05:00Z">
            <w:rPr>
              <w:lang w:val="en-GB"/>
            </w:rPr>
          </w:rPrChange>
        </w:rPr>
        <w:fldChar w:fldCharType="end"/>
      </w:r>
      <w:ins w:id="5411" w:author="Admin" w:date="2016-11-01T20:13:00Z">
        <w:r w:rsidR="00D01E9D" w:rsidRPr="00385ECB">
          <w:rPr>
            <w:rFonts w:ascii="Arial" w:hAnsi="Arial" w:cs="Arial"/>
            <w:sz w:val="24"/>
            <w:szCs w:val="24"/>
            <w:lang w:val="en-GB"/>
          </w:rPr>
          <w:t xml:space="preserve"> [</w:t>
        </w:r>
        <w:r w:rsidR="00D01E9D" w:rsidRPr="00385ECB">
          <w:rPr>
            <w:rFonts w:ascii="Arial" w:hAnsi="Arial" w:cs="Arial"/>
            <w:sz w:val="24"/>
            <w:szCs w:val="24"/>
            <w:highlight w:val="yellow"/>
            <w:lang w:val="en-GB"/>
            <w:rPrChange w:id="5412" w:author="Admin" w:date="2016-11-01T20:13:00Z">
              <w:rPr>
                <w:rFonts w:ascii="Arial" w:hAnsi="Arial" w:cs="Arial"/>
                <w:sz w:val="24"/>
                <w:szCs w:val="24"/>
                <w:lang w:val="en-GB"/>
              </w:rPr>
            </w:rPrChange>
          </w:rPr>
          <w:t>Accessed:  add date</w:t>
        </w:r>
        <w:r w:rsidR="00D01E9D" w:rsidRPr="00385ECB">
          <w:rPr>
            <w:rFonts w:ascii="Arial" w:hAnsi="Arial" w:cs="Arial"/>
            <w:sz w:val="24"/>
            <w:szCs w:val="24"/>
            <w:lang w:val="en-GB"/>
          </w:rPr>
          <w:t>].</w:t>
        </w:r>
      </w:ins>
    </w:p>
    <w:p w14:paraId="2C73B249" w14:textId="77777777" w:rsidR="00C261B9" w:rsidRPr="00385ECB" w:rsidRDefault="007D0309" w:rsidP="00F703CE">
      <w:pPr>
        <w:numPr>
          <w:ilvl w:val="0"/>
          <w:numId w:val="2"/>
        </w:numPr>
        <w:spacing w:after="300" w:line="360" w:lineRule="auto"/>
        <w:ind w:left="0" w:firstLine="0"/>
        <w:rPr>
          <w:rFonts w:ascii="Arial" w:hAnsi="Arial" w:cs="Arial"/>
          <w:sz w:val="24"/>
          <w:szCs w:val="24"/>
          <w:lang w:val="en-GB"/>
          <w:rPrChange w:id="5413" w:author="Admin" w:date="2016-10-18T16:05:00Z">
            <w:rPr>
              <w:lang w:val="en-GB"/>
            </w:rPr>
          </w:rPrChange>
        </w:rPr>
        <w:pPrChange w:id="5414" w:author="Admin" w:date="2016-10-18T16:30:00Z">
          <w:pPr>
            <w:numPr>
              <w:numId w:val="2"/>
            </w:numPr>
            <w:ind w:left="448" w:hanging="448"/>
          </w:pPr>
        </w:pPrChange>
      </w:pPr>
      <w:r w:rsidRPr="00385ECB">
        <w:rPr>
          <w:rFonts w:ascii="Arial" w:hAnsi="Arial" w:cs="Arial"/>
          <w:sz w:val="24"/>
          <w:szCs w:val="24"/>
          <w:lang w:val="en-GB"/>
          <w:rPrChange w:id="5415" w:author="Admin" w:date="2016-10-18T16:05:00Z">
            <w:rPr>
              <w:lang w:val="en-GB"/>
            </w:rPr>
          </w:rPrChange>
        </w:rPr>
        <w:t>Man</w:t>
      </w:r>
      <w:r w:rsidR="005404DD">
        <w:rPr>
          <w:rFonts w:ascii="Arial" w:hAnsi="Arial" w:cs="Arial"/>
          <w:sz w:val="24"/>
          <w:szCs w:val="24"/>
          <w:lang w:val="en-GB"/>
        </w:rPr>
        <w:t>tech. (September 2016) Mantech E</w:t>
      </w:r>
      <w:r w:rsidRPr="00385ECB">
        <w:rPr>
          <w:rFonts w:ascii="Arial" w:hAnsi="Arial" w:cs="Arial"/>
          <w:sz w:val="24"/>
          <w:szCs w:val="24"/>
          <w:lang w:val="en-GB"/>
          <w:rPrChange w:id="5416" w:author="Admin" w:date="2016-10-18T16:05:00Z">
            <w:rPr>
              <w:lang w:val="en-GB"/>
            </w:rPr>
          </w:rPrChange>
        </w:rPr>
        <w:t>lectronics. [Online]</w:t>
      </w:r>
      <w:del w:id="5417" w:author="Admin" w:date="2016-11-01T20:13:00Z">
        <w:r w:rsidRPr="00385ECB" w:rsidDel="00D01E9D">
          <w:rPr>
            <w:rFonts w:ascii="Arial" w:hAnsi="Arial" w:cs="Arial"/>
            <w:sz w:val="24"/>
            <w:szCs w:val="24"/>
            <w:lang w:val="en-GB"/>
            <w:rPrChange w:id="5418" w:author="Admin" w:date="2016-10-18T16:05:00Z">
              <w:rPr>
                <w:lang w:val="en-GB"/>
              </w:rPr>
            </w:rPrChange>
          </w:rPr>
          <w:delText>.</w:delText>
        </w:r>
      </w:del>
      <w:r w:rsidRPr="00385ECB">
        <w:rPr>
          <w:rFonts w:ascii="Arial" w:hAnsi="Arial" w:cs="Arial"/>
          <w:sz w:val="24"/>
          <w:szCs w:val="24"/>
          <w:lang w:val="en-GB"/>
          <w:rPrChange w:id="5419" w:author="Admin" w:date="2016-10-18T16:05:00Z">
            <w:rPr>
              <w:lang w:val="en-GB"/>
            </w:rPr>
          </w:rPrChange>
        </w:rPr>
        <w:t xml:space="preserve"> Available: </w:t>
      </w:r>
      <w:r w:rsidR="008B1626" w:rsidRPr="00385ECB">
        <w:rPr>
          <w:rFonts w:ascii="Arial" w:hAnsi="Arial" w:cs="Arial"/>
          <w:sz w:val="24"/>
          <w:szCs w:val="24"/>
          <w:lang w:val="en-GB"/>
          <w:rPrChange w:id="5420" w:author="Admin" w:date="2016-10-18T16:05:00Z">
            <w:rPr>
              <w:lang w:val="en-GB"/>
            </w:rPr>
          </w:rPrChange>
        </w:rPr>
        <w:fldChar w:fldCharType="begin"/>
      </w:r>
      <w:r w:rsidR="008B1626" w:rsidRPr="00385ECB">
        <w:rPr>
          <w:rFonts w:ascii="Arial" w:hAnsi="Arial" w:cs="Arial"/>
          <w:sz w:val="24"/>
          <w:szCs w:val="24"/>
          <w:lang w:val="en-GB"/>
          <w:rPrChange w:id="5421" w:author="Admin" w:date="2016-10-18T16:05:00Z">
            <w:rPr>
              <w:lang w:val="en-GB"/>
            </w:rPr>
          </w:rPrChange>
        </w:rPr>
        <w:instrText xml:space="preserve"> HYPERLINK "http://www.mantech.co.za/" \h </w:instrText>
      </w:r>
      <w:r w:rsidR="008B1626" w:rsidRPr="00385ECB">
        <w:rPr>
          <w:rFonts w:ascii="Arial" w:hAnsi="Arial" w:cs="Arial"/>
          <w:sz w:val="24"/>
          <w:szCs w:val="24"/>
          <w:lang w:val="en-GB"/>
          <w:rPrChange w:id="5422" w:author="Admin" w:date="2016-10-18T16:05:00Z">
            <w:rPr>
              <w:lang w:val="en-GB"/>
            </w:rPr>
          </w:rPrChange>
        </w:rPr>
        <w:fldChar w:fldCharType="separate"/>
      </w:r>
      <w:r w:rsidRPr="00385ECB">
        <w:rPr>
          <w:rFonts w:ascii="Arial" w:hAnsi="Arial" w:cs="Arial"/>
          <w:sz w:val="24"/>
          <w:szCs w:val="24"/>
          <w:lang w:val="en-GB"/>
          <w:rPrChange w:id="5423" w:author="Admin" w:date="2016-10-18T16:05:00Z">
            <w:rPr>
              <w:lang w:val="en-GB"/>
            </w:rPr>
          </w:rPrChange>
        </w:rPr>
        <w:t>http://www.mantech.co.za/</w:t>
      </w:r>
      <w:r w:rsidR="008B1626" w:rsidRPr="00385ECB">
        <w:rPr>
          <w:rFonts w:ascii="Arial" w:hAnsi="Arial" w:cs="Arial"/>
          <w:sz w:val="24"/>
          <w:szCs w:val="24"/>
          <w:lang w:val="en-GB"/>
          <w:rPrChange w:id="5424" w:author="Admin" w:date="2016-10-18T16:05:00Z">
            <w:rPr>
              <w:lang w:val="en-GB"/>
            </w:rPr>
          </w:rPrChange>
        </w:rPr>
        <w:fldChar w:fldCharType="end"/>
      </w:r>
      <w:ins w:id="5425" w:author="Admin" w:date="2016-11-01T20:13:00Z">
        <w:r w:rsidR="00D01E9D" w:rsidRPr="00385ECB">
          <w:rPr>
            <w:rFonts w:ascii="Arial" w:hAnsi="Arial" w:cs="Arial"/>
            <w:sz w:val="24"/>
            <w:szCs w:val="24"/>
            <w:lang w:val="en-GB"/>
          </w:rPr>
          <w:t xml:space="preserve"> [</w:t>
        </w:r>
        <w:r w:rsidR="00D01E9D" w:rsidRPr="00385ECB">
          <w:rPr>
            <w:rFonts w:ascii="Arial" w:hAnsi="Arial" w:cs="Arial"/>
            <w:sz w:val="24"/>
            <w:szCs w:val="24"/>
            <w:highlight w:val="yellow"/>
            <w:lang w:val="en-GB"/>
          </w:rPr>
          <w:t>Accessed:  add date</w:t>
        </w:r>
        <w:r w:rsidR="00D01E9D" w:rsidRPr="00385ECB">
          <w:rPr>
            <w:rFonts w:ascii="Arial" w:hAnsi="Arial" w:cs="Arial"/>
            <w:sz w:val="24"/>
            <w:szCs w:val="24"/>
            <w:lang w:val="en-GB"/>
          </w:rPr>
          <w:t>].</w:t>
        </w:r>
      </w:ins>
    </w:p>
    <w:p w14:paraId="6D8B7182" w14:textId="77777777" w:rsidR="00C261B9" w:rsidRPr="00385ECB" w:rsidRDefault="007D0309" w:rsidP="00F703CE">
      <w:pPr>
        <w:numPr>
          <w:ilvl w:val="0"/>
          <w:numId w:val="2"/>
        </w:numPr>
        <w:spacing w:after="300" w:line="360" w:lineRule="auto"/>
        <w:ind w:left="0" w:firstLine="0"/>
        <w:rPr>
          <w:rFonts w:ascii="Arial" w:hAnsi="Arial" w:cs="Arial"/>
          <w:sz w:val="24"/>
          <w:szCs w:val="24"/>
          <w:lang w:val="en-GB"/>
          <w:rPrChange w:id="5426" w:author="Admin" w:date="2016-10-18T16:05:00Z">
            <w:rPr>
              <w:lang w:val="en-GB"/>
            </w:rPr>
          </w:rPrChange>
        </w:rPr>
        <w:pPrChange w:id="5427" w:author="Admin" w:date="2016-10-18T16:30:00Z">
          <w:pPr>
            <w:numPr>
              <w:numId w:val="2"/>
            </w:numPr>
            <w:ind w:left="448" w:hanging="448"/>
          </w:pPr>
        </w:pPrChange>
      </w:pPr>
      <w:r w:rsidRPr="00385ECB">
        <w:rPr>
          <w:rFonts w:ascii="Arial" w:hAnsi="Arial" w:cs="Arial"/>
          <w:sz w:val="24"/>
          <w:szCs w:val="24"/>
          <w:lang w:val="en-GB"/>
          <w:rPrChange w:id="5428" w:author="Admin" w:date="2016-10-18T16:05:00Z">
            <w:rPr>
              <w:lang w:val="en-GB"/>
            </w:rPr>
          </w:rPrChange>
        </w:rPr>
        <w:t>H. King. (September 2016) Hobbyking. [Online]</w:t>
      </w:r>
      <w:del w:id="5429" w:author="Admin" w:date="2016-11-01T20:13:00Z">
        <w:r w:rsidRPr="00385ECB" w:rsidDel="00D01E9D">
          <w:rPr>
            <w:rFonts w:ascii="Arial" w:hAnsi="Arial" w:cs="Arial"/>
            <w:sz w:val="24"/>
            <w:szCs w:val="24"/>
            <w:lang w:val="en-GB"/>
            <w:rPrChange w:id="5430" w:author="Admin" w:date="2016-10-18T16:05:00Z">
              <w:rPr>
                <w:lang w:val="en-GB"/>
              </w:rPr>
            </w:rPrChange>
          </w:rPr>
          <w:delText>.</w:delText>
        </w:r>
      </w:del>
      <w:r w:rsidRPr="00385ECB">
        <w:rPr>
          <w:rFonts w:ascii="Arial" w:hAnsi="Arial" w:cs="Arial"/>
          <w:sz w:val="24"/>
          <w:szCs w:val="24"/>
          <w:lang w:val="en-GB"/>
          <w:rPrChange w:id="5431" w:author="Admin" w:date="2016-10-18T16:05:00Z">
            <w:rPr>
              <w:lang w:val="en-GB"/>
            </w:rPr>
          </w:rPrChange>
        </w:rPr>
        <w:t xml:space="preserve"> Available:</w:t>
      </w:r>
      <w:r w:rsidRPr="00385ECB">
        <w:rPr>
          <w:rFonts w:ascii="Arial" w:hAnsi="Arial" w:cs="Arial"/>
          <w:sz w:val="24"/>
          <w:szCs w:val="24"/>
          <w:lang w:val="en-GB"/>
          <w:rPrChange w:id="5432" w:author="Admin" w:date="2016-10-18T16:05:00Z">
            <w:rPr>
              <w:lang w:val="en-GB"/>
            </w:rPr>
          </w:rPrChange>
        </w:rPr>
        <w:tab/>
      </w:r>
      <w:r w:rsidR="008B1626" w:rsidRPr="00385ECB">
        <w:rPr>
          <w:rFonts w:ascii="Arial" w:hAnsi="Arial" w:cs="Arial"/>
          <w:sz w:val="24"/>
          <w:szCs w:val="24"/>
          <w:lang w:val="en-GB"/>
          <w:rPrChange w:id="5433" w:author="Admin" w:date="2016-10-18T16:05:00Z">
            <w:rPr>
              <w:lang w:val="en-GB"/>
            </w:rPr>
          </w:rPrChange>
        </w:rPr>
        <w:fldChar w:fldCharType="begin"/>
      </w:r>
      <w:r w:rsidR="008B1626" w:rsidRPr="00385ECB">
        <w:rPr>
          <w:rFonts w:ascii="Arial" w:hAnsi="Arial" w:cs="Arial"/>
          <w:sz w:val="24"/>
          <w:szCs w:val="24"/>
          <w:lang w:val="en-GB"/>
          <w:rPrChange w:id="5434" w:author="Admin" w:date="2016-10-18T16:05:00Z">
            <w:rPr>
              <w:lang w:val="en-GB"/>
            </w:rPr>
          </w:rPrChange>
        </w:rPr>
        <w:instrText xml:space="preserve"> HYPERLINK "http://www.hobbyking.com/hobbyking/store/index.asp" \h </w:instrText>
      </w:r>
      <w:r w:rsidR="008B1626" w:rsidRPr="00385ECB">
        <w:rPr>
          <w:rFonts w:ascii="Arial" w:hAnsi="Arial" w:cs="Arial"/>
          <w:sz w:val="24"/>
          <w:szCs w:val="24"/>
          <w:lang w:val="en-GB"/>
          <w:rPrChange w:id="5435" w:author="Admin" w:date="2016-10-18T16:05:00Z">
            <w:rPr>
              <w:lang w:val="en-GB"/>
            </w:rPr>
          </w:rPrChange>
        </w:rPr>
        <w:fldChar w:fldCharType="separate"/>
      </w:r>
      <w:r w:rsidRPr="00385ECB">
        <w:rPr>
          <w:rFonts w:ascii="Arial" w:hAnsi="Arial" w:cs="Arial"/>
          <w:sz w:val="24"/>
          <w:szCs w:val="24"/>
          <w:lang w:val="en-GB"/>
          <w:rPrChange w:id="5436" w:author="Admin" w:date="2016-10-18T16:05:00Z">
            <w:rPr>
              <w:lang w:val="en-GB"/>
            </w:rPr>
          </w:rPrChange>
        </w:rPr>
        <w:t xml:space="preserve">http://www.hobbyking.com/ </w:t>
      </w:r>
      <w:r w:rsidR="008B1626" w:rsidRPr="00385ECB">
        <w:rPr>
          <w:rFonts w:ascii="Arial" w:hAnsi="Arial" w:cs="Arial"/>
          <w:sz w:val="24"/>
          <w:szCs w:val="24"/>
          <w:lang w:val="en-GB"/>
          <w:rPrChange w:id="5437" w:author="Admin" w:date="2016-10-18T16:05:00Z">
            <w:rPr>
              <w:lang w:val="en-GB"/>
            </w:rPr>
          </w:rPrChange>
        </w:rPr>
        <w:fldChar w:fldCharType="end"/>
      </w:r>
      <w:r w:rsidR="008B1626" w:rsidRPr="00385ECB">
        <w:rPr>
          <w:rFonts w:ascii="Arial" w:hAnsi="Arial" w:cs="Arial"/>
          <w:sz w:val="24"/>
          <w:szCs w:val="24"/>
          <w:lang w:val="en-GB"/>
          <w:rPrChange w:id="5438" w:author="Admin" w:date="2016-10-18T16:05:00Z">
            <w:rPr>
              <w:lang w:val="en-GB"/>
            </w:rPr>
          </w:rPrChange>
        </w:rPr>
        <w:fldChar w:fldCharType="begin"/>
      </w:r>
      <w:r w:rsidR="008B1626" w:rsidRPr="00385ECB">
        <w:rPr>
          <w:rFonts w:ascii="Arial" w:hAnsi="Arial" w:cs="Arial"/>
          <w:sz w:val="24"/>
          <w:szCs w:val="24"/>
          <w:lang w:val="en-GB"/>
          <w:rPrChange w:id="5439" w:author="Admin" w:date="2016-10-18T16:05:00Z">
            <w:rPr>
              <w:lang w:val="en-GB"/>
            </w:rPr>
          </w:rPrChange>
        </w:rPr>
        <w:instrText xml:space="preserve"> HYPERLINK "http://www.hobbyking.com/hobbyking/store/index.asp" \h </w:instrText>
      </w:r>
      <w:r w:rsidR="008B1626" w:rsidRPr="00385ECB">
        <w:rPr>
          <w:rFonts w:ascii="Arial" w:hAnsi="Arial" w:cs="Arial"/>
          <w:sz w:val="24"/>
          <w:szCs w:val="24"/>
          <w:lang w:val="en-GB"/>
          <w:rPrChange w:id="5440" w:author="Admin" w:date="2016-10-18T16:05:00Z">
            <w:rPr>
              <w:lang w:val="en-GB"/>
            </w:rPr>
          </w:rPrChange>
        </w:rPr>
        <w:fldChar w:fldCharType="separate"/>
      </w:r>
      <w:r w:rsidRPr="00385ECB">
        <w:rPr>
          <w:rFonts w:ascii="Arial" w:hAnsi="Arial" w:cs="Arial"/>
          <w:sz w:val="24"/>
          <w:szCs w:val="24"/>
          <w:lang w:val="en-GB"/>
          <w:rPrChange w:id="5441" w:author="Admin" w:date="2016-10-18T16:05:00Z">
            <w:rPr>
              <w:lang w:val="en-GB"/>
            </w:rPr>
          </w:rPrChange>
        </w:rPr>
        <w:t>hobbyking/store/index.asp</w:t>
      </w:r>
      <w:r w:rsidR="008B1626" w:rsidRPr="00385ECB">
        <w:rPr>
          <w:rFonts w:ascii="Arial" w:hAnsi="Arial" w:cs="Arial"/>
          <w:sz w:val="24"/>
          <w:szCs w:val="24"/>
          <w:lang w:val="en-GB"/>
          <w:rPrChange w:id="5442" w:author="Admin" w:date="2016-10-18T16:05:00Z">
            <w:rPr>
              <w:lang w:val="en-GB"/>
            </w:rPr>
          </w:rPrChange>
        </w:rPr>
        <w:fldChar w:fldCharType="end"/>
      </w:r>
      <w:ins w:id="5443" w:author="Admin" w:date="2016-11-01T20:13:00Z">
        <w:r w:rsidR="00D01E9D" w:rsidRPr="00385ECB">
          <w:rPr>
            <w:rFonts w:ascii="Arial" w:hAnsi="Arial" w:cs="Arial"/>
            <w:sz w:val="24"/>
            <w:szCs w:val="24"/>
            <w:lang w:val="en-GB"/>
          </w:rPr>
          <w:t xml:space="preserve"> [</w:t>
        </w:r>
        <w:r w:rsidR="00D01E9D" w:rsidRPr="00385ECB">
          <w:rPr>
            <w:rFonts w:ascii="Arial" w:hAnsi="Arial" w:cs="Arial"/>
            <w:sz w:val="24"/>
            <w:szCs w:val="24"/>
            <w:highlight w:val="yellow"/>
            <w:lang w:val="en-GB"/>
          </w:rPr>
          <w:t>Accessed:  add date</w:t>
        </w:r>
        <w:r w:rsidR="00D01E9D" w:rsidRPr="00385ECB">
          <w:rPr>
            <w:rFonts w:ascii="Arial" w:hAnsi="Arial" w:cs="Arial"/>
            <w:sz w:val="24"/>
            <w:szCs w:val="24"/>
            <w:lang w:val="en-GB"/>
          </w:rPr>
          <w:t>].</w:t>
        </w:r>
      </w:ins>
    </w:p>
    <w:p w14:paraId="198E8403" w14:textId="77777777" w:rsidR="00C261B9" w:rsidRPr="00385ECB" w:rsidRDefault="007D0309" w:rsidP="00F703CE">
      <w:pPr>
        <w:numPr>
          <w:ilvl w:val="0"/>
          <w:numId w:val="2"/>
        </w:numPr>
        <w:spacing w:after="300" w:line="360" w:lineRule="auto"/>
        <w:ind w:left="0" w:firstLine="0"/>
        <w:rPr>
          <w:rFonts w:ascii="Arial" w:hAnsi="Arial" w:cs="Arial"/>
          <w:sz w:val="24"/>
          <w:szCs w:val="24"/>
          <w:lang w:val="en-GB"/>
          <w:rPrChange w:id="5444" w:author="Admin" w:date="2016-10-18T16:05:00Z">
            <w:rPr>
              <w:lang w:val="en-GB"/>
            </w:rPr>
          </w:rPrChange>
        </w:rPr>
        <w:pPrChange w:id="5445" w:author="Admin" w:date="2016-10-18T16:30:00Z">
          <w:pPr>
            <w:numPr>
              <w:numId w:val="2"/>
            </w:numPr>
            <w:ind w:left="448" w:hanging="448"/>
          </w:pPr>
        </w:pPrChange>
      </w:pPr>
      <w:r w:rsidRPr="00385ECB">
        <w:rPr>
          <w:rFonts w:ascii="Arial" w:hAnsi="Arial" w:cs="Arial"/>
          <w:sz w:val="24"/>
          <w:szCs w:val="24"/>
          <w:lang w:val="en-GB"/>
          <w:rPrChange w:id="5446" w:author="Admin" w:date="2016-10-18T16:05:00Z">
            <w:rPr>
              <w:lang w:val="en-GB"/>
            </w:rPr>
          </w:rPrChange>
        </w:rPr>
        <w:t>A. Bowyer. (September 2016) Reprap. [Online]</w:t>
      </w:r>
      <w:del w:id="5447" w:author="Admin" w:date="2016-11-01T20:13:00Z">
        <w:r w:rsidRPr="00385ECB" w:rsidDel="00D01E9D">
          <w:rPr>
            <w:rFonts w:ascii="Arial" w:hAnsi="Arial" w:cs="Arial"/>
            <w:sz w:val="24"/>
            <w:szCs w:val="24"/>
            <w:lang w:val="en-GB"/>
            <w:rPrChange w:id="5448" w:author="Admin" w:date="2016-10-18T16:05:00Z">
              <w:rPr>
                <w:lang w:val="en-GB"/>
              </w:rPr>
            </w:rPrChange>
          </w:rPr>
          <w:delText>.</w:delText>
        </w:r>
      </w:del>
      <w:r w:rsidRPr="00385ECB">
        <w:rPr>
          <w:rFonts w:ascii="Arial" w:hAnsi="Arial" w:cs="Arial"/>
          <w:sz w:val="24"/>
          <w:szCs w:val="24"/>
          <w:lang w:val="en-GB"/>
          <w:rPrChange w:id="5449" w:author="Admin" w:date="2016-10-18T16:05:00Z">
            <w:rPr>
              <w:lang w:val="en-GB"/>
            </w:rPr>
          </w:rPrChange>
        </w:rPr>
        <w:t xml:space="preserve"> Available: </w:t>
      </w:r>
      <w:r w:rsidR="008B1626" w:rsidRPr="00385ECB">
        <w:rPr>
          <w:rFonts w:ascii="Arial" w:hAnsi="Arial" w:cs="Arial"/>
          <w:sz w:val="24"/>
          <w:szCs w:val="24"/>
          <w:lang w:val="en-GB"/>
          <w:rPrChange w:id="5450" w:author="Admin" w:date="2016-10-18T16:05:00Z">
            <w:rPr>
              <w:lang w:val="en-GB"/>
            </w:rPr>
          </w:rPrChange>
        </w:rPr>
        <w:fldChar w:fldCharType="begin"/>
      </w:r>
      <w:r w:rsidR="008B1626" w:rsidRPr="00385ECB">
        <w:rPr>
          <w:rFonts w:ascii="Arial" w:hAnsi="Arial" w:cs="Arial"/>
          <w:sz w:val="24"/>
          <w:szCs w:val="24"/>
          <w:lang w:val="en-GB"/>
          <w:rPrChange w:id="5451" w:author="Admin" w:date="2016-10-18T16:05:00Z">
            <w:rPr>
              <w:lang w:val="en-GB"/>
            </w:rPr>
          </w:rPrChange>
        </w:rPr>
        <w:instrText xml:space="preserve"> HYPERLINK "http://reprap.org/" \h </w:instrText>
      </w:r>
      <w:r w:rsidR="008B1626" w:rsidRPr="00385ECB">
        <w:rPr>
          <w:rFonts w:ascii="Arial" w:hAnsi="Arial" w:cs="Arial"/>
          <w:sz w:val="24"/>
          <w:szCs w:val="24"/>
          <w:lang w:val="en-GB"/>
          <w:rPrChange w:id="5452" w:author="Admin" w:date="2016-10-18T16:05:00Z">
            <w:rPr>
              <w:lang w:val="en-GB"/>
            </w:rPr>
          </w:rPrChange>
        </w:rPr>
        <w:fldChar w:fldCharType="separate"/>
      </w:r>
      <w:r w:rsidRPr="00385ECB">
        <w:rPr>
          <w:rFonts w:ascii="Arial" w:hAnsi="Arial" w:cs="Arial"/>
          <w:sz w:val="24"/>
          <w:szCs w:val="24"/>
          <w:lang w:val="en-GB"/>
          <w:rPrChange w:id="5453" w:author="Admin" w:date="2016-10-18T16:05:00Z">
            <w:rPr>
              <w:lang w:val="en-GB"/>
            </w:rPr>
          </w:rPrChange>
        </w:rPr>
        <w:t>http://reprap.org/</w:t>
      </w:r>
      <w:r w:rsidR="008B1626" w:rsidRPr="00385ECB">
        <w:rPr>
          <w:rFonts w:ascii="Arial" w:hAnsi="Arial" w:cs="Arial"/>
          <w:sz w:val="24"/>
          <w:szCs w:val="24"/>
          <w:lang w:val="en-GB"/>
          <w:rPrChange w:id="5454" w:author="Admin" w:date="2016-10-18T16:05:00Z">
            <w:rPr>
              <w:lang w:val="en-GB"/>
            </w:rPr>
          </w:rPrChange>
        </w:rPr>
        <w:fldChar w:fldCharType="end"/>
      </w:r>
      <w:ins w:id="5455" w:author="Admin" w:date="2016-11-01T20:13:00Z">
        <w:r w:rsidR="00D01E9D" w:rsidRPr="00385ECB">
          <w:rPr>
            <w:rFonts w:ascii="Arial" w:hAnsi="Arial" w:cs="Arial"/>
            <w:sz w:val="24"/>
            <w:szCs w:val="24"/>
            <w:lang w:val="en-GB"/>
          </w:rPr>
          <w:t xml:space="preserve"> [</w:t>
        </w:r>
        <w:r w:rsidR="00D01E9D" w:rsidRPr="00385ECB">
          <w:rPr>
            <w:rFonts w:ascii="Arial" w:hAnsi="Arial" w:cs="Arial"/>
            <w:sz w:val="24"/>
            <w:szCs w:val="24"/>
            <w:highlight w:val="yellow"/>
            <w:lang w:val="en-GB"/>
          </w:rPr>
          <w:t>Accessed:  add date</w:t>
        </w:r>
        <w:r w:rsidR="00D01E9D" w:rsidRPr="00385ECB">
          <w:rPr>
            <w:rFonts w:ascii="Arial" w:hAnsi="Arial" w:cs="Arial"/>
            <w:sz w:val="24"/>
            <w:szCs w:val="24"/>
            <w:lang w:val="en-GB"/>
          </w:rPr>
          <w:t>].</w:t>
        </w:r>
      </w:ins>
    </w:p>
    <w:p w14:paraId="0B6B1D44" w14:textId="77777777" w:rsidR="00C261B9" w:rsidRPr="00385ECB" w:rsidRDefault="007D0309" w:rsidP="00F703CE">
      <w:pPr>
        <w:numPr>
          <w:ilvl w:val="0"/>
          <w:numId w:val="2"/>
        </w:numPr>
        <w:spacing w:after="300" w:line="360" w:lineRule="auto"/>
        <w:ind w:left="0" w:firstLine="0"/>
        <w:rPr>
          <w:rFonts w:ascii="Arial" w:hAnsi="Arial" w:cs="Arial"/>
          <w:sz w:val="24"/>
          <w:szCs w:val="24"/>
          <w:lang w:val="en-GB"/>
          <w:rPrChange w:id="5456" w:author="Admin" w:date="2016-10-18T16:05:00Z">
            <w:rPr>
              <w:lang w:val="en-GB"/>
            </w:rPr>
          </w:rPrChange>
        </w:rPr>
        <w:pPrChange w:id="5457" w:author="Admin" w:date="2016-10-18T16:30:00Z">
          <w:pPr>
            <w:numPr>
              <w:numId w:val="2"/>
            </w:numPr>
            <w:spacing w:after="0"/>
            <w:ind w:left="448" w:hanging="448"/>
          </w:pPr>
        </w:pPrChange>
      </w:pPr>
      <w:r w:rsidRPr="00385ECB">
        <w:rPr>
          <w:rFonts w:ascii="Arial" w:hAnsi="Arial" w:cs="Arial"/>
          <w:sz w:val="24"/>
          <w:szCs w:val="24"/>
          <w:lang w:val="en-GB"/>
          <w:rPrChange w:id="5458" w:author="Admin" w:date="2016-10-18T16:05:00Z">
            <w:rPr>
              <w:lang w:val="en-GB"/>
            </w:rPr>
          </w:rPrChange>
        </w:rPr>
        <w:t>R. C. (SA). (September 2016) Rs-online. [Online]</w:t>
      </w:r>
      <w:del w:id="5459" w:author="Admin" w:date="2016-11-01T20:14:00Z">
        <w:r w:rsidRPr="00385ECB" w:rsidDel="00BA5506">
          <w:rPr>
            <w:rFonts w:ascii="Arial" w:hAnsi="Arial" w:cs="Arial"/>
            <w:sz w:val="24"/>
            <w:szCs w:val="24"/>
            <w:lang w:val="en-GB"/>
            <w:rPrChange w:id="5460" w:author="Admin" w:date="2016-10-18T16:05:00Z">
              <w:rPr>
                <w:lang w:val="en-GB"/>
              </w:rPr>
            </w:rPrChange>
          </w:rPr>
          <w:delText>.</w:delText>
        </w:r>
      </w:del>
      <w:r w:rsidRPr="00385ECB">
        <w:rPr>
          <w:rFonts w:ascii="Arial" w:hAnsi="Arial" w:cs="Arial"/>
          <w:sz w:val="24"/>
          <w:szCs w:val="24"/>
          <w:lang w:val="en-GB"/>
          <w:rPrChange w:id="5461" w:author="Admin" w:date="2016-10-18T16:05:00Z">
            <w:rPr>
              <w:lang w:val="en-GB"/>
            </w:rPr>
          </w:rPrChange>
        </w:rPr>
        <w:t xml:space="preserve"> Available: </w:t>
      </w:r>
      <w:r w:rsidR="008B1626" w:rsidRPr="00385ECB">
        <w:rPr>
          <w:rFonts w:ascii="Arial" w:hAnsi="Arial" w:cs="Arial"/>
          <w:sz w:val="24"/>
          <w:szCs w:val="24"/>
          <w:lang w:val="en-GB"/>
          <w:rPrChange w:id="5462" w:author="Admin" w:date="2016-10-18T16:05:00Z">
            <w:rPr>
              <w:lang w:val="en-GB"/>
            </w:rPr>
          </w:rPrChange>
        </w:rPr>
        <w:fldChar w:fldCharType="begin"/>
      </w:r>
      <w:r w:rsidR="008B1626" w:rsidRPr="00385ECB">
        <w:rPr>
          <w:rFonts w:ascii="Arial" w:hAnsi="Arial" w:cs="Arial"/>
          <w:sz w:val="24"/>
          <w:szCs w:val="24"/>
          <w:lang w:val="en-GB"/>
          <w:rPrChange w:id="5463" w:author="Admin" w:date="2016-10-18T16:05:00Z">
            <w:rPr>
              <w:lang w:val="en-GB"/>
            </w:rPr>
          </w:rPrChange>
        </w:rPr>
        <w:instrText xml:space="preserve"> HYPERLINK "http://za.rs-online.com/" \h </w:instrText>
      </w:r>
      <w:r w:rsidR="008B1626" w:rsidRPr="00385ECB">
        <w:rPr>
          <w:rFonts w:ascii="Arial" w:hAnsi="Arial" w:cs="Arial"/>
          <w:sz w:val="24"/>
          <w:szCs w:val="24"/>
          <w:lang w:val="en-GB"/>
          <w:rPrChange w:id="5464" w:author="Admin" w:date="2016-10-18T16:05:00Z">
            <w:rPr>
              <w:lang w:val="en-GB"/>
            </w:rPr>
          </w:rPrChange>
        </w:rPr>
        <w:fldChar w:fldCharType="separate"/>
      </w:r>
      <w:r w:rsidRPr="00385ECB">
        <w:rPr>
          <w:rFonts w:ascii="Arial" w:hAnsi="Arial" w:cs="Arial"/>
          <w:sz w:val="24"/>
          <w:szCs w:val="24"/>
          <w:lang w:val="en-GB"/>
          <w:rPrChange w:id="5465" w:author="Admin" w:date="2016-10-18T16:05:00Z">
            <w:rPr>
              <w:lang w:val="en-GB"/>
            </w:rPr>
          </w:rPrChange>
        </w:rPr>
        <w:t>http://za.rs-online.com/</w:t>
      </w:r>
      <w:r w:rsidR="008B1626" w:rsidRPr="00385ECB">
        <w:rPr>
          <w:rFonts w:ascii="Arial" w:hAnsi="Arial" w:cs="Arial"/>
          <w:sz w:val="24"/>
          <w:szCs w:val="24"/>
          <w:lang w:val="en-GB"/>
          <w:rPrChange w:id="5466" w:author="Admin" w:date="2016-10-18T16:05:00Z">
            <w:rPr>
              <w:lang w:val="en-GB"/>
            </w:rPr>
          </w:rPrChange>
        </w:rPr>
        <w:fldChar w:fldCharType="end"/>
      </w:r>
      <w:ins w:id="5467" w:author="Admin" w:date="2016-11-01T20:14:00Z">
        <w:r w:rsidR="00BA5506" w:rsidRPr="00385ECB">
          <w:rPr>
            <w:rFonts w:ascii="Arial" w:hAnsi="Arial" w:cs="Arial"/>
            <w:sz w:val="24"/>
            <w:szCs w:val="24"/>
            <w:lang w:val="en-GB"/>
          </w:rPr>
          <w:t xml:space="preserve"> [</w:t>
        </w:r>
        <w:r w:rsidR="00BA5506" w:rsidRPr="00385ECB">
          <w:rPr>
            <w:rFonts w:ascii="Arial" w:hAnsi="Arial" w:cs="Arial"/>
            <w:sz w:val="24"/>
            <w:szCs w:val="24"/>
            <w:highlight w:val="yellow"/>
            <w:lang w:val="en-GB"/>
          </w:rPr>
          <w:t>Accessed:  add date</w:t>
        </w:r>
        <w:r w:rsidR="00BA5506" w:rsidRPr="00385ECB">
          <w:rPr>
            <w:rFonts w:ascii="Arial" w:hAnsi="Arial" w:cs="Arial"/>
            <w:sz w:val="24"/>
            <w:szCs w:val="24"/>
            <w:lang w:val="en-GB"/>
          </w:rPr>
          <w:t>].</w:t>
        </w:r>
      </w:ins>
    </w:p>
    <w:tbl>
      <w:tblPr>
        <w:tblW w:w="9638" w:type="dxa"/>
        <w:tblCellMar>
          <w:left w:w="0" w:type="dxa"/>
          <w:right w:w="0" w:type="dxa"/>
        </w:tblCellMar>
        <w:tblLook w:val="04A0" w:firstRow="1" w:lastRow="0" w:firstColumn="1" w:lastColumn="0" w:noHBand="0" w:noVBand="1"/>
        <w:tblPrChange w:id="5468" w:author="Admin" w:date="2016-10-18T16:31:00Z">
          <w:tblPr>
            <w:tblW w:w="9638" w:type="dxa"/>
            <w:tblCellMar>
              <w:left w:w="0" w:type="dxa"/>
              <w:right w:w="0" w:type="dxa"/>
            </w:tblCellMar>
            <w:tblLook w:val="04A0" w:firstRow="1" w:lastRow="0" w:firstColumn="1" w:lastColumn="0" w:noHBand="0" w:noVBand="1"/>
          </w:tblPr>
        </w:tblPrChange>
      </w:tblPr>
      <w:tblGrid>
        <w:gridCol w:w="3797"/>
        <w:gridCol w:w="1704"/>
        <w:gridCol w:w="627"/>
        <w:gridCol w:w="555"/>
        <w:gridCol w:w="1014"/>
        <w:gridCol w:w="1941"/>
        <w:tblGridChange w:id="5469">
          <w:tblGrid>
            <w:gridCol w:w="3807"/>
            <w:gridCol w:w="1714"/>
            <w:gridCol w:w="628"/>
            <w:gridCol w:w="555"/>
            <w:gridCol w:w="974"/>
            <w:gridCol w:w="1960"/>
          </w:tblGrid>
        </w:tblGridChange>
      </w:tblGrid>
      <w:tr w:rsidR="00C261B9" w:rsidRPr="00D03B43" w14:paraId="66A06B88" w14:textId="77777777" w:rsidTr="00E52C1B">
        <w:trPr>
          <w:trHeight w:val="593"/>
          <w:trPrChange w:id="5470" w:author="Admin" w:date="2016-10-18T16:31:00Z">
            <w:trPr>
              <w:trHeight w:val="593"/>
            </w:trPr>
          </w:trPrChange>
        </w:trPr>
        <w:tc>
          <w:tcPr>
            <w:tcW w:w="3807" w:type="dxa"/>
            <w:tcBorders>
              <w:top w:val="nil"/>
              <w:left w:val="nil"/>
              <w:bottom w:val="nil"/>
              <w:right w:val="nil"/>
            </w:tcBorders>
            <w:shd w:val="clear" w:color="auto" w:fill="auto"/>
            <w:tcPrChange w:id="5471" w:author="Admin" w:date="2016-10-18T16:31:00Z">
              <w:tcPr>
                <w:tcW w:w="3807" w:type="dxa"/>
                <w:tcBorders>
                  <w:top w:val="nil"/>
                  <w:left w:val="nil"/>
                  <w:bottom w:val="nil"/>
                  <w:right w:val="nil"/>
                </w:tcBorders>
                <w:shd w:val="clear" w:color="auto" w:fill="auto"/>
              </w:tcPr>
            </w:tcPrChange>
          </w:tcPr>
          <w:p w14:paraId="274E79B2" w14:textId="77777777" w:rsidR="00C261B9" w:rsidRPr="00D03B43" w:rsidRDefault="007D0309" w:rsidP="00532120">
            <w:pPr>
              <w:spacing w:after="0" w:line="259" w:lineRule="auto"/>
              <w:ind w:left="448" w:hanging="448"/>
              <w:jc w:val="left"/>
              <w:rPr>
                <w:rFonts w:ascii="Arial" w:hAnsi="Arial" w:cs="Arial"/>
                <w:sz w:val="24"/>
                <w:szCs w:val="24"/>
                <w:lang w:val="en-GB"/>
              </w:rPr>
            </w:pPr>
            <w:r w:rsidRPr="00D03B43">
              <w:rPr>
                <w:rFonts w:ascii="Arial" w:hAnsi="Arial" w:cs="Arial"/>
                <w:sz w:val="24"/>
                <w:szCs w:val="24"/>
                <w:lang w:val="en-GB"/>
              </w:rPr>
              <w:t>[28] B.</w:t>
            </w:r>
            <w:r w:rsidRPr="00D03B43">
              <w:rPr>
                <w:rFonts w:ascii="Arial" w:hAnsi="Arial" w:cs="Arial"/>
                <w:sz w:val="24"/>
                <w:szCs w:val="24"/>
                <w:lang w:val="en-GB"/>
              </w:rPr>
              <w:tab/>
              <w:t>Morgan.</w:t>
            </w:r>
            <w:r w:rsidRPr="00D03B43">
              <w:rPr>
                <w:rFonts w:ascii="Arial" w:hAnsi="Arial" w:cs="Arial"/>
                <w:sz w:val="24"/>
                <w:szCs w:val="24"/>
                <w:lang w:val="en-GB"/>
              </w:rPr>
              <w:tab/>
              <w:t>(September</w:t>
            </w:r>
            <w:r w:rsidRPr="00D03B43">
              <w:rPr>
                <w:rFonts w:ascii="Arial" w:hAnsi="Arial" w:cs="Arial"/>
                <w:sz w:val="24"/>
                <w:szCs w:val="24"/>
                <w:lang w:val="en-GB"/>
              </w:rPr>
              <w:tab/>
              <w:t>2016)</w:t>
            </w:r>
            <w:ins w:id="5472" w:author="Admin" w:date="2016-11-01T20:15:00Z">
              <w:r w:rsidR="00BA5506" w:rsidRPr="00D03B43">
                <w:rPr>
                  <w:rFonts w:ascii="Arial" w:hAnsi="Arial" w:cs="Arial"/>
                  <w:sz w:val="24"/>
                  <w:szCs w:val="24"/>
                  <w:lang w:val="en-GB"/>
                </w:rPr>
                <w:t xml:space="preserve"> </w:t>
              </w:r>
            </w:ins>
            <w:del w:id="5473" w:author="Admin" w:date="2016-10-18T16:31:00Z">
              <w:r w:rsidRPr="00D03B43" w:rsidDel="00E52C1B">
                <w:rPr>
                  <w:rFonts w:ascii="Arial" w:hAnsi="Arial" w:cs="Arial"/>
                  <w:sz w:val="24"/>
                  <w:szCs w:val="24"/>
                  <w:lang w:val="en-GB"/>
                </w:rPr>
                <w:delText xml:space="preserve"> </w:delText>
              </w:r>
            </w:del>
            <w:r w:rsidR="008B1626" w:rsidRPr="00D03B43">
              <w:rPr>
                <w:rFonts w:ascii="Arial" w:hAnsi="Arial" w:cs="Arial"/>
                <w:sz w:val="24"/>
                <w:szCs w:val="24"/>
                <w:lang w:val="en-GB"/>
              </w:rPr>
              <w:fldChar w:fldCharType="begin"/>
            </w:r>
            <w:r w:rsidR="008B1626" w:rsidRPr="00D03B43">
              <w:rPr>
                <w:rFonts w:ascii="Arial" w:hAnsi="Arial" w:cs="Arial"/>
                <w:sz w:val="24"/>
                <w:szCs w:val="24"/>
                <w:lang w:val="en-GB"/>
              </w:rPr>
              <w:instrText xml:space="preserve"> HYPERLINK "https://youtu.be/nNe5YlRPoKM" \h </w:instrText>
            </w:r>
            <w:r w:rsidR="008B1626" w:rsidRPr="00D03B43">
              <w:rPr>
                <w:rFonts w:ascii="Arial" w:hAnsi="Arial" w:cs="Arial"/>
                <w:sz w:val="24"/>
                <w:szCs w:val="24"/>
                <w:lang w:val="en-GB"/>
              </w:rPr>
              <w:fldChar w:fldCharType="separate"/>
            </w:r>
            <w:r w:rsidRPr="00D03B43">
              <w:rPr>
                <w:rFonts w:ascii="Arial" w:hAnsi="Arial" w:cs="Arial"/>
                <w:sz w:val="24"/>
                <w:szCs w:val="24"/>
                <w:lang w:val="en-GB"/>
              </w:rPr>
              <w:t>https://youtu.be/nNe5</w:t>
            </w:r>
            <w:del w:id="5474" w:author="Admin" w:date="2016-10-18T16:31:00Z">
              <w:r w:rsidRPr="00D03B43" w:rsidDel="00E52C1B">
                <w:rPr>
                  <w:rFonts w:ascii="Arial" w:hAnsi="Arial" w:cs="Arial"/>
                  <w:sz w:val="24"/>
                  <w:szCs w:val="24"/>
                  <w:lang w:val="en-GB"/>
                </w:rPr>
                <w:delText>YlRPo</w:delText>
              </w:r>
            </w:del>
            <w:r w:rsidRPr="00D03B43">
              <w:rPr>
                <w:rFonts w:ascii="Arial" w:hAnsi="Arial" w:cs="Arial"/>
                <w:sz w:val="24"/>
                <w:szCs w:val="24"/>
                <w:lang w:val="en-GB"/>
              </w:rPr>
              <w:t>KM</w:t>
            </w:r>
            <w:r w:rsidR="008B1626" w:rsidRPr="00D03B43">
              <w:rPr>
                <w:rFonts w:ascii="Arial" w:hAnsi="Arial" w:cs="Arial"/>
                <w:sz w:val="24"/>
                <w:szCs w:val="24"/>
                <w:lang w:val="en-GB"/>
              </w:rPr>
              <w:fldChar w:fldCharType="end"/>
            </w:r>
            <w:ins w:id="5475" w:author="Admin" w:date="2016-11-01T20:14:00Z">
              <w:r w:rsidR="00BA5506" w:rsidRPr="00D03B43">
                <w:rPr>
                  <w:rFonts w:ascii="Arial" w:hAnsi="Arial" w:cs="Arial"/>
                  <w:sz w:val="24"/>
                  <w:szCs w:val="24"/>
                  <w:lang w:val="en-GB"/>
                </w:rPr>
                <w:t xml:space="preserve"> [</w:t>
              </w:r>
              <w:r w:rsidR="00BA5506" w:rsidRPr="00D03B43">
                <w:rPr>
                  <w:rFonts w:ascii="Arial" w:hAnsi="Arial" w:cs="Arial"/>
                  <w:sz w:val="24"/>
                  <w:szCs w:val="24"/>
                  <w:highlight w:val="yellow"/>
                  <w:lang w:val="en-GB"/>
                </w:rPr>
                <w:t>Accessed:  add date</w:t>
              </w:r>
              <w:r w:rsidR="00BA5506" w:rsidRPr="00D03B43">
                <w:rPr>
                  <w:rFonts w:ascii="Arial" w:hAnsi="Arial" w:cs="Arial"/>
                  <w:sz w:val="24"/>
                  <w:szCs w:val="24"/>
                  <w:lang w:val="en-GB"/>
                </w:rPr>
                <w:t>].</w:t>
              </w:r>
            </w:ins>
          </w:p>
        </w:tc>
        <w:tc>
          <w:tcPr>
            <w:tcW w:w="1714" w:type="dxa"/>
            <w:tcBorders>
              <w:top w:val="nil"/>
              <w:left w:val="nil"/>
              <w:bottom w:val="nil"/>
              <w:right w:val="nil"/>
            </w:tcBorders>
            <w:shd w:val="clear" w:color="auto" w:fill="auto"/>
            <w:tcPrChange w:id="5476" w:author="Admin" w:date="2016-10-18T16:31:00Z">
              <w:tcPr>
                <w:tcW w:w="1714" w:type="dxa"/>
                <w:tcBorders>
                  <w:top w:val="nil"/>
                  <w:left w:val="nil"/>
                  <w:bottom w:val="nil"/>
                  <w:right w:val="nil"/>
                </w:tcBorders>
                <w:shd w:val="clear" w:color="auto" w:fill="auto"/>
              </w:tcPr>
            </w:tcPrChange>
          </w:tcPr>
          <w:p w14:paraId="089F59CA" w14:textId="77777777" w:rsidR="00C261B9" w:rsidRPr="00D03B43" w:rsidRDefault="007D0309" w:rsidP="00532120">
            <w:pPr>
              <w:tabs>
                <w:tab w:val="right" w:pos="1714"/>
              </w:tabs>
              <w:spacing w:after="0" w:line="259" w:lineRule="auto"/>
              <w:ind w:left="0" w:firstLine="0"/>
              <w:jc w:val="left"/>
              <w:rPr>
                <w:rFonts w:ascii="Arial" w:hAnsi="Arial" w:cs="Arial"/>
                <w:sz w:val="24"/>
                <w:szCs w:val="24"/>
                <w:lang w:val="en-GB"/>
              </w:rPr>
            </w:pPr>
            <w:r w:rsidRPr="00D03B43">
              <w:rPr>
                <w:rFonts w:ascii="Arial" w:hAnsi="Arial" w:cs="Arial"/>
                <w:sz w:val="24"/>
                <w:szCs w:val="24"/>
                <w:lang w:val="en-GB"/>
              </w:rPr>
              <w:t>Vertical</w:t>
            </w:r>
            <w:r w:rsidRPr="00D03B43">
              <w:rPr>
                <w:rFonts w:ascii="Arial" w:hAnsi="Arial" w:cs="Arial"/>
                <w:sz w:val="24"/>
                <w:szCs w:val="24"/>
                <w:lang w:val="en-GB"/>
              </w:rPr>
              <w:tab/>
              <w:t>roller</w:t>
            </w:r>
          </w:p>
        </w:tc>
        <w:tc>
          <w:tcPr>
            <w:tcW w:w="628" w:type="dxa"/>
            <w:tcBorders>
              <w:top w:val="nil"/>
              <w:left w:val="nil"/>
              <w:bottom w:val="nil"/>
              <w:right w:val="nil"/>
            </w:tcBorders>
            <w:shd w:val="clear" w:color="auto" w:fill="auto"/>
            <w:tcPrChange w:id="5477" w:author="Admin" w:date="2016-10-18T16:31:00Z">
              <w:tcPr>
                <w:tcW w:w="628" w:type="dxa"/>
                <w:tcBorders>
                  <w:top w:val="nil"/>
                  <w:left w:val="nil"/>
                  <w:bottom w:val="nil"/>
                  <w:right w:val="nil"/>
                </w:tcBorders>
                <w:shd w:val="clear" w:color="auto" w:fill="auto"/>
              </w:tcPr>
            </w:tcPrChange>
          </w:tcPr>
          <w:p w14:paraId="64444FBB" w14:textId="77777777" w:rsidR="00C261B9" w:rsidRPr="00D03B43" w:rsidRDefault="007D0309" w:rsidP="00385ECB">
            <w:pPr>
              <w:tabs>
                <w:tab w:val="right" w:pos="628"/>
              </w:tabs>
              <w:spacing w:after="0" w:line="259" w:lineRule="auto"/>
              <w:ind w:left="0" w:firstLine="0"/>
              <w:jc w:val="left"/>
              <w:rPr>
                <w:rFonts w:ascii="Arial" w:hAnsi="Arial" w:cs="Arial"/>
                <w:sz w:val="24"/>
                <w:szCs w:val="24"/>
                <w:lang w:val="en-GB"/>
              </w:rPr>
            </w:pPr>
            <w:r w:rsidRPr="00D03B43">
              <w:rPr>
                <w:rFonts w:ascii="Arial" w:hAnsi="Arial" w:cs="Arial"/>
                <w:sz w:val="24"/>
                <w:szCs w:val="24"/>
                <w:lang w:val="en-GB"/>
              </w:rPr>
              <w:t>v</w:t>
            </w:r>
            <w:r w:rsidRPr="00D03B43">
              <w:rPr>
                <w:rFonts w:ascii="Arial" w:hAnsi="Arial" w:cs="Arial"/>
                <w:sz w:val="24"/>
                <w:szCs w:val="24"/>
                <w:lang w:val="en-GB"/>
              </w:rPr>
              <w:tab/>
              <w:t>1</w:t>
            </w:r>
          </w:p>
        </w:tc>
        <w:tc>
          <w:tcPr>
            <w:tcW w:w="555" w:type="dxa"/>
            <w:tcBorders>
              <w:top w:val="nil"/>
              <w:left w:val="nil"/>
              <w:bottom w:val="nil"/>
              <w:right w:val="nil"/>
            </w:tcBorders>
            <w:shd w:val="clear" w:color="auto" w:fill="auto"/>
            <w:tcPrChange w:id="5478" w:author="Admin" w:date="2016-10-18T16:31:00Z">
              <w:tcPr>
                <w:tcW w:w="555" w:type="dxa"/>
                <w:tcBorders>
                  <w:top w:val="nil"/>
                  <w:left w:val="nil"/>
                  <w:bottom w:val="nil"/>
                  <w:right w:val="nil"/>
                </w:tcBorders>
                <w:shd w:val="clear" w:color="auto" w:fill="auto"/>
              </w:tcPr>
            </w:tcPrChange>
          </w:tcPr>
          <w:p w14:paraId="2BB39F5D" w14:textId="77777777" w:rsidR="00C261B9" w:rsidRPr="00D03B43" w:rsidRDefault="007D0309" w:rsidP="00385ECB">
            <w:pPr>
              <w:spacing w:after="0" w:line="259" w:lineRule="auto"/>
              <w:ind w:left="0" w:firstLine="0"/>
              <w:jc w:val="left"/>
              <w:rPr>
                <w:rFonts w:ascii="Arial" w:hAnsi="Arial" w:cs="Arial"/>
                <w:sz w:val="24"/>
                <w:szCs w:val="24"/>
                <w:lang w:val="en-GB"/>
              </w:rPr>
            </w:pPr>
            <w:r w:rsidRPr="00D03B43">
              <w:rPr>
                <w:rFonts w:ascii="Arial" w:hAnsi="Arial" w:cs="Arial"/>
                <w:sz w:val="24"/>
                <w:szCs w:val="24"/>
                <w:lang w:val="en-GB"/>
              </w:rPr>
              <w:t>test</w:t>
            </w:r>
          </w:p>
        </w:tc>
        <w:tc>
          <w:tcPr>
            <w:tcW w:w="974" w:type="dxa"/>
            <w:tcBorders>
              <w:top w:val="nil"/>
              <w:left w:val="nil"/>
              <w:bottom w:val="nil"/>
              <w:right w:val="nil"/>
            </w:tcBorders>
            <w:shd w:val="clear" w:color="auto" w:fill="auto"/>
            <w:tcPrChange w:id="5479" w:author="Admin" w:date="2016-10-18T16:31:00Z">
              <w:tcPr>
                <w:tcW w:w="974" w:type="dxa"/>
                <w:tcBorders>
                  <w:top w:val="nil"/>
                  <w:left w:val="nil"/>
                  <w:bottom w:val="nil"/>
                  <w:right w:val="nil"/>
                </w:tcBorders>
                <w:shd w:val="clear" w:color="auto" w:fill="auto"/>
              </w:tcPr>
            </w:tcPrChange>
          </w:tcPr>
          <w:p w14:paraId="24F571E0" w14:textId="77777777" w:rsidR="00C261B9" w:rsidRPr="00D03B43" w:rsidRDefault="007D0309" w:rsidP="00385ECB">
            <w:pPr>
              <w:tabs>
                <w:tab w:val="right" w:pos="974"/>
              </w:tabs>
              <w:spacing w:after="0" w:line="259" w:lineRule="auto"/>
              <w:ind w:left="0" w:firstLine="0"/>
              <w:jc w:val="left"/>
              <w:rPr>
                <w:rFonts w:ascii="Arial" w:hAnsi="Arial" w:cs="Arial"/>
                <w:sz w:val="24"/>
                <w:szCs w:val="24"/>
                <w:lang w:val="en-GB"/>
              </w:rPr>
            </w:pPr>
            <w:r w:rsidRPr="00D03B43">
              <w:rPr>
                <w:rFonts w:ascii="Arial" w:hAnsi="Arial" w:cs="Arial"/>
                <w:sz w:val="24"/>
                <w:szCs w:val="24"/>
                <w:lang w:val="en-GB"/>
              </w:rPr>
              <w:t>part</w:t>
            </w:r>
            <w:r w:rsidRPr="00D03B43">
              <w:rPr>
                <w:rFonts w:ascii="Arial" w:hAnsi="Arial" w:cs="Arial"/>
                <w:sz w:val="24"/>
                <w:szCs w:val="24"/>
                <w:lang w:val="en-GB"/>
              </w:rPr>
              <w:tab/>
              <w:t>1.</w:t>
            </w:r>
          </w:p>
        </w:tc>
        <w:tc>
          <w:tcPr>
            <w:tcW w:w="1960" w:type="dxa"/>
            <w:tcBorders>
              <w:top w:val="nil"/>
              <w:left w:val="nil"/>
              <w:bottom w:val="nil"/>
              <w:right w:val="nil"/>
            </w:tcBorders>
            <w:shd w:val="clear" w:color="auto" w:fill="auto"/>
            <w:tcPrChange w:id="5480" w:author="Admin" w:date="2016-10-18T16:31:00Z">
              <w:tcPr>
                <w:tcW w:w="1960" w:type="dxa"/>
                <w:tcBorders>
                  <w:top w:val="nil"/>
                  <w:left w:val="nil"/>
                  <w:bottom w:val="nil"/>
                  <w:right w:val="nil"/>
                </w:tcBorders>
                <w:shd w:val="clear" w:color="auto" w:fill="auto"/>
              </w:tcPr>
            </w:tcPrChange>
          </w:tcPr>
          <w:p w14:paraId="771E75F7" w14:textId="77777777" w:rsidR="00C261B9" w:rsidRPr="00D03B43" w:rsidRDefault="007D0309" w:rsidP="00385ECB">
            <w:pPr>
              <w:tabs>
                <w:tab w:val="right" w:pos="1960"/>
              </w:tabs>
              <w:spacing w:after="0" w:line="259" w:lineRule="auto"/>
              <w:ind w:left="0" w:firstLine="0"/>
              <w:jc w:val="left"/>
              <w:rPr>
                <w:rFonts w:ascii="Arial" w:hAnsi="Arial" w:cs="Arial"/>
                <w:sz w:val="24"/>
                <w:szCs w:val="24"/>
                <w:lang w:val="en-GB"/>
              </w:rPr>
            </w:pPr>
            <w:r w:rsidRPr="00D03B43">
              <w:rPr>
                <w:rFonts w:ascii="Arial" w:hAnsi="Arial" w:cs="Arial"/>
                <w:sz w:val="24"/>
                <w:szCs w:val="24"/>
                <w:lang w:val="en-GB"/>
              </w:rPr>
              <w:t>[Online]</w:t>
            </w:r>
            <w:ins w:id="5481" w:author="Admin" w:date="2016-11-01T20:14:00Z">
              <w:r w:rsidR="00BA5506" w:rsidRPr="00D03B43">
                <w:rPr>
                  <w:rFonts w:ascii="Arial" w:hAnsi="Arial" w:cs="Arial"/>
                  <w:sz w:val="24"/>
                  <w:szCs w:val="24"/>
                  <w:lang w:val="en-GB"/>
                </w:rPr>
                <w:t xml:space="preserve"> </w:t>
              </w:r>
            </w:ins>
            <w:del w:id="5482" w:author="Admin" w:date="2016-11-01T20:14:00Z">
              <w:r w:rsidRPr="00D03B43" w:rsidDel="00BA5506">
                <w:rPr>
                  <w:rFonts w:ascii="Arial" w:hAnsi="Arial" w:cs="Arial"/>
                  <w:sz w:val="24"/>
                  <w:szCs w:val="24"/>
                  <w:lang w:val="en-GB"/>
                </w:rPr>
                <w:delText>.</w:delText>
              </w:r>
            </w:del>
            <w:r w:rsidRPr="00D03B43">
              <w:rPr>
                <w:rFonts w:ascii="Arial" w:hAnsi="Arial" w:cs="Arial"/>
                <w:sz w:val="24"/>
                <w:szCs w:val="24"/>
                <w:lang w:val="en-GB"/>
              </w:rPr>
              <w:tab/>
              <w:t>Available:</w:t>
            </w:r>
          </w:p>
        </w:tc>
      </w:tr>
      <w:tr w:rsidR="00C261B9" w:rsidRPr="00D03B43" w14:paraId="4E407902" w14:textId="77777777" w:rsidTr="00E52C1B">
        <w:trPr>
          <w:trHeight w:val="721"/>
          <w:trPrChange w:id="5483" w:author="Admin" w:date="2016-10-18T16:31:00Z">
            <w:trPr>
              <w:trHeight w:val="721"/>
            </w:trPr>
          </w:trPrChange>
        </w:trPr>
        <w:tc>
          <w:tcPr>
            <w:tcW w:w="3807" w:type="dxa"/>
            <w:tcBorders>
              <w:top w:val="nil"/>
              <w:left w:val="nil"/>
              <w:bottom w:val="nil"/>
              <w:right w:val="nil"/>
            </w:tcBorders>
            <w:shd w:val="clear" w:color="auto" w:fill="auto"/>
            <w:vAlign w:val="center"/>
            <w:tcPrChange w:id="5484" w:author="Admin" w:date="2016-10-18T16:31:00Z">
              <w:tcPr>
                <w:tcW w:w="3807" w:type="dxa"/>
                <w:tcBorders>
                  <w:top w:val="nil"/>
                  <w:left w:val="nil"/>
                  <w:bottom w:val="nil"/>
                  <w:right w:val="nil"/>
                </w:tcBorders>
                <w:shd w:val="clear" w:color="auto" w:fill="auto"/>
                <w:vAlign w:val="center"/>
              </w:tcPr>
            </w:tcPrChange>
          </w:tcPr>
          <w:p w14:paraId="334A2257" w14:textId="77777777" w:rsidR="00C261B9" w:rsidRPr="00D03B43" w:rsidRDefault="007D0309" w:rsidP="00532120">
            <w:pPr>
              <w:tabs>
                <w:tab w:val="center" w:pos="1263"/>
                <w:tab w:val="center" w:pos="2408"/>
                <w:tab w:val="right" w:pos="3807"/>
              </w:tabs>
              <w:spacing w:after="3" w:line="259" w:lineRule="auto"/>
              <w:ind w:left="0" w:firstLine="0"/>
              <w:jc w:val="left"/>
              <w:rPr>
                <w:rFonts w:ascii="Arial" w:hAnsi="Arial" w:cs="Arial"/>
                <w:sz w:val="24"/>
                <w:szCs w:val="24"/>
                <w:lang w:val="en-GB"/>
              </w:rPr>
            </w:pPr>
            <w:r w:rsidRPr="00D03B43">
              <w:rPr>
                <w:rFonts w:ascii="Arial" w:hAnsi="Arial" w:cs="Arial"/>
                <w:sz w:val="24"/>
                <w:szCs w:val="24"/>
                <w:lang w:val="en-GB"/>
              </w:rPr>
              <w:t>[29] B.</w:t>
            </w:r>
            <w:r w:rsidRPr="00D03B43">
              <w:rPr>
                <w:rFonts w:ascii="Arial" w:hAnsi="Arial" w:cs="Arial"/>
                <w:sz w:val="24"/>
                <w:szCs w:val="24"/>
                <w:lang w:val="en-GB"/>
              </w:rPr>
              <w:tab/>
              <w:t>Morgan.</w:t>
            </w:r>
            <w:r w:rsidRPr="00D03B43">
              <w:rPr>
                <w:rFonts w:ascii="Arial" w:hAnsi="Arial" w:cs="Arial"/>
                <w:sz w:val="24"/>
                <w:szCs w:val="24"/>
                <w:lang w:val="en-GB"/>
              </w:rPr>
              <w:tab/>
              <w:t>(September</w:t>
            </w:r>
            <w:r w:rsidRPr="00D03B43">
              <w:rPr>
                <w:rFonts w:ascii="Arial" w:hAnsi="Arial" w:cs="Arial"/>
                <w:sz w:val="24"/>
                <w:szCs w:val="24"/>
                <w:lang w:val="en-GB"/>
              </w:rPr>
              <w:tab/>
              <w:t>2016)</w:t>
            </w:r>
          </w:p>
          <w:p w14:paraId="3E142698" w14:textId="77777777" w:rsidR="00C261B9" w:rsidRPr="00D03B43" w:rsidRDefault="008B1626" w:rsidP="00532120">
            <w:pPr>
              <w:spacing w:after="0" w:line="259" w:lineRule="auto"/>
              <w:ind w:left="0" w:right="33" w:firstLine="0"/>
              <w:jc w:val="center"/>
              <w:rPr>
                <w:rFonts w:ascii="Arial" w:hAnsi="Arial" w:cs="Arial"/>
                <w:sz w:val="24"/>
                <w:szCs w:val="24"/>
                <w:lang w:val="en-GB"/>
              </w:rPr>
            </w:pPr>
            <w:r w:rsidRPr="00D03B43">
              <w:rPr>
                <w:rFonts w:ascii="Arial" w:hAnsi="Arial" w:cs="Arial"/>
                <w:sz w:val="24"/>
                <w:szCs w:val="24"/>
                <w:lang w:val="en-GB"/>
              </w:rPr>
              <w:fldChar w:fldCharType="begin"/>
            </w:r>
            <w:r w:rsidRPr="00D03B43">
              <w:rPr>
                <w:rFonts w:ascii="Arial" w:hAnsi="Arial" w:cs="Arial"/>
                <w:sz w:val="24"/>
                <w:szCs w:val="24"/>
                <w:lang w:val="en-GB"/>
              </w:rPr>
              <w:instrText xml:space="preserve"> HYPERLINK "https://youtu.be/4hIJvzhvt88" \h </w:instrText>
            </w:r>
            <w:r w:rsidRPr="00D03B43">
              <w:rPr>
                <w:rFonts w:ascii="Arial" w:hAnsi="Arial" w:cs="Arial"/>
                <w:sz w:val="24"/>
                <w:szCs w:val="24"/>
                <w:lang w:val="en-GB"/>
              </w:rPr>
              <w:fldChar w:fldCharType="separate"/>
            </w:r>
            <w:r w:rsidR="007D0309" w:rsidRPr="00D03B43">
              <w:rPr>
                <w:rFonts w:ascii="Arial" w:hAnsi="Arial" w:cs="Arial"/>
                <w:sz w:val="24"/>
                <w:szCs w:val="24"/>
                <w:lang w:val="en-GB"/>
              </w:rPr>
              <w:t>https://youtu.be/4hIJvzhvt88</w:t>
            </w:r>
            <w:r w:rsidRPr="00D03B43">
              <w:rPr>
                <w:rFonts w:ascii="Arial" w:hAnsi="Arial" w:cs="Arial"/>
                <w:sz w:val="24"/>
                <w:szCs w:val="24"/>
                <w:lang w:val="en-GB"/>
              </w:rPr>
              <w:fldChar w:fldCharType="end"/>
            </w:r>
            <w:ins w:id="5485" w:author="Admin" w:date="2016-11-01T20:14:00Z">
              <w:r w:rsidR="00BA5506" w:rsidRPr="00D03B43">
                <w:rPr>
                  <w:rFonts w:ascii="Arial" w:hAnsi="Arial" w:cs="Arial"/>
                  <w:sz w:val="24"/>
                  <w:szCs w:val="24"/>
                  <w:lang w:val="en-GB"/>
                </w:rPr>
                <w:t xml:space="preserve"> [</w:t>
              </w:r>
              <w:r w:rsidR="00BA5506" w:rsidRPr="00D03B43">
                <w:rPr>
                  <w:rFonts w:ascii="Arial" w:hAnsi="Arial" w:cs="Arial"/>
                  <w:sz w:val="24"/>
                  <w:szCs w:val="24"/>
                  <w:highlight w:val="yellow"/>
                  <w:lang w:val="en-GB"/>
                </w:rPr>
                <w:t>Accessed:  add date</w:t>
              </w:r>
              <w:r w:rsidR="00BA5506" w:rsidRPr="00D03B43">
                <w:rPr>
                  <w:rFonts w:ascii="Arial" w:hAnsi="Arial" w:cs="Arial"/>
                  <w:sz w:val="24"/>
                  <w:szCs w:val="24"/>
                  <w:lang w:val="en-GB"/>
                </w:rPr>
                <w:t>].</w:t>
              </w:r>
            </w:ins>
          </w:p>
        </w:tc>
        <w:tc>
          <w:tcPr>
            <w:tcW w:w="1714" w:type="dxa"/>
            <w:tcBorders>
              <w:top w:val="nil"/>
              <w:left w:val="nil"/>
              <w:bottom w:val="nil"/>
              <w:right w:val="nil"/>
            </w:tcBorders>
            <w:shd w:val="clear" w:color="auto" w:fill="auto"/>
            <w:tcPrChange w:id="5486" w:author="Admin" w:date="2016-10-18T16:31:00Z">
              <w:tcPr>
                <w:tcW w:w="1714" w:type="dxa"/>
                <w:tcBorders>
                  <w:top w:val="nil"/>
                  <w:left w:val="nil"/>
                  <w:bottom w:val="nil"/>
                  <w:right w:val="nil"/>
                </w:tcBorders>
                <w:shd w:val="clear" w:color="auto" w:fill="auto"/>
              </w:tcPr>
            </w:tcPrChange>
          </w:tcPr>
          <w:p w14:paraId="26195788" w14:textId="77777777" w:rsidR="00C261B9" w:rsidRPr="00D03B43" w:rsidRDefault="00BA5506" w:rsidP="00385ECB">
            <w:pPr>
              <w:tabs>
                <w:tab w:val="right" w:pos="1714"/>
              </w:tabs>
              <w:spacing w:after="0" w:line="259" w:lineRule="auto"/>
              <w:ind w:left="0" w:firstLine="0"/>
              <w:jc w:val="left"/>
              <w:rPr>
                <w:rFonts w:ascii="Arial" w:hAnsi="Arial" w:cs="Arial"/>
                <w:sz w:val="24"/>
                <w:szCs w:val="24"/>
                <w:lang w:val="en-GB"/>
              </w:rPr>
            </w:pPr>
            <w:ins w:id="5487" w:author="Admin" w:date="2016-11-01T20:15:00Z">
              <w:r w:rsidRPr="00D03B43">
                <w:rPr>
                  <w:rFonts w:ascii="Arial" w:hAnsi="Arial" w:cs="Arial"/>
                  <w:sz w:val="24"/>
                  <w:szCs w:val="24"/>
                  <w:lang w:val="en-GB"/>
                </w:rPr>
                <w:t xml:space="preserve"> </w:t>
              </w:r>
            </w:ins>
            <w:r w:rsidR="007D0309" w:rsidRPr="00D03B43">
              <w:rPr>
                <w:rFonts w:ascii="Arial" w:hAnsi="Arial" w:cs="Arial"/>
                <w:sz w:val="24"/>
                <w:szCs w:val="24"/>
                <w:lang w:val="en-GB"/>
              </w:rPr>
              <w:t>Vertical</w:t>
            </w:r>
            <w:r w:rsidR="007D0309" w:rsidRPr="00D03B43">
              <w:rPr>
                <w:rFonts w:ascii="Arial" w:hAnsi="Arial" w:cs="Arial"/>
                <w:sz w:val="24"/>
                <w:szCs w:val="24"/>
                <w:lang w:val="en-GB"/>
              </w:rPr>
              <w:tab/>
              <w:t>roller</w:t>
            </w:r>
          </w:p>
        </w:tc>
        <w:tc>
          <w:tcPr>
            <w:tcW w:w="628" w:type="dxa"/>
            <w:tcBorders>
              <w:top w:val="nil"/>
              <w:left w:val="nil"/>
              <w:bottom w:val="nil"/>
              <w:right w:val="nil"/>
            </w:tcBorders>
            <w:shd w:val="clear" w:color="auto" w:fill="auto"/>
            <w:tcPrChange w:id="5488" w:author="Admin" w:date="2016-10-18T16:31:00Z">
              <w:tcPr>
                <w:tcW w:w="628" w:type="dxa"/>
                <w:tcBorders>
                  <w:top w:val="nil"/>
                  <w:left w:val="nil"/>
                  <w:bottom w:val="nil"/>
                  <w:right w:val="nil"/>
                </w:tcBorders>
                <w:shd w:val="clear" w:color="auto" w:fill="auto"/>
              </w:tcPr>
            </w:tcPrChange>
          </w:tcPr>
          <w:p w14:paraId="353FCCBB" w14:textId="77777777" w:rsidR="00C261B9" w:rsidRPr="00D03B43" w:rsidRDefault="007D0309" w:rsidP="00385ECB">
            <w:pPr>
              <w:tabs>
                <w:tab w:val="right" w:pos="628"/>
              </w:tabs>
              <w:spacing w:after="0" w:line="259" w:lineRule="auto"/>
              <w:ind w:left="0" w:firstLine="0"/>
              <w:jc w:val="left"/>
              <w:rPr>
                <w:rFonts w:ascii="Arial" w:hAnsi="Arial" w:cs="Arial"/>
                <w:sz w:val="24"/>
                <w:szCs w:val="24"/>
                <w:lang w:val="en-GB"/>
              </w:rPr>
            </w:pPr>
            <w:r w:rsidRPr="00D03B43">
              <w:rPr>
                <w:rFonts w:ascii="Arial" w:hAnsi="Arial" w:cs="Arial"/>
                <w:sz w:val="24"/>
                <w:szCs w:val="24"/>
                <w:lang w:val="en-GB"/>
              </w:rPr>
              <w:t>v</w:t>
            </w:r>
            <w:r w:rsidRPr="00D03B43">
              <w:rPr>
                <w:rFonts w:ascii="Arial" w:hAnsi="Arial" w:cs="Arial"/>
                <w:sz w:val="24"/>
                <w:szCs w:val="24"/>
                <w:lang w:val="en-GB"/>
              </w:rPr>
              <w:tab/>
              <w:t>1</w:t>
            </w:r>
          </w:p>
        </w:tc>
        <w:tc>
          <w:tcPr>
            <w:tcW w:w="555" w:type="dxa"/>
            <w:tcBorders>
              <w:top w:val="nil"/>
              <w:left w:val="nil"/>
              <w:bottom w:val="nil"/>
              <w:right w:val="nil"/>
            </w:tcBorders>
            <w:shd w:val="clear" w:color="auto" w:fill="auto"/>
            <w:tcPrChange w:id="5489" w:author="Admin" w:date="2016-10-18T16:31:00Z">
              <w:tcPr>
                <w:tcW w:w="555" w:type="dxa"/>
                <w:tcBorders>
                  <w:top w:val="nil"/>
                  <w:left w:val="nil"/>
                  <w:bottom w:val="nil"/>
                  <w:right w:val="nil"/>
                </w:tcBorders>
                <w:shd w:val="clear" w:color="auto" w:fill="auto"/>
              </w:tcPr>
            </w:tcPrChange>
          </w:tcPr>
          <w:p w14:paraId="6B9DF0FB" w14:textId="77777777" w:rsidR="00C261B9" w:rsidRPr="00D03B43" w:rsidRDefault="007D0309" w:rsidP="00385ECB">
            <w:pPr>
              <w:spacing w:after="0" w:line="259" w:lineRule="auto"/>
              <w:ind w:left="0" w:firstLine="0"/>
              <w:jc w:val="left"/>
              <w:rPr>
                <w:rFonts w:ascii="Arial" w:hAnsi="Arial" w:cs="Arial"/>
                <w:sz w:val="24"/>
                <w:szCs w:val="24"/>
                <w:lang w:val="en-GB"/>
              </w:rPr>
            </w:pPr>
            <w:r w:rsidRPr="00D03B43">
              <w:rPr>
                <w:rFonts w:ascii="Arial" w:hAnsi="Arial" w:cs="Arial"/>
                <w:sz w:val="24"/>
                <w:szCs w:val="24"/>
                <w:lang w:val="en-GB"/>
              </w:rPr>
              <w:t>test</w:t>
            </w:r>
          </w:p>
        </w:tc>
        <w:tc>
          <w:tcPr>
            <w:tcW w:w="974" w:type="dxa"/>
            <w:tcBorders>
              <w:top w:val="nil"/>
              <w:left w:val="nil"/>
              <w:bottom w:val="nil"/>
              <w:right w:val="nil"/>
            </w:tcBorders>
            <w:shd w:val="clear" w:color="auto" w:fill="auto"/>
            <w:tcPrChange w:id="5490" w:author="Admin" w:date="2016-10-18T16:31:00Z">
              <w:tcPr>
                <w:tcW w:w="974" w:type="dxa"/>
                <w:tcBorders>
                  <w:top w:val="nil"/>
                  <w:left w:val="nil"/>
                  <w:bottom w:val="nil"/>
                  <w:right w:val="nil"/>
                </w:tcBorders>
                <w:shd w:val="clear" w:color="auto" w:fill="auto"/>
              </w:tcPr>
            </w:tcPrChange>
          </w:tcPr>
          <w:p w14:paraId="2532BF3A" w14:textId="77777777" w:rsidR="00C261B9" w:rsidRPr="00D03B43" w:rsidRDefault="007D0309" w:rsidP="00385ECB">
            <w:pPr>
              <w:tabs>
                <w:tab w:val="right" w:pos="974"/>
              </w:tabs>
              <w:spacing w:after="0" w:line="259" w:lineRule="auto"/>
              <w:ind w:left="0" w:firstLine="0"/>
              <w:jc w:val="left"/>
              <w:rPr>
                <w:rFonts w:ascii="Arial" w:hAnsi="Arial" w:cs="Arial"/>
                <w:sz w:val="24"/>
                <w:szCs w:val="24"/>
                <w:lang w:val="en-GB"/>
              </w:rPr>
            </w:pPr>
            <w:r w:rsidRPr="00D03B43">
              <w:rPr>
                <w:rFonts w:ascii="Arial" w:hAnsi="Arial" w:cs="Arial"/>
                <w:sz w:val="24"/>
                <w:szCs w:val="24"/>
                <w:lang w:val="en-GB"/>
              </w:rPr>
              <w:t>part</w:t>
            </w:r>
            <w:r w:rsidRPr="00D03B43">
              <w:rPr>
                <w:rFonts w:ascii="Arial" w:hAnsi="Arial" w:cs="Arial"/>
                <w:sz w:val="24"/>
                <w:szCs w:val="24"/>
                <w:lang w:val="en-GB"/>
              </w:rPr>
              <w:tab/>
              <w:t>2.</w:t>
            </w:r>
            <w:ins w:id="5491" w:author="Admin" w:date="2016-11-01T20:15:00Z">
              <w:r w:rsidR="00BA5506" w:rsidRPr="00D03B43">
                <w:rPr>
                  <w:rFonts w:ascii="Arial" w:hAnsi="Arial" w:cs="Arial"/>
                  <w:sz w:val="24"/>
                  <w:szCs w:val="24"/>
                  <w:lang w:val="en-GB"/>
                </w:rPr>
                <w:t xml:space="preserve"> </w:t>
              </w:r>
            </w:ins>
          </w:p>
        </w:tc>
        <w:tc>
          <w:tcPr>
            <w:tcW w:w="1960" w:type="dxa"/>
            <w:tcBorders>
              <w:top w:val="nil"/>
              <w:left w:val="nil"/>
              <w:bottom w:val="nil"/>
              <w:right w:val="nil"/>
            </w:tcBorders>
            <w:shd w:val="clear" w:color="auto" w:fill="auto"/>
            <w:tcPrChange w:id="5492" w:author="Admin" w:date="2016-10-18T16:31:00Z">
              <w:tcPr>
                <w:tcW w:w="1960" w:type="dxa"/>
                <w:tcBorders>
                  <w:top w:val="nil"/>
                  <w:left w:val="nil"/>
                  <w:bottom w:val="nil"/>
                  <w:right w:val="nil"/>
                </w:tcBorders>
                <w:shd w:val="clear" w:color="auto" w:fill="auto"/>
              </w:tcPr>
            </w:tcPrChange>
          </w:tcPr>
          <w:p w14:paraId="26DED93B" w14:textId="77777777" w:rsidR="00C261B9" w:rsidRPr="00D03B43" w:rsidRDefault="007D0309" w:rsidP="00C33067">
            <w:pPr>
              <w:tabs>
                <w:tab w:val="right" w:pos="1960"/>
              </w:tabs>
              <w:spacing w:after="0" w:line="259" w:lineRule="auto"/>
              <w:ind w:left="0" w:firstLine="0"/>
              <w:jc w:val="left"/>
              <w:rPr>
                <w:rFonts w:ascii="Arial" w:hAnsi="Arial" w:cs="Arial"/>
                <w:sz w:val="24"/>
                <w:szCs w:val="24"/>
                <w:lang w:val="en-GB"/>
              </w:rPr>
            </w:pPr>
            <w:r w:rsidRPr="00D03B43">
              <w:rPr>
                <w:rFonts w:ascii="Arial" w:hAnsi="Arial" w:cs="Arial"/>
                <w:sz w:val="24"/>
                <w:szCs w:val="24"/>
                <w:lang w:val="en-GB"/>
              </w:rPr>
              <w:t>[Online]</w:t>
            </w:r>
            <w:ins w:id="5493" w:author="Admin" w:date="2016-11-01T20:14:00Z">
              <w:r w:rsidR="00BA5506" w:rsidRPr="00D03B43">
                <w:rPr>
                  <w:rFonts w:ascii="Arial" w:hAnsi="Arial" w:cs="Arial"/>
                  <w:sz w:val="24"/>
                  <w:szCs w:val="24"/>
                  <w:lang w:val="en-GB"/>
                </w:rPr>
                <w:t xml:space="preserve"> </w:t>
              </w:r>
            </w:ins>
            <w:del w:id="5494" w:author="Admin" w:date="2016-11-01T20:14:00Z">
              <w:r w:rsidRPr="00D03B43" w:rsidDel="00BA5506">
                <w:rPr>
                  <w:rFonts w:ascii="Arial" w:hAnsi="Arial" w:cs="Arial"/>
                  <w:sz w:val="24"/>
                  <w:szCs w:val="24"/>
                  <w:lang w:val="en-GB"/>
                </w:rPr>
                <w:delText>.</w:delText>
              </w:r>
              <w:r w:rsidRPr="00D03B43" w:rsidDel="00BA5506">
                <w:rPr>
                  <w:rFonts w:ascii="Arial" w:hAnsi="Arial" w:cs="Arial"/>
                  <w:sz w:val="24"/>
                  <w:szCs w:val="24"/>
                  <w:lang w:val="en-GB"/>
                </w:rPr>
                <w:tab/>
              </w:r>
            </w:del>
            <w:r w:rsidRPr="00D03B43">
              <w:rPr>
                <w:rFonts w:ascii="Arial" w:hAnsi="Arial" w:cs="Arial"/>
                <w:sz w:val="24"/>
                <w:szCs w:val="24"/>
                <w:lang w:val="en-GB"/>
              </w:rPr>
              <w:t>Available:</w:t>
            </w:r>
          </w:p>
        </w:tc>
      </w:tr>
      <w:tr w:rsidR="00C261B9" w:rsidRPr="00D03B43" w14:paraId="6C9E04A3" w14:textId="77777777" w:rsidTr="00E52C1B">
        <w:trPr>
          <w:trHeight w:val="721"/>
          <w:trPrChange w:id="5495" w:author="Admin" w:date="2016-10-18T16:31:00Z">
            <w:trPr>
              <w:trHeight w:val="721"/>
            </w:trPr>
          </w:trPrChange>
        </w:trPr>
        <w:tc>
          <w:tcPr>
            <w:tcW w:w="3807" w:type="dxa"/>
            <w:tcBorders>
              <w:top w:val="nil"/>
              <w:left w:val="nil"/>
              <w:bottom w:val="nil"/>
              <w:right w:val="nil"/>
            </w:tcBorders>
            <w:shd w:val="clear" w:color="auto" w:fill="auto"/>
            <w:vAlign w:val="center"/>
            <w:tcPrChange w:id="5496" w:author="Admin" w:date="2016-10-18T16:31:00Z">
              <w:tcPr>
                <w:tcW w:w="3807" w:type="dxa"/>
                <w:tcBorders>
                  <w:top w:val="nil"/>
                  <w:left w:val="nil"/>
                  <w:bottom w:val="nil"/>
                  <w:right w:val="nil"/>
                </w:tcBorders>
                <w:shd w:val="clear" w:color="auto" w:fill="auto"/>
                <w:vAlign w:val="center"/>
              </w:tcPr>
            </w:tcPrChange>
          </w:tcPr>
          <w:p w14:paraId="1A6F33FF" w14:textId="77777777" w:rsidR="00C261B9" w:rsidRPr="00D03B43" w:rsidRDefault="007D0309" w:rsidP="00532120">
            <w:pPr>
              <w:tabs>
                <w:tab w:val="center" w:pos="1263"/>
                <w:tab w:val="center" w:pos="2409"/>
                <w:tab w:val="right" w:pos="3807"/>
              </w:tabs>
              <w:spacing w:after="3" w:line="259" w:lineRule="auto"/>
              <w:ind w:left="0" w:firstLine="0"/>
              <w:jc w:val="left"/>
              <w:rPr>
                <w:rFonts w:ascii="Arial" w:hAnsi="Arial" w:cs="Arial"/>
                <w:sz w:val="24"/>
                <w:szCs w:val="24"/>
                <w:lang w:val="en-GB"/>
              </w:rPr>
            </w:pPr>
            <w:r w:rsidRPr="00D03B43">
              <w:rPr>
                <w:rFonts w:ascii="Arial" w:hAnsi="Arial" w:cs="Arial"/>
                <w:sz w:val="24"/>
                <w:szCs w:val="24"/>
                <w:lang w:val="en-GB"/>
              </w:rPr>
              <w:t>[30] B.</w:t>
            </w:r>
            <w:r w:rsidRPr="00D03B43">
              <w:rPr>
                <w:rFonts w:ascii="Arial" w:hAnsi="Arial" w:cs="Arial"/>
                <w:sz w:val="24"/>
                <w:szCs w:val="24"/>
                <w:lang w:val="en-GB"/>
              </w:rPr>
              <w:tab/>
              <w:t>Morgan.</w:t>
            </w:r>
            <w:r w:rsidRPr="00D03B43">
              <w:rPr>
                <w:rFonts w:ascii="Arial" w:hAnsi="Arial" w:cs="Arial"/>
                <w:sz w:val="24"/>
                <w:szCs w:val="24"/>
                <w:lang w:val="en-GB"/>
              </w:rPr>
              <w:tab/>
              <w:t>(September</w:t>
            </w:r>
            <w:r w:rsidRPr="00D03B43">
              <w:rPr>
                <w:rFonts w:ascii="Arial" w:hAnsi="Arial" w:cs="Arial"/>
                <w:sz w:val="24"/>
                <w:szCs w:val="24"/>
                <w:lang w:val="en-GB"/>
              </w:rPr>
              <w:tab/>
              <w:t>2016)</w:t>
            </w:r>
          </w:p>
          <w:p w14:paraId="372A7130" w14:textId="77777777" w:rsidR="00C261B9" w:rsidRPr="00D03B43" w:rsidRDefault="008B1626" w:rsidP="00532120">
            <w:pPr>
              <w:spacing w:after="0" w:line="259" w:lineRule="auto"/>
              <w:ind w:left="0" w:right="75" w:firstLine="0"/>
              <w:jc w:val="center"/>
              <w:rPr>
                <w:rFonts w:ascii="Arial" w:hAnsi="Arial" w:cs="Arial"/>
                <w:sz w:val="24"/>
                <w:szCs w:val="24"/>
                <w:lang w:val="en-GB"/>
              </w:rPr>
            </w:pPr>
            <w:r w:rsidRPr="00D03B43">
              <w:rPr>
                <w:rFonts w:ascii="Arial" w:hAnsi="Arial" w:cs="Arial"/>
                <w:sz w:val="24"/>
                <w:szCs w:val="24"/>
                <w:lang w:val="en-GB"/>
              </w:rPr>
              <w:fldChar w:fldCharType="begin"/>
            </w:r>
            <w:r w:rsidRPr="00D03B43">
              <w:rPr>
                <w:rFonts w:ascii="Arial" w:hAnsi="Arial" w:cs="Arial"/>
                <w:sz w:val="24"/>
                <w:szCs w:val="24"/>
                <w:lang w:val="en-GB"/>
              </w:rPr>
              <w:instrText xml:space="preserve"> HYPERLINK "https://youtu.be/DLGEwFN1RbM" \h </w:instrText>
            </w:r>
            <w:r w:rsidRPr="00D03B43">
              <w:rPr>
                <w:rFonts w:ascii="Arial" w:hAnsi="Arial" w:cs="Arial"/>
                <w:sz w:val="24"/>
                <w:szCs w:val="24"/>
                <w:lang w:val="en-GB"/>
              </w:rPr>
              <w:fldChar w:fldCharType="separate"/>
            </w:r>
            <w:r w:rsidR="007D0309" w:rsidRPr="00D03B43">
              <w:rPr>
                <w:rFonts w:ascii="Arial" w:hAnsi="Arial" w:cs="Arial"/>
                <w:sz w:val="24"/>
                <w:szCs w:val="24"/>
                <w:lang w:val="en-GB"/>
              </w:rPr>
              <w:t>//youtu.be/DLGEwFN1RbM</w:t>
            </w:r>
            <w:r w:rsidRPr="00D03B43">
              <w:rPr>
                <w:rFonts w:ascii="Arial" w:hAnsi="Arial" w:cs="Arial"/>
                <w:sz w:val="24"/>
                <w:szCs w:val="24"/>
                <w:lang w:val="en-GB"/>
              </w:rPr>
              <w:fldChar w:fldCharType="end"/>
            </w:r>
            <w:ins w:id="5497" w:author="Admin" w:date="2016-11-01T20:16:00Z">
              <w:r w:rsidR="00BA5506" w:rsidRPr="00D03B43">
                <w:rPr>
                  <w:rFonts w:ascii="Arial" w:hAnsi="Arial" w:cs="Arial"/>
                  <w:sz w:val="24"/>
                  <w:szCs w:val="24"/>
                  <w:lang w:val="en-GB"/>
                </w:rPr>
                <w:t xml:space="preserve"> [</w:t>
              </w:r>
              <w:r w:rsidR="00BA5506" w:rsidRPr="00D03B43">
                <w:rPr>
                  <w:rFonts w:ascii="Arial" w:hAnsi="Arial" w:cs="Arial"/>
                  <w:sz w:val="24"/>
                  <w:szCs w:val="24"/>
                  <w:highlight w:val="yellow"/>
                  <w:lang w:val="en-GB"/>
                </w:rPr>
                <w:t>Accessed:  add date</w:t>
              </w:r>
              <w:r w:rsidR="00BA5506" w:rsidRPr="00D03B43">
                <w:rPr>
                  <w:rFonts w:ascii="Arial" w:hAnsi="Arial" w:cs="Arial"/>
                  <w:sz w:val="24"/>
                  <w:szCs w:val="24"/>
                  <w:lang w:val="en-GB"/>
                </w:rPr>
                <w:t>].</w:t>
              </w:r>
            </w:ins>
          </w:p>
        </w:tc>
        <w:tc>
          <w:tcPr>
            <w:tcW w:w="1714" w:type="dxa"/>
            <w:tcBorders>
              <w:top w:val="nil"/>
              <w:left w:val="nil"/>
              <w:bottom w:val="nil"/>
              <w:right w:val="nil"/>
            </w:tcBorders>
            <w:shd w:val="clear" w:color="auto" w:fill="auto"/>
            <w:tcPrChange w:id="5498" w:author="Admin" w:date="2016-10-18T16:31:00Z">
              <w:tcPr>
                <w:tcW w:w="1714" w:type="dxa"/>
                <w:tcBorders>
                  <w:top w:val="nil"/>
                  <w:left w:val="nil"/>
                  <w:bottom w:val="nil"/>
                  <w:right w:val="nil"/>
                </w:tcBorders>
                <w:shd w:val="clear" w:color="auto" w:fill="auto"/>
              </w:tcPr>
            </w:tcPrChange>
          </w:tcPr>
          <w:p w14:paraId="72451713" w14:textId="77777777" w:rsidR="00C261B9" w:rsidRPr="00D03B43" w:rsidRDefault="00BA5506" w:rsidP="00385ECB">
            <w:pPr>
              <w:tabs>
                <w:tab w:val="right" w:pos="1714"/>
              </w:tabs>
              <w:spacing w:after="0" w:line="259" w:lineRule="auto"/>
              <w:ind w:left="0" w:firstLine="0"/>
              <w:jc w:val="left"/>
              <w:rPr>
                <w:rFonts w:ascii="Arial" w:hAnsi="Arial" w:cs="Arial"/>
                <w:sz w:val="24"/>
                <w:szCs w:val="24"/>
                <w:lang w:val="en-GB"/>
              </w:rPr>
            </w:pPr>
            <w:ins w:id="5499" w:author="Admin" w:date="2016-11-01T20:15:00Z">
              <w:r w:rsidRPr="00D03B43">
                <w:rPr>
                  <w:rFonts w:ascii="Arial" w:hAnsi="Arial" w:cs="Arial"/>
                  <w:sz w:val="24"/>
                  <w:szCs w:val="24"/>
                  <w:lang w:val="en-GB"/>
                </w:rPr>
                <w:t xml:space="preserve"> </w:t>
              </w:r>
            </w:ins>
            <w:r w:rsidR="007D0309" w:rsidRPr="00D03B43">
              <w:rPr>
                <w:rFonts w:ascii="Arial" w:hAnsi="Arial" w:cs="Arial"/>
                <w:sz w:val="24"/>
                <w:szCs w:val="24"/>
                <w:lang w:val="en-GB"/>
              </w:rPr>
              <w:t>Vertical</w:t>
            </w:r>
            <w:r w:rsidR="007D0309" w:rsidRPr="00D03B43">
              <w:rPr>
                <w:rFonts w:ascii="Arial" w:hAnsi="Arial" w:cs="Arial"/>
                <w:sz w:val="24"/>
                <w:szCs w:val="24"/>
                <w:lang w:val="en-GB"/>
              </w:rPr>
              <w:tab/>
              <w:t>roller</w:t>
            </w:r>
          </w:p>
        </w:tc>
        <w:tc>
          <w:tcPr>
            <w:tcW w:w="628" w:type="dxa"/>
            <w:tcBorders>
              <w:top w:val="nil"/>
              <w:left w:val="nil"/>
              <w:bottom w:val="nil"/>
              <w:right w:val="nil"/>
            </w:tcBorders>
            <w:shd w:val="clear" w:color="auto" w:fill="auto"/>
            <w:tcPrChange w:id="5500" w:author="Admin" w:date="2016-10-18T16:31:00Z">
              <w:tcPr>
                <w:tcW w:w="628" w:type="dxa"/>
                <w:tcBorders>
                  <w:top w:val="nil"/>
                  <w:left w:val="nil"/>
                  <w:bottom w:val="nil"/>
                  <w:right w:val="nil"/>
                </w:tcBorders>
                <w:shd w:val="clear" w:color="auto" w:fill="auto"/>
              </w:tcPr>
            </w:tcPrChange>
          </w:tcPr>
          <w:p w14:paraId="5F932F88" w14:textId="77777777" w:rsidR="00C261B9" w:rsidRPr="00D03B43" w:rsidRDefault="007D0309" w:rsidP="00385ECB">
            <w:pPr>
              <w:tabs>
                <w:tab w:val="right" w:pos="628"/>
              </w:tabs>
              <w:spacing w:after="0" w:line="259" w:lineRule="auto"/>
              <w:ind w:left="0" w:firstLine="0"/>
              <w:jc w:val="left"/>
              <w:rPr>
                <w:rFonts w:ascii="Arial" w:hAnsi="Arial" w:cs="Arial"/>
                <w:sz w:val="24"/>
                <w:szCs w:val="24"/>
                <w:lang w:val="en-GB"/>
              </w:rPr>
            </w:pPr>
            <w:r w:rsidRPr="00D03B43">
              <w:rPr>
                <w:rFonts w:ascii="Arial" w:hAnsi="Arial" w:cs="Arial"/>
                <w:sz w:val="24"/>
                <w:szCs w:val="24"/>
                <w:lang w:val="en-GB"/>
              </w:rPr>
              <w:t>v</w:t>
            </w:r>
            <w:r w:rsidRPr="00D03B43">
              <w:rPr>
                <w:rFonts w:ascii="Arial" w:hAnsi="Arial" w:cs="Arial"/>
                <w:sz w:val="24"/>
                <w:szCs w:val="24"/>
                <w:lang w:val="en-GB"/>
              </w:rPr>
              <w:tab/>
              <w:t>2</w:t>
            </w:r>
          </w:p>
        </w:tc>
        <w:tc>
          <w:tcPr>
            <w:tcW w:w="555" w:type="dxa"/>
            <w:tcBorders>
              <w:top w:val="nil"/>
              <w:left w:val="nil"/>
              <w:bottom w:val="nil"/>
              <w:right w:val="nil"/>
            </w:tcBorders>
            <w:shd w:val="clear" w:color="auto" w:fill="auto"/>
            <w:tcPrChange w:id="5501" w:author="Admin" w:date="2016-10-18T16:31:00Z">
              <w:tcPr>
                <w:tcW w:w="555" w:type="dxa"/>
                <w:tcBorders>
                  <w:top w:val="nil"/>
                  <w:left w:val="nil"/>
                  <w:bottom w:val="nil"/>
                  <w:right w:val="nil"/>
                </w:tcBorders>
                <w:shd w:val="clear" w:color="auto" w:fill="auto"/>
              </w:tcPr>
            </w:tcPrChange>
          </w:tcPr>
          <w:p w14:paraId="2C936985" w14:textId="77777777" w:rsidR="00C261B9" w:rsidRPr="00D03B43" w:rsidRDefault="007D0309" w:rsidP="00385ECB">
            <w:pPr>
              <w:spacing w:after="0" w:line="259" w:lineRule="auto"/>
              <w:ind w:left="3" w:firstLine="0"/>
              <w:jc w:val="left"/>
              <w:rPr>
                <w:rFonts w:ascii="Arial" w:hAnsi="Arial" w:cs="Arial"/>
                <w:sz w:val="24"/>
                <w:szCs w:val="24"/>
                <w:lang w:val="en-GB"/>
              </w:rPr>
            </w:pPr>
            <w:r w:rsidRPr="00D03B43">
              <w:rPr>
                <w:rFonts w:ascii="Arial" w:hAnsi="Arial" w:cs="Arial"/>
                <w:sz w:val="24"/>
                <w:szCs w:val="24"/>
                <w:lang w:val="en-GB"/>
              </w:rPr>
              <w:t>test.</w:t>
            </w:r>
          </w:p>
        </w:tc>
        <w:tc>
          <w:tcPr>
            <w:tcW w:w="974" w:type="dxa"/>
            <w:tcBorders>
              <w:top w:val="nil"/>
              <w:left w:val="nil"/>
              <w:bottom w:val="nil"/>
              <w:right w:val="nil"/>
            </w:tcBorders>
            <w:shd w:val="clear" w:color="auto" w:fill="auto"/>
            <w:tcPrChange w:id="5502" w:author="Admin" w:date="2016-10-18T16:31:00Z">
              <w:tcPr>
                <w:tcW w:w="974" w:type="dxa"/>
                <w:tcBorders>
                  <w:top w:val="nil"/>
                  <w:left w:val="nil"/>
                  <w:bottom w:val="nil"/>
                  <w:right w:val="nil"/>
                </w:tcBorders>
                <w:shd w:val="clear" w:color="auto" w:fill="auto"/>
              </w:tcPr>
            </w:tcPrChange>
          </w:tcPr>
          <w:p w14:paraId="2E43E97C" w14:textId="77777777" w:rsidR="00C261B9" w:rsidRPr="00D03B43" w:rsidRDefault="007D0309" w:rsidP="00385ECB">
            <w:pPr>
              <w:spacing w:after="0" w:line="259" w:lineRule="auto"/>
              <w:ind w:left="65" w:firstLine="0"/>
              <w:jc w:val="left"/>
              <w:rPr>
                <w:rFonts w:ascii="Arial" w:hAnsi="Arial" w:cs="Arial"/>
                <w:sz w:val="24"/>
                <w:szCs w:val="24"/>
                <w:lang w:val="en-GB"/>
              </w:rPr>
            </w:pPr>
            <w:r w:rsidRPr="00D03B43">
              <w:rPr>
                <w:rFonts w:ascii="Arial" w:hAnsi="Arial" w:cs="Arial"/>
                <w:sz w:val="24"/>
                <w:szCs w:val="24"/>
                <w:lang w:val="en-GB"/>
              </w:rPr>
              <w:t>[Online]</w:t>
            </w:r>
            <w:del w:id="5503" w:author="Admin" w:date="2016-11-01T20:16:00Z">
              <w:r w:rsidRPr="00D03B43" w:rsidDel="00BA5506">
                <w:rPr>
                  <w:rFonts w:ascii="Arial" w:hAnsi="Arial" w:cs="Arial"/>
                  <w:sz w:val="24"/>
                  <w:szCs w:val="24"/>
                  <w:lang w:val="en-GB"/>
                </w:rPr>
                <w:delText>.</w:delText>
              </w:r>
            </w:del>
          </w:p>
        </w:tc>
        <w:tc>
          <w:tcPr>
            <w:tcW w:w="1960" w:type="dxa"/>
            <w:tcBorders>
              <w:top w:val="nil"/>
              <w:left w:val="nil"/>
              <w:bottom w:val="nil"/>
              <w:right w:val="nil"/>
            </w:tcBorders>
            <w:shd w:val="clear" w:color="auto" w:fill="auto"/>
            <w:tcPrChange w:id="5504" w:author="Admin" w:date="2016-10-18T16:31:00Z">
              <w:tcPr>
                <w:tcW w:w="1960" w:type="dxa"/>
                <w:tcBorders>
                  <w:top w:val="nil"/>
                  <w:left w:val="nil"/>
                  <w:bottom w:val="nil"/>
                  <w:right w:val="nil"/>
                </w:tcBorders>
                <w:shd w:val="clear" w:color="auto" w:fill="auto"/>
              </w:tcPr>
            </w:tcPrChange>
          </w:tcPr>
          <w:p w14:paraId="7E610F89" w14:textId="77777777" w:rsidR="00C261B9" w:rsidRPr="00D03B43" w:rsidRDefault="007D0309" w:rsidP="00C33067">
            <w:pPr>
              <w:tabs>
                <w:tab w:val="right" w:pos="1960"/>
              </w:tabs>
              <w:spacing w:after="0" w:line="259" w:lineRule="auto"/>
              <w:ind w:left="0" w:firstLine="0"/>
              <w:jc w:val="left"/>
              <w:rPr>
                <w:rFonts w:ascii="Arial" w:hAnsi="Arial" w:cs="Arial"/>
                <w:sz w:val="24"/>
                <w:szCs w:val="24"/>
                <w:lang w:val="en-GB"/>
              </w:rPr>
            </w:pPr>
            <w:r w:rsidRPr="00D03B43">
              <w:rPr>
                <w:rFonts w:ascii="Arial" w:hAnsi="Arial" w:cs="Arial"/>
                <w:sz w:val="24"/>
                <w:szCs w:val="24"/>
                <w:lang w:val="en-GB"/>
              </w:rPr>
              <w:t>Available:</w:t>
            </w:r>
            <w:r w:rsidRPr="00D03B43">
              <w:rPr>
                <w:rFonts w:ascii="Arial" w:hAnsi="Arial" w:cs="Arial"/>
                <w:sz w:val="24"/>
                <w:szCs w:val="24"/>
                <w:lang w:val="en-GB"/>
              </w:rPr>
              <w:tab/>
            </w:r>
            <w:r w:rsidR="008B1626" w:rsidRPr="00D03B43">
              <w:rPr>
                <w:rFonts w:ascii="Arial" w:hAnsi="Arial" w:cs="Arial"/>
                <w:sz w:val="24"/>
                <w:szCs w:val="24"/>
                <w:lang w:val="en-GB"/>
              </w:rPr>
              <w:fldChar w:fldCharType="begin"/>
            </w:r>
            <w:r w:rsidR="008B1626" w:rsidRPr="00D03B43">
              <w:rPr>
                <w:rFonts w:ascii="Arial" w:hAnsi="Arial" w:cs="Arial"/>
                <w:sz w:val="24"/>
                <w:szCs w:val="24"/>
                <w:lang w:val="en-GB"/>
              </w:rPr>
              <w:instrText xml:space="preserve"> HYPERLINK "https://youtu.be/DLGEwFN1RbM" \h </w:instrText>
            </w:r>
            <w:r w:rsidR="008B1626" w:rsidRPr="00D03B43">
              <w:rPr>
                <w:rFonts w:ascii="Arial" w:hAnsi="Arial" w:cs="Arial"/>
                <w:sz w:val="24"/>
                <w:szCs w:val="24"/>
                <w:lang w:val="en-GB"/>
              </w:rPr>
              <w:fldChar w:fldCharType="separate"/>
            </w:r>
            <w:r w:rsidRPr="00D03B43">
              <w:rPr>
                <w:rFonts w:ascii="Arial" w:hAnsi="Arial" w:cs="Arial"/>
                <w:sz w:val="24"/>
                <w:szCs w:val="24"/>
                <w:lang w:val="en-GB"/>
              </w:rPr>
              <w:t>https:</w:t>
            </w:r>
            <w:r w:rsidR="008B1626" w:rsidRPr="00D03B43">
              <w:rPr>
                <w:rFonts w:ascii="Arial" w:hAnsi="Arial" w:cs="Arial"/>
                <w:sz w:val="24"/>
                <w:szCs w:val="24"/>
                <w:lang w:val="en-GB"/>
              </w:rPr>
              <w:fldChar w:fldCharType="end"/>
            </w:r>
          </w:p>
        </w:tc>
      </w:tr>
      <w:tr w:rsidR="00C261B9" w:rsidRPr="00D03B43" w14:paraId="3FDEEDD6" w14:textId="77777777" w:rsidTr="00E52C1B">
        <w:trPr>
          <w:trHeight w:val="593"/>
          <w:trPrChange w:id="5505" w:author="Admin" w:date="2016-10-18T16:31:00Z">
            <w:trPr>
              <w:trHeight w:val="593"/>
            </w:trPr>
          </w:trPrChange>
        </w:trPr>
        <w:tc>
          <w:tcPr>
            <w:tcW w:w="3807" w:type="dxa"/>
            <w:tcBorders>
              <w:top w:val="nil"/>
              <w:left w:val="nil"/>
              <w:bottom w:val="nil"/>
              <w:right w:val="nil"/>
            </w:tcBorders>
            <w:shd w:val="clear" w:color="auto" w:fill="auto"/>
            <w:vAlign w:val="bottom"/>
            <w:tcPrChange w:id="5506" w:author="Admin" w:date="2016-10-18T16:31:00Z">
              <w:tcPr>
                <w:tcW w:w="3807" w:type="dxa"/>
                <w:tcBorders>
                  <w:top w:val="nil"/>
                  <w:left w:val="nil"/>
                  <w:bottom w:val="nil"/>
                  <w:right w:val="nil"/>
                </w:tcBorders>
                <w:shd w:val="clear" w:color="auto" w:fill="auto"/>
                <w:vAlign w:val="bottom"/>
              </w:tcPr>
            </w:tcPrChange>
          </w:tcPr>
          <w:p w14:paraId="0524C373" w14:textId="77777777" w:rsidR="00C261B9" w:rsidRPr="00D03B43" w:rsidRDefault="007D0309" w:rsidP="00532120">
            <w:pPr>
              <w:tabs>
                <w:tab w:val="center" w:pos="1245"/>
                <w:tab w:val="center" w:pos="2372"/>
                <w:tab w:val="right" w:pos="3807"/>
              </w:tabs>
              <w:spacing w:after="30" w:line="259" w:lineRule="auto"/>
              <w:ind w:left="0" w:firstLine="0"/>
              <w:jc w:val="left"/>
              <w:rPr>
                <w:rFonts w:ascii="Arial" w:hAnsi="Arial" w:cs="Arial"/>
                <w:sz w:val="24"/>
                <w:szCs w:val="24"/>
                <w:lang w:val="en-GB"/>
              </w:rPr>
            </w:pPr>
            <w:r w:rsidRPr="00D03B43">
              <w:rPr>
                <w:rFonts w:ascii="Arial" w:hAnsi="Arial" w:cs="Arial"/>
                <w:sz w:val="24"/>
                <w:szCs w:val="24"/>
                <w:lang w:val="en-GB"/>
              </w:rPr>
              <w:t>[31] B.</w:t>
            </w:r>
            <w:r w:rsidRPr="00D03B43">
              <w:rPr>
                <w:rFonts w:ascii="Arial" w:hAnsi="Arial" w:cs="Arial"/>
                <w:sz w:val="24"/>
                <w:szCs w:val="24"/>
                <w:lang w:val="en-GB"/>
              </w:rPr>
              <w:tab/>
              <w:t>Morgan.</w:t>
            </w:r>
            <w:r w:rsidRPr="00D03B43">
              <w:rPr>
                <w:rFonts w:ascii="Arial" w:hAnsi="Arial" w:cs="Arial"/>
                <w:sz w:val="24"/>
                <w:szCs w:val="24"/>
                <w:lang w:val="en-GB"/>
              </w:rPr>
              <w:tab/>
              <w:t>(September</w:t>
            </w:r>
            <w:r w:rsidRPr="00D03B43">
              <w:rPr>
                <w:rFonts w:ascii="Arial" w:hAnsi="Arial" w:cs="Arial"/>
                <w:sz w:val="24"/>
                <w:szCs w:val="24"/>
                <w:lang w:val="en-GB"/>
              </w:rPr>
              <w:tab/>
              <w:t>2016)</w:t>
            </w:r>
          </w:p>
          <w:p w14:paraId="6E6ACB58" w14:textId="77777777" w:rsidR="00C261B9" w:rsidRPr="00D03B43" w:rsidRDefault="008B1626" w:rsidP="00532120">
            <w:pPr>
              <w:spacing w:after="0" w:line="259" w:lineRule="auto"/>
              <w:ind w:left="448" w:firstLine="0"/>
              <w:jc w:val="left"/>
              <w:rPr>
                <w:rFonts w:ascii="Arial" w:hAnsi="Arial" w:cs="Arial"/>
                <w:sz w:val="24"/>
                <w:szCs w:val="24"/>
                <w:lang w:val="en-GB"/>
              </w:rPr>
            </w:pPr>
            <w:r w:rsidRPr="00D03B43">
              <w:rPr>
                <w:rFonts w:ascii="Arial" w:hAnsi="Arial" w:cs="Arial"/>
                <w:sz w:val="24"/>
                <w:szCs w:val="24"/>
                <w:lang w:val="en-GB"/>
              </w:rPr>
              <w:fldChar w:fldCharType="begin"/>
            </w:r>
            <w:r w:rsidRPr="00D03B43">
              <w:rPr>
                <w:rFonts w:ascii="Arial" w:hAnsi="Arial" w:cs="Arial"/>
                <w:sz w:val="24"/>
                <w:szCs w:val="24"/>
                <w:lang w:val="en-GB"/>
              </w:rPr>
              <w:instrText xml:space="preserve"> HYPERLINK "https://youtu.be/_Ol1D7sp83Q" \h </w:instrText>
            </w:r>
            <w:r w:rsidRPr="00D03B43">
              <w:rPr>
                <w:rFonts w:ascii="Arial" w:hAnsi="Arial" w:cs="Arial"/>
                <w:sz w:val="24"/>
                <w:szCs w:val="24"/>
                <w:lang w:val="en-GB"/>
              </w:rPr>
              <w:fldChar w:fldCharType="separate"/>
            </w:r>
            <w:r w:rsidR="007D0309" w:rsidRPr="00D03B43">
              <w:rPr>
                <w:rFonts w:ascii="Arial" w:hAnsi="Arial" w:cs="Arial"/>
                <w:sz w:val="24"/>
                <w:szCs w:val="24"/>
                <w:lang w:val="en-GB"/>
              </w:rPr>
              <w:t>//youtu.be/</w:t>
            </w:r>
            <w:r w:rsidRPr="00D03B43">
              <w:rPr>
                <w:rFonts w:ascii="Arial" w:hAnsi="Arial" w:cs="Arial"/>
                <w:sz w:val="24"/>
                <w:szCs w:val="24"/>
                <w:lang w:val="en-GB"/>
              </w:rPr>
              <w:fldChar w:fldCharType="end"/>
            </w:r>
            <w:r w:rsidR="007D0309" w:rsidRPr="00D03B43">
              <w:rPr>
                <w:rFonts w:ascii="Arial" w:hAnsi="Arial" w:cs="Arial"/>
                <w:sz w:val="24"/>
                <w:szCs w:val="24"/>
                <w:lang w:val="en-GB"/>
              </w:rPr>
              <w:t xml:space="preserve"> </w:t>
            </w:r>
            <w:r w:rsidRPr="00D03B43">
              <w:rPr>
                <w:rFonts w:ascii="Arial" w:hAnsi="Arial" w:cs="Arial"/>
                <w:sz w:val="24"/>
                <w:szCs w:val="24"/>
                <w:lang w:val="en-GB"/>
              </w:rPr>
              <w:fldChar w:fldCharType="begin"/>
            </w:r>
            <w:r w:rsidRPr="00D03B43">
              <w:rPr>
                <w:rFonts w:ascii="Arial" w:hAnsi="Arial" w:cs="Arial"/>
                <w:sz w:val="24"/>
                <w:szCs w:val="24"/>
                <w:lang w:val="en-GB"/>
              </w:rPr>
              <w:instrText xml:space="preserve"> HYPERLINK "https://youtu.be/_Ol1D7sp83Q" \h </w:instrText>
            </w:r>
            <w:r w:rsidRPr="00D03B43">
              <w:rPr>
                <w:rFonts w:ascii="Arial" w:hAnsi="Arial" w:cs="Arial"/>
                <w:sz w:val="24"/>
                <w:szCs w:val="24"/>
                <w:lang w:val="en-GB"/>
              </w:rPr>
              <w:fldChar w:fldCharType="separate"/>
            </w:r>
            <w:r w:rsidR="007D0309" w:rsidRPr="00D03B43">
              <w:rPr>
                <w:rFonts w:ascii="Arial" w:hAnsi="Arial" w:cs="Arial"/>
                <w:sz w:val="24"/>
                <w:szCs w:val="24"/>
                <w:lang w:val="en-GB"/>
              </w:rPr>
              <w:t>Ol1D7sp83Q</w:t>
            </w:r>
            <w:r w:rsidRPr="00D03B43">
              <w:rPr>
                <w:rFonts w:ascii="Arial" w:hAnsi="Arial" w:cs="Arial"/>
                <w:sz w:val="24"/>
                <w:szCs w:val="24"/>
                <w:lang w:val="en-GB"/>
              </w:rPr>
              <w:fldChar w:fldCharType="end"/>
            </w:r>
            <w:ins w:id="5507" w:author="Admin" w:date="2016-11-01T20:16:00Z">
              <w:r w:rsidR="00BA5506" w:rsidRPr="00D03B43">
                <w:rPr>
                  <w:rFonts w:ascii="Arial" w:hAnsi="Arial" w:cs="Arial"/>
                  <w:sz w:val="24"/>
                  <w:szCs w:val="24"/>
                  <w:lang w:val="en-GB"/>
                </w:rPr>
                <w:t xml:space="preserve"> [</w:t>
              </w:r>
              <w:r w:rsidR="00BA5506" w:rsidRPr="00D03B43">
                <w:rPr>
                  <w:rFonts w:ascii="Arial" w:hAnsi="Arial" w:cs="Arial"/>
                  <w:sz w:val="24"/>
                  <w:szCs w:val="24"/>
                  <w:highlight w:val="yellow"/>
                  <w:lang w:val="en-GB"/>
                </w:rPr>
                <w:t>Accessed:  add date</w:t>
              </w:r>
              <w:r w:rsidR="00BA5506" w:rsidRPr="00D03B43">
                <w:rPr>
                  <w:rFonts w:ascii="Arial" w:hAnsi="Arial" w:cs="Arial"/>
                  <w:sz w:val="24"/>
                  <w:szCs w:val="24"/>
                  <w:lang w:val="en-GB"/>
                </w:rPr>
                <w:t>].</w:t>
              </w:r>
            </w:ins>
          </w:p>
        </w:tc>
        <w:tc>
          <w:tcPr>
            <w:tcW w:w="1714" w:type="dxa"/>
            <w:tcBorders>
              <w:top w:val="nil"/>
              <w:left w:val="nil"/>
              <w:bottom w:val="nil"/>
              <w:right w:val="nil"/>
            </w:tcBorders>
            <w:shd w:val="clear" w:color="auto" w:fill="auto"/>
            <w:tcPrChange w:id="5508" w:author="Admin" w:date="2016-10-18T16:31:00Z">
              <w:tcPr>
                <w:tcW w:w="1714" w:type="dxa"/>
                <w:tcBorders>
                  <w:top w:val="nil"/>
                  <w:left w:val="nil"/>
                  <w:bottom w:val="nil"/>
                  <w:right w:val="nil"/>
                </w:tcBorders>
                <w:shd w:val="clear" w:color="auto" w:fill="auto"/>
              </w:tcPr>
            </w:tcPrChange>
          </w:tcPr>
          <w:p w14:paraId="1207F47E" w14:textId="77777777" w:rsidR="00C261B9" w:rsidRPr="00D03B43" w:rsidRDefault="007D0309" w:rsidP="00385ECB">
            <w:pPr>
              <w:tabs>
                <w:tab w:val="right" w:pos="1714"/>
              </w:tabs>
              <w:spacing w:after="0" w:line="259" w:lineRule="auto"/>
              <w:ind w:left="0" w:firstLine="0"/>
              <w:jc w:val="left"/>
              <w:rPr>
                <w:rFonts w:ascii="Arial" w:hAnsi="Arial" w:cs="Arial"/>
                <w:sz w:val="24"/>
                <w:szCs w:val="24"/>
                <w:lang w:val="en-GB"/>
              </w:rPr>
            </w:pPr>
            <w:r w:rsidRPr="00D03B43">
              <w:rPr>
                <w:rFonts w:ascii="Arial" w:hAnsi="Arial" w:cs="Arial"/>
                <w:sz w:val="24"/>
                <w:szCs w:val="24"/>
                <w:lang w:val="en-GB"/>
              </w:rPr>
              <w:t>New</w:t>
            </w:r>
            <w:r w:rsidRPr="00D03B43">
              <w:rPr>
                <w:rFonts w:ascii="Arial" w:hAnsi="Arial" w:cs="Arial"/>
                <w:sz w:val="24"/>
                <w:szCs w:val="24"/>
                <w:lang w:val="en-GB"/>
              </w:rPr>
              <w:tab/>
              <w:t>horizontal</w:t>
            </w:r>
          </w:p>
        </w:tc>
        <w:tc>
          <w:tcPr>
            <w:tcW w:w="628" w:type="dxa"/>
            <w:tcBorders>
              <w:top w:val="nil"/>
              <w:left w:val="nil"/>
              <w:bottom w:val="nil"/>
              <w:right w:val="nil"/>
            </w:tcBorders>
            <w:shd w:val="clear" w:color="auto" w:fill="auto"/>
            <w:tcPrChange w:id="5509" w:author="Admin" w:date="2016-10-18T16:31:00Z">
              <w:tcPr>
                <w:tcW w:w="628" w:type="dxa"/>
                <w:tcBorders>
                  <w:top w:val="nil"/>
                  <w:left w:val="nil"/>
                  <w:bottom w:val="nil"/>
                  <w:right w:val="nil"/>
                </w:tcBorders>
                <w:shd w:val="clear" w:color="auto" w:fill="auto"/>
              </w:tcPr>
            </w:tcPrChange>
          </w:tcPr>
          <w:p w14:paraId="563B539F" w14:textId="77777777" w:rsidR="00C261B9" w:rsidRPr="00D03B43" w:rsidRDefault="007D0309" w:rsidP="00385ECB">
            <w:pPr>
              <w:spacing w:after="0" w:line="259" w:lineRule="auto"/>
              <w:ind w:left="24" w:firstLine="0"/>
              <w:jc w:val="left"/>
              <w:rPr>
                <w:rFonts w:ascii="Arial" w:hAnsi="Arial" w:cs="Arial"/>
                <w:sz w:val="24"/>
                <w:szCs w:val="24"/>
                <w:lang w:val="en-GB"/>
              </w:rPr>
            </w:pPr>
            <w:r w:rsidRPr="00D03B43">
              <w:rPr>
                <w:rFonts w:ascii="Arial" w:hAnsi="Arial" w:cs="Arial"/>
                <w:sz w:val="24"/>
                <w:szCs w:val="24"/>
                <w:lang w:val="en-GB"/>
              </w:rPr>
              <w:t>roller</w:t>
            </w:r>
          </w:p>
        </w:tc>
        <w:tc>
          <w:tcPr>
            <w:tcW w:w="555" w:type="dxa"/>
            <w:tcBorders>
              <w:top w:val="nil"/>
              <w:left w:val="nil"/>
              <w:bottom w:val="nil"/>
              <w:right w:val="nil"/>
            </w:tcBorders>
            <w:shd w:val="clear" w:color="auto" w:fill="auto"/>
            <w:tcPrChange w:id="5510" w:author="Admin" w:date="2016-10-18T16:31:00Z">
              <w:tcPr>
                <w:tcW w:w="555" w:type="dxa"/>
                <w:tcBorders>
                  <w:top w:val="nil"/>
                  <w:left w:val="nil"/>
                  <w:bottom w:val="nil"/>
                  <w:right w:val="nil"/>
                </w:tcBorders>
                <w:shd w:val="clear" w:color="auto" w:fill="auto"/>
              </w:tcPr>
            </w:tcPrChange>
          </w:tcPr>
          <w:p w14:paraId="3D03F066" w14:textId="77777777" w:rsidR="00C261B9" w:rsidRPr="00D03B43" w:rsidRDefault="007D0309" w:rsidP="00385ECB">
            <w:pPr>
              <w:spacing w:after="0" w:line="259" w:lineRule="auto"/>
              <w:ind w:left="78" w:firstLine="0"/>
              <w:rPr>
                <w:rFonts w:ascii="Arial" w:hAnsi="Arial" w:cs="Arial"/>
                <w:sz w:val="24"/>
                <w:szCs w:val="24"/>
                <w:lang w:val="en-GB"/>
              </w:rPr>
            </w:pPr>
            <w:r w:rsidRPr="00D03B43">
              <w:rPr>
                <w:rFonts w:ascii="Arial" w:hAnsi="Arial" w:cs="Arial"/>
                <w:sz w:val="24"/>
                <w:szCs w:val="24"/>
                <w:lang w:val="en-GB"/>
              </w:rPr>
              <w:t>test.</w:t>
            </w:r>
          </w:p>
        </w:tc>
        <w:tc>
          <w:tcPr>
            <w:tcW w:w="974" w:type="dxa"/>
            <w:tcBorders>
              <w:top w:val="nil"/>
              <w:left w:val="nil"/>
              <w:bottom w:val="nil"/>
              <w:right w:val="nil"/>
            </w:tcBorders>
            <w:shd w:val="clear" w:color="auto" w:fill="auto"/>
            <w:tcPrChange w:id="5511" w:author="Admin" w:date="2016-10-18T16:31:00Z">
              <w:tcPr>
                <w:tcW w:w="974" w:type="dxa"/>
                <w:tcBorders>
                  <w:top w:val="nil"/>
                  <w:left w:val="nil"/>
                  <w:bottom w:val="nil"/>
                  <w:right w:val="nil"/>
                </w:tcBorders>
                <w:shd w:val="clear" w:color="auto" w:fill="auto"/>
              </w:tcPr>
            </w:tcPrChange>
          </w:tcPr>
          <w:p w14:paraId="5B2A59A3" w14:textId="77777777" w:rsidR="00C261B9" w:rsidRPr="00D03B43" w:rsidRDefault="007D0309" w:rsidP="00385ECB">
            <w:pPr>
              <w:spacing w:after="0" w:line="259" w:lineRule="auto"/>
              <w:ind w:left="120" w:firstLine="0"/>
              <w:jc w:val="left"/>
              <w:rPr>
                <w:rFonts w:ascii="Arial" w:hAnsi="Arial" w:cs="Arial"/>
                <w:sz w:val="24"/>
                <w:szCs w:val="24"/>
                <w:lang w:val="en-GB"/>
              </w:rPr>
            </w:pPr>
            <w:r w:rsidRPr="00D03B43">
              <w:rPr>
                <w:rFonts w:ascii="Arial" w:hAnsi="Arial" w:cs="Arial"/>
                <w:sz w:val="24"/>
                <w:szCs w:val="24"/>
                <w:lang w:val="en-GB"/>
              </w:rPr>
              <w:t>[Online]</w:t>
            </w:r>
            <w:del w:id="5512" w:author="Admin" w:date="2016-11-01T20:16:00Z">
              <w:r w:rsidRPr="00D03B43" w:rsidDel="00BA5506">
                <w:rPr>
                  <w:rFonts w:ascii="Arial" w:hAnsi="Arial" w:cs="Arial"/>
                  <w:sz w:val="24"/>
                  <w:szCs w:val="24"/>
                  <w:lang w:val="en-GB"/>
                </w:rPr>
                <w:delText>.</w:delText>
              </w:r>
            </w:del>
          </w:p>
        </w:tc>
        <w:tc>
          <w:tcPr>
            <w:tcW w:w="1960" w:type="dxa"/>
            <w:tcBorders>
              <w:top w:val="nil"/>
              <w:left w:val="nil"/>
              <w:bottom w:val="nil"/>
              <w:right w:val="nil"/>
            </w:tcBorders>
            <w:shd w:val="clear" w:color="auto" w:fill="auto"/>
            <w:tcPrChange w:id="5513" w:author="Admin" w:date="2016-10-18T16:31:00Z">
              <w:tcPr>
                <w:tcW w:w="1960" w:type="dxa"/>
                <w:tcBorders>
                  <w:top w:val="nil"/>
                  <w:left w:val="nil"/>
                  <w:bottom w:val="nil"/>
                  <w:right w:val="nil"/>
                </w:tcBorders>
                <w:shd w:val="clear" w:color="auto" w:fill="auto"/>
              </w:tcPr>
            </w:tcPrChange>
          </w:tcPr>
          <w:p w14:paraId="02BDA13A" w14:textId="77777777" w:rsidR="00C261B9" w:rsidRPr="00D03B43" w:rsidRDefault="007D0309" w:rsidP="00C33067">
            <w:pPr>
              <w:tabs>
                <w:tab w:val="right" w:pos="1960"/>
              </w:tabs>
              <w:spacing w:after="0" w:line="259" w:lineRule="auto"/>
              <w:ind w:left="0" w:firstLine="0"/>
              <w:jc w:val="left"/>
              <w:rPr>
                <w:rFonts w:ascii="Arial" w:hAnsi="Arial" w:cs="Arial"/>
                <w:sz w:val="24"/>
                <w:szCs w:val="24"/>
                <w:lang w:val="en-GB"/>
              </w:rPr>
            </w:pPr>
            <w:r w:rsidRPr="00D03B43">
              <w:rPr>
                <w:rFonts w:ascii="Arial" w:hAnsi="Arial" w:cs="Arial"/>
                <w:sz w:val="24"/>
                <w:szCs w:val="24"/>
                <w:lang w:val="en-GB"/>
              </w:rPr>
              <w:t>Available:</w:t>
            </w:r>
            <w:r w:rsidRPr="00D03B43">
              <w:rPr>
                <w:rFonts w:ascii="Arial" w:hAnsi="Arial" w:cs="Arial"/>
                <w:sz w:val="24"/>
                <w:szCs w:val="24"/>
                <w:lang w:val="en-GB"/>
              </w:rPr>
              <w:tab/>
            </w:r>
            <w:r w:rsidR="008B1626" w:rsidRPr="00D03B43">
              <w:rPr>
                <w:rFonts w:ascii="Arial" w:hAnsi="Arial" w:cs="Arial"/>
                <w:sz w:val="24"/>
                <w:szCs w:val="24"/>
                <w:lang w:val="en-GB"/>
              </w:rPr>
              <w:fldChar w:fldCharType="begin"/>
            </w:r>
            <w:r w:rsidR="008B1626" w:rsidRPr="00D03B43">
              <w:rPr>
                <w:rFonts w:ascii="Arial" w:hAnsi="Arial" w:cs="Arial"/>
                <w:sz w:val="24"/>
                <w:szCs w:val="24"/>
                <w:lang w:val="en-GB"/>
              </w:rPr>
              <w:instrText xml:space="preserve"> HYPERLINK "https://youtu.be/_Ol1D7sp83Q" \h </w:instrText>
            </w:r>
            <w:r w:rsidR="008B1626" w:rsidRPr="00D03B43">
              <w:rPr>
                <w:rFonts w:ascii="Arial" w:hAnsi="Arial" w:cs="Arial"/>
                <w:sz w:val="24"/>
                <w:szCs w:val="24"/>
                <w:lang w:val="en-GB"/>
              </w:rPr>
              <w:fldChar w:fldCharType="separate"/>
            </w:r>
            <w:r w:rsidRPr="00D03B43">
              <w:rPr>
                <w:rFonts w:ascii="Arial" w:hAnsi="Arial" w:cs="Arial"/>
                <w:sz w:val="24"/>
                <w:szCs w:val="24"/>
                <w:lang w:val="en-GB"/>
              </w:rPr>
              <w:t>https:</w:t>
            </w:r>
            <w:r w:rsidR="008B1626" w:rsidRPr="00D03B43">
              <w:rPr>
                <w:rFonts w:ascii="Arial" w:hAnsi="Arial" w:cs="Arial"/>
                <w:sz w:val="24"/>
                <w:szCs w:val="24"/>
                <w:lang w:val="en-GB"/>
              </w:rPr>
              <w:fldChar w:fldCharType="end"/>
            </w:r>
          </w:p>
        </w:tc>
      </w:tr>
    </w:tbl>
    <w:p w14:paraId="6656F452" w14:textId="77777777" w:rsidR="00C261B9" w:rsidRPr="00385ECB" w:rsidRDefault="00C261B9" w:rsidP="00754AB6">
      <w:pPr>
        <w:spacing w:after="0" w:line="360" w:lineRule="auto"/>
        <w:ind w:left="0" w:firstLine="0"/>
        <w:rPr>
          <w:rFonts w:ascii="Arial" w:hAnsi="Arial" w:cs="Arial"/>
          <w:sz w:val="24"/>
          <w:szCs w:val="24"/>
          <w:lang w:val="en-GB"/>
          <w:rPrChange w:id="5514" w:author="Admin" w:date="2016-10-18T16:05:00Z">
            <w:rPr>
              <w:lang w:val="en-GB"/>
            </w:rPr>
          </w:rPrChange>
        </w:rPr>
        <w:sectPr w:rsidR="00C261B9" w:rsidRPr="00385ECB">
          <w:pgSz w:w="11906" w:h="16838"/>
          <w:pgMar w:top="1134" w:right="1134" w:bottom="1092" w:left="1134" w:header="720" w:footer="494" w:gutter="0"/>
          <w:pgNumType w:start="1"/>
          <w:cols w:space="720"/>
        </w:sectPr>
        <w:pPrChange w:id="5515" w:author="Admin" w:date="2016-10-18T16:11:00Z">
          <w:pPr/>
        </w:pPrChange>
      </w:pPr>
    </w:p>
    <w:p w14:paraId="30E7ECDE" w14:textId="30B00500" w:rsidR="00C261B9" w:rsidRPr="00385ECB" w:rsidRDefault="009F5C60" w:rsidP="001C1ABF">
      <w:pPr>
        <w:pStyle w:val="Heading1"/>
        <w:rPr>
          <w:lang w:val="en-GB"/>
        </w:rPr>
      </w:pPr>
      <w:bookmarkStart w:id="5516" w:name="_Toc44087"/>
      <w:r w:rsidRPr="00385ECB">
        <w:rPr>
          <w:noProof/>
        </w:rPr>
        <mc:AlternateContent>
          <mc:Choice Requires="wpg">
            <w:drawing>
              <wp:anchor distT="0" distB="0" distL="114300" distR="114300" simplePos="0" relativeHeight="251654144" behindDoc="0" locked="0" layoutInCell="1" allowOverlap="1" wp14:anchorId="55FD11DC" wp14:editId="07D5D098">
                <wp:simplePos x="0" y="0"/>
                <wp:positionH relativeFrom="page">
                  <wp:posOffset>313690</wp:posOffset>
                </wp:positionH>
                <wp:positionV relativeFrom="page">
                  <wp:posOffset>3710940</wp:posOffset>
                </wp:positionV>
                <wp:extent cx="123190" cy="138430"/>
                <wp:effectExtent l="0" t="0" r="0" b="0"/>
                <wp:wrapTopAndBottom/>
                <wp:docPr id="31155" name="Group 31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190" cy="138430"/>
                          <a:chOff x="0" y="0"/>
                          <a:chExt cx="123028" cy="138545"/>
                        </a:xfrm>
                      </wpg:grpSpPr>
                      <wps:wsp>
                        <wps:cNvPr id="3093" name="Rectangle 3093"/>
                        <wps:cNvSpPr/>
                        <wps:spPr>
                          <a:xfrm rot="5399999">
                            <a:off x="-50917" y="10319"/>
                            <a:ext cx="184265" cy="163628"/>
                          </a:xfrm>
                          <a:prstGeom prst="rect">
                            <a:avLst/>
                          </a:prstGeom>
                          <a:ln>
                            <a:noFill/>
                          </a:ln>
                        </wps:spPr>
                        <wps:txbx>
                          <w:txbxContent>
                            <w:p w14:paraId="4444B5FF" w14:textId="77777777" w:rsidR="00340725" w:rsidRDefault="00340725">
                              <w:pPr>
                                <w:spacing w:after="160" w:line="259" w:lineRule="auto"/>
                                <w:ind w:left="0" w:firstLine="0"/>
                                <w:jc w:val="left"/>
                              </w:pPr>
                              <w:r>
                                <w:t>49</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5FD11DC" id="Group 31155" o:spid="_x0000_s1026" style="position:absolute;left:0;text-align:left;margin-left:24.7pt;margin-top:292.2pt;width:9.7pt;height:10.9pt;z-index:251654144;mso-position-horizontal-relative:page;mso-position-vertical-relative:page" coordsize="123028,138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">
                <v:rect id="Rectangle 3093" o:spid="_x0000_s1027" style="position:absolute;left:-50917;top:10319;width:184265;height:16362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8qsMA&#10;AADdAAAADwAAAGRycy9kb3ducmV2LnhtbESP3YrCMBSE74V9h3AWvNPUFcTtGkVWCsJe1L8HODTH&#10;ptqclCbW7tsbQfBymJlvmMWqt7XoqPWVYwWTcQKCuHC64lLB6ZiN5iB8QNZYOyYF/+RhtfwYLDDV&#10;7s576g6hFBHCPkUFJoQmldIXhiz6sWuIo3d2rcUQZVtK3eI9wm0tv5JkJi1WHBcMNvRrqLgeblZB&#10;fs3NpquyU3n585p2udtkYavU8LNf/4AI1Id3+NXeagXT5HsKzzfxCc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8qsMAAADdAAAADwAAAAAAAAAAAAAAAACYAgAAZHJzL2Rv&#10;d25yZXYueG1sUEsFBgAAAAAEAAQA9QAAAIgDAAAAAA==&#10;" filled="f" stroked="f">
                  <v:textbox inset="0,0,0,0">
                    <w:txbxContent>
                      <w:p w14:paraId="4444B5FF" w14:textId="77777777" w:rsidR="00340725" w:rsidRDefault="00340725">
                        <w:pPr>
                          <w:spacing w:after="160" w:line="259" w:lineRule="auto"/>
                          <w:ind w:left="0" w:firstLine="0"/>
                          <w:jc w:val="left"/>
                        </w:pPr>
                        <w:r>
                          <w:t>49</w:t>
                        </w:r>
                      </w:p>
                    </w:txbxContent>
                  </v:textbox>
                </v:rect>
                <w10:wrap type="topAndBottom" anchorx="page" anchory="page"/>
              </v:group>
            </w:pict>
          </mc:Fallback>
        </mc:AlternateContent>
      </w:r>
      <w:r w:rsidR="00686EE4" w:rsidRPr="00385ECB">
        <w:rPr>
          <w:lang w:val="en-GB"/>
        </w:rPr>
        <w:tab/>
        <w:t>APPENDIX A</w:t>
      </w:r>
      <w:r w:rsidR="00524FF9">
        <w:rPr>
          <w:lang w:val="en-GB"/>
        </w:rPr>
        <w:t>:</w:t>
      </w:r>
      <w:r w:rsidR="00686EE4" w:rsidRPr="00385ECB">
        <w:rPr>
          <w:lang w:val="en-GB"/>
        </w:rPr>
        <w:tab/>
        <w:t>RESEARCH MIND MAP</w:t>
      </w:r>
      <w:bookmarkEnd w:id="5516"/>
    </w:p>
    <w:p w14:paraId="4C76DCE2" w14:textId="0D52F310" w:rsidR="00C261B9" w:rsidRPr="00385ECB" w:rsidRDefault="009F5C60" w:rsidP="00754AB6">
      <w:pPr>
        <w:spacing w:after="0" w:line="360" w:lineRule="auto"/>
        <w:ind w:left="0" w:firstLine="0"/>
        <w:rPr>
          <w:rFonts w:ascii="Arial" w:hAnsi="Arial" w:cs="Arial"/>
          <w:sz w:val="24"/>
          <w:szCs w:val="24"/>
          <w:lang w:val="en-GB"/>
          <w:rPrChange w:id="5517" w:author="Admin" w:date="2016-10-18T16:05:00Z">
            <w:rPr>
              <w:lang w:val="en-GB"/>
            </w:rPr>
          </w:rPrChange>
        </w:rPr>
        <w:pPrChange w:id="5518" w:author="Admin" w:date="2016-10-18T16:11:00Z">
          <w:pPr>
            <w:spacing w:after="0" w:line="259" w:lineRule="auto"/>
            <w:ind w:left="-116" w:right="-116" w:firstLine="0"/>
            <w:jc w:val="left"/>
          </w:pPr>
        </w:pPrChange>
      </w:pPr>
      <w:r w:rsidRPr="00385ECB">
        <w:rPr>
          <w:rFonts w:ascii="Arial" w:hAnsi="Arial" w:cs="Arial"/>
          <w:noProof/>
          <w:sz w:val="24"/>
          <w:szCs w:val="24"/>
          <w:rPrChange w:id="5519" w:author="Admin" w:date="2016-10-18T16:05:00Z">
            <w:rPr>
              <w:rFonts w:ascii="Arial" w:hAnsi="Arial" w:cs="Arial"/>
              <w:noProof/>
              <w:sz w:val="24"/>
              <w:szCs w:val="24"/>
            </w:rPr>
          </w:rPrChange>
        </w:rPr>
        <w:drawing>
          <wp:inline distT="0" distB="0" distL="0" distR="0" wp14:anchorId="6925C098" wp14:editId="3E1A2D91">
            <wp:extent cx="9010650" cy="4610100"/>
            <wp:effectExtent l="0" t="0" r="0" b="0"/>
            <wp:docPr id="49" name="Picture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010650" cy="4610100"/>
                    </a:xfrm>
                    <a:prstGeom prst="rect">
                      <a:avLst/>
                    </a:prstGeom>
                    <a:noFill/>
                    <a:ln>
                      <a:noFill/>
                    </a:ln>
                  </pic:spPr>
                </pic:pic>
              </a:graphicData>
            </a:graphic>
          </wp:inline>
        </w:drawing>
      </w:r>
    </w:p>
    <w:p w14:paraId="0704BAF3" w14:textId="77777777" w:rsidR="00C261B9" w:rsidRPr="00385ECB" w:rsidRDefault="00C261B9" w:rsidP="00754AB6">
      <w:pPr>
        <w:spacing w:after="0" w:line="360" w:lineRule="auto"/>
        <w:ind w:left="0" w:firstLine="0"/>
        <w:rPr>
          <w:rFonts w:ascii="Arial" w:hAnsi="Arial" w:cs="Arial"/>
          <w:sz w:val="24"/>
          <w:szCs w:val="24"/>
          <w:lang w:val="en-GB"/>
          <w:rPrChange w:id="5520" w:author="Admin" w:date="2016-10-18T16:05:00Z">
            <w:rPr>
              <w:lang w:val="en-GB"/>
            </w:rPr>
          </w:rPrChange>
        </w:rPr>
        <w:sectPr w:rsidR="00C261B9" w:rsidRPr="00385ECB">
          <w:footerReference w:type="even" r:id="rId64"/>
          <w:footerReference w:type="default" r:id="rId65"/>
          <w:footerReference w:type="first" r:id="rId66"/>
          <w:pgSz w:w="16838" w:h="11906" w:orient="landscape"/>
          <w:pgMar w:top="1440" w:right="1440" w:bottom="1440" w:left="1440" w:header="720" w:footer="720" w:gutter="0"/>
          <w:cols w:space="720"/>
        </w:sectPr>
        <w:pPrChange w:id="5521" w:author="Admin" w:date="2016-10-18T16:11:00Z">
          <w:pPr/>
        </w:pPrChange>
      </w:pPr>
    </w:p>
    <w:p w14:paraId="5B849E85" w14:textId="77777777" w:rsidR="00C261B9" w:rsidRPr="00385ECB" w:rsidRDefault="00686EE4" w:rsidP="001C1ABF">
      <w:pPr>
        <w:pStyle w:val="Heading1"/>
        <w:rPr>
          <w:lang w:val="en-GB"/>
        </w:rPr>
      </w:pPr>
      <w:bookmarkStart w:id="5522" w:name="_Toc44088"/>
      <w:r w:rsidRPr="00385ECB">
        <w:rPr>
          <w:lang w:val="en-GB"/>
        </w:rPr>
        <w:tab/>
        <w:t>APPENDIX B</w:t>
      </w:r>
      <w:r w:rsidR="00524FF9">
        <w:rPr>
          <w:lang w:val="en-GB"/>
        </w:rPr>
        <w:t>:</w:t>
      </w:r>
      <w:r w:rsidRPr="00385ECB">
        <w:rPr>
          <w:lang w:val="en-GB"/>
        </w:rPr>
        <w:tab/>
        <w:t>DETAILED DRAWINGS</w:t>
      </w:r>
      <w:bookmarkEnd w:id="5522"/>
    </w:p>
    <w:p w14:paraId="09C22E89" w14:textId="77777777" w:rsidR="00C261B9" w:rsidRPr="00385ECB" w:rsidRDefault="007D0309" w:rsidP="00471E68">
      <w:pPr>
        <w:pStyle w:val="Heading2"/>
        <w:spacing w:after="0" w:line="360" w:lineRule="auto"/>
        <w:ind w:left="0" w:firstLine="0"/>
        <w:jc w:val="both"/>
        <w:rPr>
          <w:lang w:val="en-GB"/>
        </w:rPr>
      </w:pPr>
      <w:bookmarkStart w:id="5523" w:name="_Toc44089"/>
      <w:r w:rsidRPr="00385ECB">
        <w:rPr>
          <w:lang w:val="en-GB"/>
        </w:rPr>
        <w:t>B.1</w:t>
      </w:r>
      <w:r w:rsidRPr="00385ECB">
        <w:rPr>
          <w:lang w:val="en-GB"/>
        </w:rPr>
        <w:tab/>
        <w:t>IC Guide DIP Components</w:t>
      </w:r>
      <w:bookmarkEnd w:id="5523"/>
    </w:p>
    <w:p w14:paraId="797FE58E" w14:textId="24927186" w:rsidR="00C261B9" w:rsidRPr="00385ECB" w:rsidRDefault="009F5C60" w:rsidP="00754AB6">
      <w:pPr>
        <w:spacing w:after="0" w:line="360" w:lineRule="auto"/>
        <w:ind w:left="0" w:firstLine="0"/>
        <w:rPr>
          <w:rFonts w:ascii="Arial" w:hAnsi="Arial" w:cs="Arial"/>
          <w:sz w:val="24"/>
          <w:szCs w:val="24"/>
          <w:lang w:val="en-GB"/>
          <w:rPrChange w:id="5524" w:author="Admin" w:date="2016-10-18T16:05:00Z">
            <w:rPr>
              <w:lang w:val="en-GB"/>
            </w:rPr>
          </w:rPrChange>
        </w:rPr>
        <w:pPrChange w:id="5525" w:author="Admin" w:date="2016-10-18T16:11:00Z">
          <w:pPr>
            <w:spacing w:after="0" w:line="259" w:lineRule="auto"/>
            <w:ind w:left="578" w:firstLine="0"/>
            <w:jc w:val="left"/>
          </w:pPr>
        </w:pPrChange>
      </w:pPr>
      <w:r w:rsidRPr="00385ECB">
        <w:rPr>
          <w:rFonts w:ascii="Arial" w:hAnsi="Arial" w:cs="Arial"/>
          <w:noProof/>
          <w:sz w:val="24"/>
          <w:szCs w:val="24"/>
          <w:rPrChange w:id="5526" w:author="Admin" w:date="2016-10-18T16:05:00Z">
            <w:rPr>
              <w:rFonts w:ascii="Arial" w:hAnsi="Arial" w:cs="Arial"/>
              <w:noProof/>
              <w:sz w:val="24"/>
              <w:szCs w:val="24"/>
            </w:rPr>
          </w:rPrChange>
        </w:rPr>
        <w:drawing>
          <wp:inline distT="0" distB="0" distL="0" distR="0" wp14:anchorId="685A88C5" wp14:editId="7EF8A9AE">
            <wp:extent cx="5000625" cy="6324600"/>
            <wp:effectExtent l="0" t="0" r="9525" b="0"/>
            <wp:docPr id="50"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00625" cy="6324600"/>
                    </a:xfrm>
                    <a:prstGeom prst="rect">
                      <a:avLst/>
                    </a:prstGeom>
                    <a:noFill/>
                    <a:ln>
                      <a:noFill/>
                    </a:ln>
                  </pic:spPr>
                </pic:pic>
              </a:graphicData>
            </a:graphic>
          </wp:inline>
        </w:drawing>
      </w:r>
    </w:p>
    <w:p w14:paraId="3A9663BC" w14:textId="77777777" w:rsidR="00C261B9" w:rsidRPr="00385ECB" w:rsidRDefault="007D0309" w:rsidP="001C1ABF">
      <w:pPr>
        <w:pStyle w:val="Heading2"/>
        <w:spacing w:after="0" w:line="360" w:lineRule="auto"/>
        <w:ind w:left="0" w:firstLine="0"/>
        <w:jc w:val="both"/>
        <w:rPr>
          <w:lang w:val="en-GB"/>
        </w:rPr>
      </w:pPr>
      <w:bookmarkStart w:id="5527" w:name="_Toc44090"/>
      <w:r w:rsidRPr="00385ECB">
        <w:rPr>
          <w:lang w:val="en-GB"/>
        </w:rPr>
        <w:t>B.2</w:t>
      </w:r>
      <w:r w:rsidRPr="00385ECB">
        <w:rPr>
          <w:lang w:val="en-GB"/>
        </w:rPr>
        <w:tab/>
        <w:t>IC Guide DIP Holder</w:t>
      </w:r>
      <w:bookmarkEnd w:id="5527"/>
    </w:p>
    <w:p w14:paraId="367CF38C" w14:textId="3CE13D2A" w:rsidR="00C261B9" w:rsidRPr="00385ECB" w:rsidRDefault="009F5C60" w:rsidP="00754AB6">
      <w:pPr>
        <w:spacing w:after="0" w:line="360" w:lineRule="auto"/>
        <w:ind w:left="0" w:firstLine="0"/>
        <w:rPr>
          <w:rFonts w:ascii="Arial" w:hAnsi="Arial" w:cs="Arial"/>
          <w:sz w:val="24"/>
          <w:szCs w:val="24"/>
          <w:lang w:val="en-GB"/>
          <w:rPrChange w:id="5528" w:author="Admin" w:date="2016-10-18T16:05:00Z">
            <w:rPr>
              <w:lang w:val="en-GB"/>
            </w:rPr>
          </w:rPrChange>
        </w:rPr>
        <w:pPrChange w:id="5529" w:author="Admin" w:date="2016-10-18T16:11:00Z">
          <w:pPr>
            <w:spacing w:after="0" w:line="259" w:lineRule="auto"/>
            <w:ind w:left="98" w:firstLine="0"/>
            <w:jc w:val="left"/>
          </w:pPr>
        </w:pPrChange>
      </w:pPr>
      <w:r w:rsidRPr="00385ECB">
        <w:rPr>
          <w:rFonts w:ascii="Arial" w:hAnsi="Arial" w:cs="Arial"/>
          <w:noProof/>
          <w:sz w:val="24"/>
          <w:szCs w:val="24"/>
          <w:rPrChange w:id="5530" w:author="Admin" w:date="2016-10-18T16:05:00Z">
            <w:rPr>
              <w:rFonts w:ascii="Arial" w:hAnsi="Arial" w:cs="Arial"/>
              <w:noProof/>
              <w:sz w:val="24"/>
              <w:szCs w:val="24"/>
            </w:rPr>
          </w:rPrChange>
        </w:rPr>
        <w:drawing>
          <wp:inline distT="0" distB="0" distL="0" distR="0" wp14:anchorId="743DC993" wp14:editId="217C6952">
            <wp:extent cx="5610225" cy="6972300"/>
            <wp:effectExtent l="0" t="0" r="9525" b="0"/>
            <wp:docPr id="51"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225" cy="6972300"/>
                    </a:xfrm>
                    <a:prstGeom prst="rect">
                      <a:avLst/>
                    </a:prstGeom>
                    <a:noFill/>
                    <a:ln>
                      <a:noFill/>
                    </a:ln>
                  </pic:spPr>
                </pic:pic>
              </a:graphicData>
            </a:graphic>
          </wp:inline>
        </w:drawing>
      </w:r>
    </w:p>
    <w:p w14:paraId="729809F0" w14:textId="77777777" w:rsidR="00C261B9" w:rsidRPr="00385ECB" w:rsidRDefault="007D0309" w:rsidP="001C1ABF">
      <w:pPr>
        <w:pStyle w:val="Heading2"/>
        <w:spacing w:after="0" w:line="360" w:lineRule="auto"/>
        <w:ind w:left="0" w:firstLine="0"/>
        <w:jc w:val="both"/>
        <w:rPr>
          <w:lang w:val="en-GB"/>
        </w:rPr>
      </w:pPr>
      <w:bookmarkStart w:id="5531" w:name="_Toc44091"/>
      <w:r w:rsidRPr="00385ECB">
        <w:rPr>
          <w:lang w:val="en-GB"/>
        </w:rPr>
        <w:t>B.3</w:t>
      </w:r>
      <w:r w:rsidRPr="00385ECB">
        <w:rPr>
          <w:lang w:val="en-GB"/>
        </w:rPr>
        <w:tab/>
        <w:t>Vertical Roller &amp; Housing Version 1 &amp; 2</w:t>
      </w:r>
      <w:bookmarkEnd w:id="5531"/>
    </w:p>
    <w:p w14:paraId="4DC23259" w14:textId="68069C81" w:rsidR="00C261B9" w:rsidRPr="00385ECB" w:rsidRDefault="009F5C60" w:rsidP="00754AB6">
      <w:pPr>
        <w:spacing w:after="0" w:line="360" w:lineRule="auto"/>
        <w:ind w:left="0" w:firstLine="0"/>
        <w:rPr>
          <w:rFonts w:ascii="Arial" w:hAnsi="Arial" w:cs="Arial"/>
          <w:sz w:val="24"/>
          <w:szCs w:val="24"/>
          <w:lang w:val="en-GB"/>
          <w:rPrChange w:id="5532" w:author="Admin" w:date="2016-10-18T16:05:00Z">
            <w:rPr>
              <w:lang w:val="en-GB"/>
            </w:rPr>
          </w:rPrChange>
        </w:rPr>
        <w:pPrChange w:id="5533" w:author="Admin" w:date="2016-10-18T16:11:00Z">
          <w:pPr>
            <w:spacing w:after="0" w:line="259" w:lineRule="auto"/>
            <w:ind w:left="-306" w:right="-307" w:firstLine="0"/>
            <w:jc w:val="left"/>
          </w:pPr>
        </w:pPrChange>
      </w:pPr>
      <w:r w:rsidRPr="00385ECB">
        <w:rPr>
          <w:rFonts w:ascii="Arial" w:hAnsi="Arial" w:cs="Arial"/>
          <w:noProof/>
          <w:sz w:val="24"/>
          <w:szCs w:val="24"/>
          <w:rPrChange w:id="5534" w:author="Admin" w:date="2016-10-18T16:05:00Z">
            <w:rPr>
              <w:rFonts w:ascii="Arial" w:hAnsi="Arial" w:cs="Arial"/>
              <w:noProof/>
              <w:sz w:val="24"/>
              <w:szCs w:val="24"/>
            </w:rPr>
          </w:rPrChange>
        </w:rPr>
        <w:drawing>
          <wp:inline distT="0" distB="0" distL="0" distR="0" wp14:anchorId="016B0EB5" wp14:editId="369E0A87">
            <wp:extent cx="6124575" cy="7277100"/>
            <wp:effectExtent l="0" t="0" r="9525" b="0"/>
            <wp:docPr id="52" name="Picture 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4575" cy="7277100"/>
                    </a:xfrm>
                    <a:prstGeom prst="rect">
                      <a:avLst/>
                    </a:prstGeom>
                    <a:noFill/>
                    <a:ln>
                      <a:noFill/>
                    </a:ln>
                  </pic:spPr>
                </pic:pic>
              </a:graphicData>
            </a:graphic>
          </wp:inline>
        </w:drawing>
      </w:r>
    </w:p>
    <w:p w14:paraId="2E126B68" w14:textId="77777777" w:rsidR="00C261B9" w:rsidRPr="00385ECB" w:rsidRDefault="007D0309" w:rsidP="001C1ABF">
      <w:pPr>
        <w:pStyle w:val="Heading2"/>
        <w:spacing w:after="0" w:line="360" w:lineRule="auto"/>
        <w:ind w:left="0" w:firstLine="0"/>
        <w:jc w:val="both"/>
        <w:rPr>
          <w:lang w:val="en-GB"/>
        </w:rPr>
      </w:pPr>
      <w:bookmarkStart w:id="5535" w:name="_Toc44092"/>
      <w:r w:rsidRPr="00385ECB">
        <w:rPr>
          <w:lang w:val="en-GB"/>
        </w:rPr>
        <w:t>B.4</w:t>
      </w:r>
      <w:r w:rsidRPr="00385ECB">
        <w:rPr>
          <w:lang w:val="en-GB"/>
        </w:rPr>
        <w:tab/>
        <w:t>Horizontal Roller &amp; Housing Version 1</w:t>
      </w:r>
      <w:bookmarkEnd w:id="5535"/>
    </w:p>
    <w:p w14:paraId="13AF3DEA" w14:textId="3FCEE522" w:rsidR="00C261B9" w:rsidRPr="00385ECB" w:rsidRDefault="009F5C60" w:rsidP="00754AB6">
      <w:pPr>
        <w:spacing w:after="0" w:line="360" w:lineRule="auto"/>
        <w:ind w:left="0" w:firstLine="0"/>
        <w:rPr>
          <w:rFonts w:ascii="Arial" w:hAnsi="Arial" w:cs="Arial"/>
          <w:sz w:val="24"/>
          <w:szCs w:val="24"/>
          <w:lang w:val="en-GB"/>
          <w:rPrChange w:id="5536" w:author="Admin" w:date="2016-10-18T16:05:00Z">
            <w:rPr>
              <w:lang w:val="en-GB"/>
            </w:rPr>
          </w:rPrChange>
        </w:rPr>
        <w:pPrChange w:id="5537" w:author="Admin" w:date="2016-10-18T16:11:00Z">
          <w:pPr>
            <w:spacing w:after="0" w:line="259" w:lineRule="auto"/>
            <w:ind w:left="-287" w:right="-287" w:firstLine="0"/>
            <w:jc w:val="left"/>
          </w:pPr>
        </w:pPrChange>
      </w:pPr>
      <w:r w:rsidRPr="00385ECB">
        <w:rPr>
          <w:rFonts w:ascii="Arial" w:hAnsi="Arial" w:cs="Arial"/>
          <w:noProof/>
          <w:sz w:val="24"/>
          <w:szCs w:val="24"/>
          <w:rPrChange w:id="5538" w:author="Admin" w:date="2016-10-18T16:05:00Z">
            <w:rPr>
              <w:rFonts w:ascii="Arial" w:hAnsi="Arial" w:cs="Arial"/>
              <w:noProof/>
              <w:sz w:val="24"/>
              <w:szCs w:val="24"/>
            </w:rPr>
          </w:rPrChange>
        </w:rPr>
        <w:drawing>
          <wp:inline distT="0" distB="0" distL="0" distR="0" wp14:anchorId="031FE470" wp14:editId="36F71434">
            <wp:extent cx="6096000" cy="8629650"/>
            <wp:effectExtent l="0" t="0" r="0" b="0"/>
            <wp:docPr id="53" name="Picture 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96000" cy="8629650"/>
                    </a:xfrm>
                    <a:prstGeom prst="rect">
                      <a:avLst/>
                    </a:prstGeom>
                    <a:noFill/>
                    <a:ln>
                      <a:noFill/>
                    </a:ln>
                  </pic:spPr>
                </pic:pic>
              </a:graphicData>
            </a:graphic>
          </wp:inline>
        </w:drawing>
      </w:r>
    </w:p>
    <w:p w14:paraId="44E6F846" w14:textId="77777777" w:rsidR="00C261B9" w:rsidRPr="00385ECB" w:rsidRDefault="007D0309" w:rsidP="001C1ABF">
      <w:pPr>
        <w:pStyle w:val="Heading2"/>
        <w:spacing w:after="0" w:line="360" w:lineRule="auto"/>
        <w:ind w:left="0" w:firstLine="0"/>
        <w:jc w:val="both"/>
        <w:rPr>
          <w:lang w:val="en-GB"/>
        </w:rPr>
      </w:pPr>
      <w:bookmarkStart w:id="5539" w:name="_Toc44093"/>
      <w:r w:rsidRPr="00385ECB">
        <w:rPr>
          <w:lang w:val="en-GB"/>
        </w:rPr>
        <w:t>B.5</w:t>
      </w:r>
      <w:r w:rsidRPr="00385ECB">
        <w:rPr>
          <w:lang w:val="en-GB"/>
        </w:rPr>
        <w:tab/>
        <w:t>Horizontal Roller &amp; Housing Final Version</w:t>
      </w:r>
      <w:bookmarkEnd w:id="5539"/>
    </w:p>
    <w:p w14:paraId="6BCF6D18" w14:textId="5EECFE99" w:rsidR="00C261B9" w:rsidRPr="00385ECB" w:rsidRDefault="009F5C60" w:rsidP="00754AB6">
      <w:pPr>
        <w:spacing w:after="0" w:line="360" w:lineRule="auto"/>
        <w:ind w:left="0" w:firstLine="0"/>
        <w:rPr>
          <w:rFonts w:ascii="Arial" w:hAnsi="Arial" w:cs="Arial"/>
          <w:sz w:val="24"/>
          <w:szCs w:val="24"/>
          <w:lang w:val="en-GB"/>
          <w:rPrChange w:id="5540" w:author="Admin" w:date="2016-10-18T16:05:00Z">
            <w:rPr>
              <w:lang w:val="en-GB"/>
            </w:rPr>
          </w:rPrChange>
        </w:rPr>
        <w:pPrChange w:id="5541" w:author="Admin" w:date="2016-10-18T16:11:00Z">
          <w:pPr>
            <w:spacing w:after="0" w:line="259" w:lineRule="auto"/>
            <w:ind w:left="-287" w:right="-287" w:firstLine="0"/>
            <w:jc w:val="left"/>
          </w:pPr>
        </w:pPrChange>
      </w:pPr>
      <w:r w:rsidRPr="00385ECB">
        <w:rPr>
          <w:rFonts w:ascii="Arial" w:hAnsi="Arial" w:cs="Arial"/>
          <w:noProof/>
          <w:sz w:val="24"/>
          <w:szCs w:val="24"/>
          <w:rPrChange w:id="5542" w:author="Admin" w:date="2016-10-18T16:05:00Z">
            <w:rPr>
              <w:rFonts w:ascii="Arial" w:hAnsi="Arial" w:cs="Arial"/>
              <w:noProof/>
              <w:sz w:val="24"/>
              <w:szCs w:val="24"/>
            </w:rPr>
          </w:rPrChange>
        </w:rPr>
        <w:drawing>
          <wp:inline distT="0" distB="0" distL="0" distR="0" wp14:anchorId="798B5661" wp14:editId="31FA005F">
            <wp:extent cx="6096000" cy="8562975"/>
            <wp:effectExtent l="0" t="0" r="0" b="9525"/>
            <wp:docPr id="54" name="Picture 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96000" cy="8562975"/>
                    </a:xfrm>
                    <a:prstGeom prst="rect">
                      <a:avLst/>
                    </a:prstGeom>
                    <a:noFill/>
                    <a:ln>
                      <a:noFill/>
                    </a:ln>
                  </pic:spPr>
                </pic:pic>
              </a:graphicData>
            </a:graphic>
          </wp:inline>
        </w:drawing>
      </w:r>
    </w:p>
    <w:p w14:paraId="0F991F7E" w14:textId="77777777" w:rsidR="00C261B9" w:rsidRPr="00385ECB" w:rsidRDefault="007D0309" w:rsidP="001C1ABF">
      <w:pPr>
        <w:pStyle w:val="Heading2"/>
        <w:spacing w:after="0" w:line="360" w:lineRule="auto"/>
        <w:ind w:left="0" w:firstLine="0"/>
        <w:jc w:val="both"/>
        <w:rPr>
          <w:lang w:val="en-GB"/>
        </w:rPr>
      </w:pPr>
      <w:bookmarkStart w:id="5543" w:name="_Toc44094"/>
      <w:r w:rsidRPr="00385ECB">
        <w:rPr>
          <w:lang w:val="en-GB"/>
        </w:rPr>
        <w:t>B.6</w:t>
      </w:r>
      <w:r w:rsidRPr="00385ECB">
        <w:rPr>
          <w:lang w:val="en-GB"/>
        </w:rPr>
        <w:tab/>
        <w:t>Horizontal Roller Final Version</w:t>
      </w:r>
      <w:bookmarkEnd w:id="5543"/>
    </w:p>
    <w:p w14:paraId="0059DC4D" w14:textId="1CAF92FE" w:rsidR="00C261B9" w:rsidRPr="00385ECB" w:rsidRDefault="009F5C60" w:rsidP="00754AB6">
      <w:pPr>
        <w:spacing w:after="0" w:line="360" w:lineRule="auto"/>
        <w:ind w:left="0" w:firstLine="0"/>
        <w:rPr>
          <w:rFonts w:ascii="Arial" w:hAnsi="Arial" w:cs="Arial"/>
          <w:sz w:val="24"/>
          <w:szCs w:val="24"/>
          <w:lang w:val="en-GB"/>
          <w:rPrChange w:id="5544" w:author="Admin" w:date="2016-10-18T16:05:00Z">
            <w:rPr>
              <w:lang w:val="en-GB"/>
            </w:rPr>
          </w:rPrChange>
        </w:rPr>
        <w:pPrChange w:id="5545" w:author="Admin" w:date="2016-10-18T16:11:00Z">
          <w:pPr>
            <w:spacing w:after="0" w:line="259" w:lineRule="auto"/>
            <w:ind w:left="-287" w:right="-287" w:firstLine="0"/>
            <w:jc w:val="left"/>
          </w:pPr>
        </w:pPrChange>
      </w:pPr>
      <w:r w:rsidRPr="00385ECB">
        <w:rPr>
          <w:rFonts w:ascii="Arial" w:hAnsi="Arial" w:cs="Arial"/>
          <w:noProof/>
          <w:sz w:val="24"/>
          <w:szCs w:val="24"/>
          <w:rPrChange w:id="5546" w:author="Admin" w:date="2016-10-18T16:05:00Z">
            <w:rPr>
              <w:rFonts w:ascii="Arial" w:hAnsi="Arial" w:cs="Arial"/>
              <w:noProof/>
              <w:sz w:val="24"/>
              <w:szCs w:val="24"/>
            </w:rPr>
          </w:rPrChange>
        </w:rPr>
        <w:drawing>
          <wp:inline distT="0" distB="0" distL="0" distR="0" wp14:anchorId="717DCDB1" wp14:editId="69C3EEDD">
            <wp:extent cx="6096000" cy="7658100"/>
            <wp:effectExtent l="0" t="0" r="0" b="0"/>
            <wp:docPr id="55" name="Picture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96000" cy="7658100"/>
                    </a:xfrm>
                    <a:prstGeom prst="rect">
                      <a:avLst/>
                    </a:prstGeom>
                    <a:noFill/>
                    <a:ln>
                      <a:noFill/>
                    </a:ln>
                  </pic:spPr>
                </pic:pic>
              </a:graphicData>
            </a:graphic>
          </wp:inline>
        </w:drawing>
      </w:r>
    </w:p>
    <w:p w14:paraId="126519F1" w14:textId="77777777" w:rsidR="00C261B9" w:rsidRPr="00385ECB" w:rsidRDefault="007D0309" w:rsidP="001C1ABF">
      <w:pPr>
        <w:pStyle w:val="Heading2"/>
        <w:spacing w:after="0" w:line="360" w:lineRule="auto"/>
        <w:ind w:left="0" w:firstLine="0"/>
        <w:jc w:val="both"/>
        <w:rPr>
          <w:lang w:val="en-GB"/>
        </w:rPr>
      </w:pPr>
      <w:bookmarkStart w:id="5547" w:name="_Toc44095"/>
      <w:r w:rsidRPr="00385ECB">
        <w:rPr>
          <w:lang w:val="en-GB"/>
        </w:rPr>
        <w:t>B.7</w:t>
      </w:r>
      <w:r w:rsidRPr="00385ECB">
        <w:rPr>
          <w:lang w:val="en-GB"/>
        </w:rPr>
        <w:tab/>
        <w:t>RFID Coil Cover</w:t>
      </w:r>
      <w:bookmarkEnd w:id="5547"/>
    </w:p>
    <w:p w14:paraId="4BA0ED39" w14:textId="5A5FD4E5" w:rsidR="00C261B9" w:rsidRPr="00385ECB" w:rsidRDefault="009F5C60" w:rsidP="00754AB6">
      <w:pPr>
        <w:spacing w:after="0" w:line="360" w:lineRule="auto"/>
        <w:ind w:left="0" w:firstLine="0"/>
        <w:rPr>
          <w:rFonts w:ascii="Arial" w:hAnsi="Arial" w:cs="Arial"/>
          <w:sz w:val="24"/>
          <w:szCs w:val="24"/>
          <w:lang w:val="en-GB"/>
          <w:rPrChange w:id="5548" w:author="Admin" w:date="2016-10-18T16:05:00Z">
            <w:rPr>
              <w:lang w:val="en-GB"/>
            </w:rPr>
          </w:rPrChange>
        </w:rPr>
        <w:pPrChange w:id="5549" w:author="Admin" w:date="2016-10-18T16:11:00Z">
          <w:pPr>
            <w:spacing w:after="0" w:line="259" w:lineRule="auto"/>
            <w:ind w:left="13" w:firstLine="0"/>
            <w:jc w:val="left"/>
          </w:pPr>
        </w:pPrChange>
      </w:pPr>
      <w:r w:rsidRPr="00385ECB">
        <w:rPr>
          <w:rFonts w:ascii="Arial" w:hAnsi="Arial" w:cs="Arial"/>
          <w:noProof/>
          <w:sz w:val="24"/>
          <w:szCs w:val="24"/>
          <w:rPrChange w:id="5550" w:author="Admin" w:date="2016-10-18T16:05:00Z">
            <w:rPr>
              <w:rFonts w:ascii="Arial" w:hAnsi="Arial" w:cs="Arial"/>
              <w:noProof/>
              <w:sz w:val="24"/>
              <w:szCs w:val="24"/>
            </w:rPr>
          </w:rPrChange>
        </w:rPr>
        <w:drawing>
          <wp:inline distT="0" distB="0" distL="0" distR="0" wp14:anchorId="0248F9F6" wp14:editId="65DC957D">
            <wp:extent cx="5715000" cy="8410575"/>
            <wp:effectExtent l="0" t="0" r="0" b="9525"/>
            <wp:docPr id="56" name="Picture 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8410575"/>
                    </a:xfrm>
                    <a:prstGeom prst="rect">
                      <a:avLst/>
                    </a:prstGeom>
                    <a:noFill/>
                    <a:ln>
                      <a:noFill/>
                    </a:ln>
                  </pic:spPr>
                </pic:pic>
              </a:graphicData>
            </a:graphic>
          </wp:inline>
        </w:drawing>
      </w:r>
    </w:p>
    <w:p w14:paraId="77B96E2A" w14:textId="77777777" w:rsidR="00C261B9" w:rsidRPr="00385ECB" w:rsidRDefault="00C261B9" w:rsidP="00754AB6">
      <w:pPr>
        <w:spacing w:after="0" w:line="360" w:lineRule="auto"/>
        <w:ind w:left="0" w:firstLine="0"/>
        <w:rPr>
          <w:rFonts w:ascii="Arial" w:hAnsi="Arial" w:cs="Arial"/>
          <w:sz w:val="24"/>
          <w:szCs w:val="24"/>
          <w:lang w:val="en-GB"/>
          <w:rPrChange w:id="5551" w:author="Admin" w:date="2016-10-18T16:05:00Z">
            <w:rPr>
              <w:lang w:val="en-GB"/>
            </w:rPr>
          </w:rPrChange>
        </w:rPr>
        <w:sectPr w:rsidR="00C261B9" w:rsidRPr="00385ECB">
          <w:footerReference w:type="even" r:id="rId74"/>
          <w:footerReference w:type="default" r:id="rId75"/>
          <w:footerReference w:type="first" r:id="rId76"/>
          <w:pgSz w:w="11906" w:h="16838"/>
          <w:pgMar w:top="1440" w:right="1440" w:bottom="1293" w:left="1440" w:header="720" w:footer="494" w:gutter="0"/>
          <w:cols w:space="720"/>
        </w:sectPr>
        <w:pPrChange w:id="5552" w:author="Admin" w:date="2016-10-18T16:11:00Z">
          <w:pPr/>
        </w:pPrChange>
      </w:pPr>
    </w:p>
    <w:p w14:paraId="1FC43819" w14:textId="0D45321C" w:rsidR="00C261B9" w:rsidRPr="00385ECB" w:rsidRDefault="009F5C60" w:rsidP="001C1ABF">
      <w:pPr>
        <w:pStyle w:val="Heading1"/>
        <w:rPr>
          <w:lang w:val="en-GB"/>
        </w:rPr>
      </w:pPr>
      <w:bookmarkStart w:id="5553" w:name="_Toc44096"/>
      <w:r w:rsidRPr="00385ECB">
        <w:rPr>
          <w:noProof/>
        </w:rPr>
        <mc:AlternateContent>
          <mc:Choice Requires="wpg">
            <w:drawing>
              <wp:anchor distT="0" distB="0" distL="114300" distR="114300" simplePos="0" relativeHeight="251655168" behindDoc="0" locked="0" layoutInCell="1" allowOverlap="1" wp14:anchorId="68A30AF9" wp14:editId="7FD0EDF1">
                <wp:simplePos x="0" y="0"/>
                <wp:positionH relativeFrom="page">
                  <wp:posOffset>313690</wp:posOffset>
                </wp:positionH>
                <wp:positionV relativeFrom="page">
                  <wp:posOffset>3710940</wp:posOffset>
                </wp:positionV>
                <wp:extent cx="123190" cy="138430"/>
                <wp:effectExtent l="0" t="0" r="0" b="0"/>
                <wp:wrapTopAndBottom/>
                <wp:docPr id="31441" name="Group 31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190" cy="138430"/>
                          <a:chOff x="0" y="0"/>
                          <a:chExt cx="123028" cy="138545"/>
                        </a:xfrm>
                      </wpg:grpSpPr>
                      <wps:wsp>
                        <wps:cNvPr id="3135" name="Rectangle 3135"/>
                        <wps:cNvSpPr/>
                        <wps:spPr>
                          <a:xfrm rot="5399999">
                            <a:off x="-50917" y="10319"/>
                            <a:ext cx="184265" cy="163628"/>
                          </a:xfrm>
                          <a:prstGeom prst="rect">
                            <a:avLst/>
                          </a:prstGeom>
                          <a:ln>
                            <a:noFill/>
                          </a:ln>
                        </wps:spPr>
                        <wps:txbx>
                          <w:txbxContent>
                            <w:p w14:paraId="70096234" w14:textId="77777777" w:rsidR="00340725" w:rsidRDefault="00340725">
                              <w:pPr>
                                <w:spacing w:after="160" w:line="259" w:lineRule="auto"/>
                                <w:ind w:left="0" w:firstLine="0"/>
                                <w:jc w:val="left"/>
                              </w:pPr>
                              <w:r>
                                <w:t>57</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8A30AF9" id="Group 31441" o:spid="_x0000_s1028" style="position:absolute;left:0;text-align:left;margin-left:24.7pt;margin-top:292.2pt;width:9.7pt;height:10.9pt;z-index:251655168;mso-position-horizontal-relative:page;mso-position-vertical-relative:page" coordsize="123028,138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">
                <v:rect id="Rectangle 3135" o:spid="_x0000_s1029" style="position:absolute;left:-50917;top:10319;width:184265;height:16362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3R4sUA&#10;AADdAAAADwAAAGRycy9kb3ducmV2LnhtbESPwWrDMBBE74X8g9hAbo3smJbiRjElxhDIwW2aD1is&#10;reXGWhlLcZy/rwqFHoeZecNsi9n2YqLRd44VpOsEBHHjdMetgvNn9fgCwgdkjb1jUnAnD8Vu8bDF&#10;XLsbf9B0Cq2IEPY5KjAhDLmUvjFk0a/dQBy9LzdaDFGOrdQj3iLc9nKTJM/SYsdxweBAe0PN5XS1&#10;CupLbcqpq87t99Freq9dWYWDUqvl/PYKItAc/sN/7YNWkKXZE/y+iU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fdHixQAAAN0AAAAPAAAAAAAAAAAAAAAAAJgCAABkcnMv&#10;ZG93bnJldi54bWxQSwUGAAAAAAQABAD1AAAAigMAAAAA&#10;" filled="f" stroked="f">
                  <v:textbox inset="0,0,0,0">
                    <w:txbxContent>
                      <w:p w14:paraId="70096234" w14:textId="77777777" w:rsidR="00340725" w:rsidRDefault="00340725">
                        <w:pPr>
                          <w:spacing w:after="160" w:line="259" w:lineRule="auto"/>
                          <w:ind w:left="0" w:firstLine="0"/>
                          <w:jc w:val="left"/>
                        </w:pPr>
                        <w:r>
                          <w:t>57</w:t>
                        </w:r>
                      </w:p>
                    </w:txbxContent>
                  </v:textbox>
                </v:rect>
                <w10:wrap type="topAndBottom" anchorx="page" anchory="page"/>
              </v:group>
            </w:pict>
          </mc:Fallback>
        </mc:AlternateContent>
      </w:r>
      <w:r w:rsidR="00686EE4" w:rsidRPr="00385ECB">
        <w:rPr>
          <w:lang w:val="en-GB"/>
        </w:rPr>
        <w:tab/>
        <w:t>APPENDIX C</w:t>
      </w:r>
      <w:r w:rsidR="00524FF9">
        <w:rPr>
          <w:lang w:val="en-GB"/>
        </w:rPr>
        <w:t>:</w:t>
      </w:r>
      <w:r w:rsidR="00686EE4" w:rsidRPr="00385ECB">
        <w:rPr>
          <w:lang w:val="en-GB"/>
        </w:rPr>
        <w:tab/>
        <w:t>PCB DIAGRAMS</w:t>
      </w:r>
      <w:bookmarkEnd w:id="5553"/>
    </w:p>
    <w:p w14:paraId="45A8CDDB" w14:textId="77777777" w:rsidR="00C261B9" w:rsidRPr="00385ECB" w:rsidRDefault="007D0309" w:rsidP="00471E68">
      <w:pPr>
        <w:pStyle w:val="Heading2"/>
        <w:spacing w:after="0" w:line="360" w:lineRule="auto"/>
        <w:ind w:left="0" w:firstLine="0"/>
        <w:jc w:val="both"/>
        <w:rPr>
          <w:lang w:val="en-GB"/>
        </w:rPr>
      </w:pPr>
      <w:bookmarkStart w:id="5554" w:name="_Toc44097"/>
      <w:r w:rsidRPr="00385ECB">
        <w:rPr>
          <w:lang w:val="en-GB"/>
        </w:rPr>
        <w:t>C.1</w:t>
      </w:r>
      <w:r w:rsidRPr="00385ECB">
        <w:rPr>
          <w:lang w:val="en-GB"/>
        </w:rPr>
        <w:tab/>
        <w:t>PI HAT Diagram</w:t>
      </w:r>
      <w:bookmarkEnd w:id="5554"/>
    </w:p>
    <w:p w14:paraId="77EE1BED" w14:textId="4E064FDC" w:rsidR="00C261B9" w:rsidRPr="00385ECB" w:rsidRDefault="009F5C60" w:rsidP="00754AB6">
      <w:pPr>
        <w:spacing w:after="0" w:line="360" w:lineRule="auto"/>
        <w:ind w:left="0" w:firstLine="0"/>
        <w:rPr>
          <w:rFonts w:ascii="Arial" w:hAnsi="Arial" w:cs="Arial"/>
          <w:sz w:val="24"/>
          <w:szCs w:val="24"/>
          <w:lang w:val="en-GB"/>
          <w:rPrChange w:id="5555" w:author="Admin" w:date="2016-10-18T16:05:00Z">
            <w:rPr>
              <w:lang w:val="en-GB"/>
            </w:rPr>
          </w:rPrChange>
        </w:rPr>
        <w:pPrChange w:id="5556" w:author="Admin" w:date="2016-10-18T16:11:00Z">
          <w:pPr>
            <w:spacing w:after="0" w:line="259" w:lineRule="auto"/>
            <w:ind w:left="1729" w:firstLine="0"/>
            <w:jc w:val="left"/>
          </w:pPr>
        </w:pPrChange>
      </w:pPr>
      <w:r w:rsidRPr="00385ECB">
        <w:rPr>
          <w:rFonts w:ascii="Arial" w:hAnsi="Arial" w:cs="Arial"/>
          <w:noProof/>
          <w:sz w:val="24"/>
          <w:szCs w:val="24"/>
          <w:rPrChange w:id="5557" w:author="Admin" w:date="2016-10-18T16:05:00Z">
            <w:rPr>
              <w:rFonts w:ascii="Arial" w:hAnsi="Arial" w:cs="Arial"/>
              <w:noProof/>
              <w:sz w:val="24"/>
              <w:szCs w:val="24"/>
            </w:rPr>
          </w:rPrChange>
        </w:rPr>
        <w:drawing>
          <wp:inline distT="0" distB="0" distL="0" distR="0" wp14:anchorId="44AA132E" wp14:editId="463DDAF9">
            <wp:extent cx="6667500" cy="4838700"/>
            <wp:effectExtent l="0" t="0" r="0" b="0"/>
            <wp:docPr id="57" name="Picture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67500" cy="4838700"/>
                    </a:xfrm>
                    <a:prstGeom prst="rect">
                      <a:avLst/>
                    </a:prstGeom>
                    <a:noFill/>
                    <a:ln>
                      <a:noFill/>
                    </a:ln>
                  </pic:spPr>
                </pic:pic>
              </a:graphicData>
            </a:graphic>
          </wp:inline>
        </w:drawing>
      </w:r>
    </w:p>
    <w:p w14:paraId="04B25D58" w14:textId="5B552899" w:rsidR="00C261B9" w:rsidRPr="00385ECB" w:rsidRDefault="009F5C60" w:rsidP="001C1ABF">
      <w:pPr>
        <w:pStyle w:val="Heading2"/>
        <w:spacing w:after="0" w:line="360" w:lineRule="auto"/>
        <w:ind w:left="0" w:firstLine="0"/>
        <w:jc w:val="both"/>
        <w:rPr>
          <w:lang w:val="en-GB"/>
        </w:rPr>
      </w:pPr>
      <w:bookmarkStart w:id="5558" w:name="_Toc44098"/>
      <w:r w:rsidRPr="00385ECB">
        <w:rPr>
          <w:noProof/>
        </w:rPr>
        <mc:AlternateContent>
          <mc:Choice Requires="wpg">
            <w:drawing>
              <wp:anchor distT="0" distB="0" distL="114300" distR="114300" simplePos="0" relativeHeight="251656192" behindDoc="0" locked="0" layoutInCell="1" allowOverlap="1" wp14:anchorId="51E8E9D1" wp14:editId="5C87A86C">
                <wp:simplePos x="0" y="0"/>
                <wp:positionH relativeFrom="page">
                  <wp:posOffset>313690</wp:posOffset>
                </wp:positionH>
                <wp:positionV relativeFrom="page">
                  <wp:posOffset>3710940</wp:posOffset>
                </wp:positionV>
                <wp:extent cx="123190" cy="138430"/>
                <wp:effectExtent l="0" t="0" r="0" b="0"/>
                <wp:wrapTopAndBottom/>
                <wp:docPr id="31417" name="Group 31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190" cy="138430"/>
                          <a:chOff x="0" y="0"/>
                          <a:chExt cx="123028" cy="138545"/>
                        </a:xfrm>
                      </wpg:grpSpPr>
                      <wps:wsp>
                        <wps:cNvPr id="3140" name="Rectangle 3140"/>
                        <wps:cNvSpPr/>
                        <wps:spPr>
                          <a:xfrm rot="5399999">
                            <a:off x="-50917" y="10319"/>
                            <a:ext cx="184265" cy="163628"/>
                          </a:xfrm>
                          <a:prstGeom prst="rect">
                            <a:avLst/>
                          </a:prstGeom>
                          <a:ln>
                            <a:noFill/>
                          </a:ln>
                        </wps:spPr>
                        <wps:txbx>
                          <w:txbxContent>
                            <w:p w14:paraId="0A8C3AA4" w14:textId="77777777" w:rsidR="00340725" w:rsidRDefault="00340725">
                              <w:pPr>
                                <w:spacing w:after="160" w:line="259" w:lineRule="auto"/>
                                <w:ind w:left="0" w:firstLine="0"/>
                                <w:jc w:val="left"/>
                              </w:pPr>
                              <w:r>
                                <w:t>58</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1E8E9D1" id="Group 31417" o:spid="_x0000_s1030" style="position:absolute;left:0;text-align:left;margin-left:24.7pt;margin-top:292.2pt;width:9.7pt;height:10.9pt;z-index:251656192;mso-position-horizontal-relative:page;mso-position-vertical-relative:page" coordsize="123028,138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">
                <v:rect id="Rectangle 3140" o:spid="_x0000_s1031" style="position:absolute;left:-50917;top:10319;width:184265;height:16362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wBB8AA&#10;AADdAAAADwAAAGRycy9kb3ducmV2LnhtbERPy4rCMBTdC/5DuIK7MfXBMFSjiFIQZlF1/IBLc22q&#10;zU1pYq1/P1kILg/nvdr0thYdtb5yrGA6SUAQF05XXCq4/GVfPyB8QNZYOyYFL/KwWQ8HK0y1e/KJ&#10;unMoRQxhn6ICE0KTSukLQxb9xDXEkbu61mKIsC2lbvEZw20tZ0nyLS1WHBsMNrQzVNzPD6sgv+dm&#10;31XZpbz9ek3H3O2zcFBqPOq3SxCB+vARv90HrWA+XcT98U18An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wBB8AAAADdAAAADwAAAAAAAAAAAAAAAACYAgAAZHJzL2Rvd25y&#10;ZXYueG1sUEsFBgAAAAAEAAQA9QAAAIUDAAAAAA==&#10;" filled="f" stroked="f">
                  <v:textbox inset="0,0,0,0">
                    <w:txbxContent>
                      <w:p w14:paraId="0A8C3AA4" w14:textId="77777777" w:rsidR="00340725" w:rsidRDefault="00340725">
                        <w:pPr>
                          <w:spacing w:after="160" w:line="259" w:lineRule="auto"/>
                          <w:ind w:left="0" w:firstLine="0"/>
                          <w:jc w:val="left"/>
                        </w:pPr>
                        <w:r>
                          <w:t>58</w:t>
                        </w:r>
                      </w:p>
                    </w:txbxContent>
                  </v:textbox>
                </v:rect>
                <w10:wrap type="topAndBottom" anchorx="page" anchory="page"/>
              </v:group>
            </w:pict>
          </mc:Fallback>
        </mc:AlternateContent>
      </w:r>
      <w:r w:rsidR="007D0309" w:rsidRPr="00385ECB">
        <w:rPr>
          <w:lang w:val="en-GB"/>
        </w:rPr>
        <w:t>C.2</w:t>
      </w:r>
      <w:r w:rsidR="007D0309" w:rsidRPr="00385ECB">
        <w:rPr>
          <w:lang w:val="en-GB"/>
        </w:rPr>
        <w:tab/>
        <w:t>MCU Module Diagram</w:t>
      </w:r>
      <w:bookmarkEnd w:id="5558"/>
    </w:p>
    <w:p w14:paraId="49B3B164" w14:textId="1F719EEA" w:rsidR="00C261B9" w:rsidRPr="00385ECB" w:rsidRDefault="009F5C60" w:rsidP="00754AB6">
      <w:pPr>
        <w:spacing w:after="0" w:line="360" w:lineRule="auto"/>
        <w:ind w:left="0" w:firstLine="0"/>
        <w:rPr>
          <w:rFonts w:ascii="Arial" w:hAnsi="Arial" w:cs="Arial"/>
          <w:sz w:val="24"/>
          <w:szCs w:val="24"/>
          <w:lang w:val="en-GB"/>
          <w:rPrChange w:id="5559" w:author="Admin" w:date="2016-10-18T16:05:00Z">
            <w:rPr>
              <w:lang w:val="en-GB"/>
            </w:rPr>
          </w:rPrChange>
        </w:rPr>
        <w:pPrChange w:id="5560" w:author="Admin" w:date="2016-10-18T16:11:00Z">
          <w:pPr>
            <w:spacing w:after="0" w:line="259" w:lineRule="auto"/>
            <w:ind w:left="609" w:firstLine="0"/>
            <w:jc w:val="left"/>
          </w:pPr>
        </w:pPrChange>
      </w:pPr>
      <w:r w:rsidRPr="00385ECB">
        <w:rPr>
          <w:rFonts w:ascii="Arial" w:hAnsi="Arial" w:cs="Arial"/>
          <w:noProof/>
          <w:sz w:val="24"/>
          <w:szCs w:val="24"/>
          <w:rPrChange w:id="5561" w:author="Admin" w:date="2016-10-18T16:05:00Z">
            <w:rPr>
              <w:rFonts w:ascii="Arial" w:hAnsi="Arial" w:cs="Arial"/>
              <w:noProof/>
              <w:sz w:val="24"/>
              <w:szCs w:val="24"/>
            </w:rPr>
          </w:rPrChange>
        </w:rPr>
        <w:drawing>
          <wp:inline distT="0" distB="0" distL="0" distR="0" wp14:anchorId="4BAEAA1F" wp14:editId="7DED9B74">
            <wp:extent cx="8096250" cy="5581650"/>
            <wp:effectExtent l="0" t="0" r="0" b="0"/>
            <wp:docPr id="58" name="Picture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096250" cy="5581650"/>
                    </a:xfrm>
                    <a:prstGeom prst="rect">
                      <a:avLst/>
                    </a:prstGeom>
                    <a:noFill/>
                    <a:ln>
                      <a:noFill/>
                    </a:ln>
                  </pic:spPr>
                </pic:pic>
              </a:graphicData>
            </a:graphic>
          </wp:inline>
        </w:drawing>
      </w:r>
    </w:p>
    <w:p w14:paraId="0DA91A8E" w14:textId="09DF710B" w:rsidR="00C261B9" w:rsidRPr="00385ECB" w:rsidRDefault="009F5C60" w:rsidP="001C1ABF">
      <w:pPr>
        <w:pStyle w:val="Heading2"/>
        <w:spacing w:after="0" w:line="360" w:lineRule="auto"/>
        <w:ind w:left="0" w:firstLine="0"/>
        <w:jc w:val="both"/>
        <w:rPr>
          <w:lang w:val="en-GB"/>
        </w:rPr>
      </w:pPr>
      <w:bookmarkStart w:id="5562" w:name="_Toc44099"/>
      <w:r w:rsidRPr="00385ECB">
        <w:rPr>
          <w:noProof/>
        </w:rPr>
        <mc:AlternateContent>
          <mc:Choice Requires="wpg">
            <w:drawing>
              <wp:anchor distT="0" distB="0" distL="114300" distR="114300" simplePos="0" relativeHeight="251657216" behindDoc="0" locked="0" layoutInCell="1" allowOverlap="1" wp14:anchorId="6F5EDE53" wp14:editId="475B0519">
                <wp:simplePos x="0" y="0"/>
                <wp:positionH relativeFrom="page">
                  <wp:posOffset>313690</wp:posOffset>
                </wp:positionH>
                <wp:positionV relativeFrom="page">
                  <wp:posOffset>3710940</wp:posOffset>
                </wp:positionV>
                <wp:extent cx="123190" cy="138430"/>
                <wp:effectExtent l="0" t="0" r="0" b="0"/>
                <wp:wrapTopAndBottom/>
                <wp:docPr id="31522" name="Group 31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190" cy="138430"/>
                          <a:chOff x="0" y="0"/>
                          <a:chExt cx="123028" cy="138545"/>
                        </a:xfrm>
                      </wpg:grpSpPr>
                      <wps:wsp>
                        <wps:cNvPr id="3145" name="Rectangle 3145"/>
                        <wps:cNvSpPr/>
                        <wps:spPr>
                          <a:xfrm rot="5399999">
                            <a:off x="-50917" y="10319"/>
                            <a:ext cx="184265" cy="163628"/>
                          </a:xfrm>
                          <a:prstGeom prst="rect">
                            <a:avLst/>
                          </a:prstGeom>
                          <a:ln>
                            <a:noFill/>
                          </a:ln>
                        </wps:spPr>
                        <wps:txbx>
                          <w:txbxContent>
                            <w:p w14:paraId="12C1FA46" w14:textId="77777777" w:rsidR="00340725" w:rsidRDefault="00340725">
                              <w:pPr>
                                <w:spacing w:after="160" w:line="259" w:lineRule="auto"/>
                                <w:ind w:left="0" w:firstLine="0"/>
                                <w:jc w:val="left"/>
                              </w:pPr>
                              <w:r>
                                <w:t>59</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F5EDE53" id="Group 31522" o:spid="_x0000_s1032" style="position:absolute;left:0;text-align:left;margin-left:24.7pt;margin-top:292.2pt;width:9.7pt;height:10.9pt;z-index:251657216;mso-position-horizontal-relative:page;mso-position-vertical-relative:page" coordsize="123028,138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">
                <v:rect id="Rectangle 3145" o:spid="_x0000_s1033" style="position:absolute;left:-50917;top:10319;width:184265;height:16362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uin8QA&#10;AADdAAAADwAAAGRycy9kb3ducmV2LnhtbESP0WrCQBRE3wX/YbmCb7qx1iLRVaQSEPoQq37AJXvN&#10;RrN3Q3aN8e+7hUIfh5k5w6y3va1FR62vHCuYTRMQxIXTFZcKLudssgThA7LG2jEpeJGH7WY4WGOq&#10;3ZO/qTuFUkQI+xQVmBCaVEpfGLLop64hjt7VtRZDlG0pdYvPCLe1fEuSD2mx4rhgsKFPQ8X99LAK&#10;8ntu9l2VXcrbl9d0zN0+CwelxqN+twIRqA//4b/2QSuYz94X8PsmPg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7op/EAAAA3QAAAA8AAAAAAAAAAAAAAAAAmAIAAGRycy9k&#10;b3ducmV2LnhtbFBLBQYAAAAABAAEAPUAAACJAwAAAAA=&#10;" filled="f" stroked="f">
                  <v:textbox inset="0,0,0,0">
                    <w:txbxContent>
                      <w:p w14:paraId="12C1FA46" w14:textId="77777777" w:rsidR="00340725" w:rsidRDefault="00340725">
                        <w:pPr>
                          <w:spacing w:after="160" w:line="259" w:lineRule="auto"/>
                          <w:ind w:left="0" w:firstLine="0"/>
                          <w:jc w:val="left"/>
                        </w:pPr>
                        <w:r>
                          <w:t>59</w:t>
                        </w:r>
                      </w:p>
                    </w:txbxContent>
                  </v:textbox>
                </v:rect>
                <w10:wrap type="topAndBottom" anchorx="page" anchory="page"/>
              </v:group>
            </w:pict>
          </mc:Fallback>
        </mc:AlternateContent>
      </w:r>
      <w:r w:rsidR="007D0309" w:rsidRPr="00385ECB">
        <w:rPr>
          <w:lang w:val="en-GB"/>
        </w:rPr>
        <w:t>C.3</w:t>
      </w:r>
      <w:r w:rsidR="007D0309" w:rsidRPr="00385ECB">
        <w:rPr>
          <w:lang w:val="en-GB"/>
        </w:rPr>
        <w:tab/>
        <w:t>LCD Breakout Diagram</w:t>
      </w:r>
      <w:bookmarkEnd w:id="5562"/>
    </w:p>
    <w:p w14:paraId="2B6C692B" w14:textId="20E4A080" w:rsidR="00C261B9" w:rsidRPr="00385ECB" w:rsidRDefault="009F5C60" w:rsidP="00BA5506">
      <w:pPr>
        <w:spacing w:after="0" w:line="360" w:lineRule="auto"/>
        <w:ind w:left="0" w:firstLine="0"/>
        <w:jc w:val="center"/>
        <w:rPr>
          <w:rFonts w:ascii="Arial" w:hAnsi="Arial" w:cs="Arial"/>
          <w:sz w:val="24"/>
          <w:szCs w:val="24"/>
          <w:lang w:val="en-GB"/>
          <w:rPrChange w:id="5563" w:author="Admin" w:date="2016-10-18T16:05:00Z">
            <w:rPr>
              <w:lang w:val="en-GB"/>
            </w:rPr>
          </w:rPrChange>
        </w:rPr>
        <w:pPrChange w:id="5564" w:author="Admin" w:date="2016-11-01T20:17:00Z">
          <w:pPr>
            <w:spacing w:after="0" w:line="259" w:lineRule="auto"/>
            <w:ind w:left="1729" w:firstLine="0"/>
            <w:jc w:val="left"/>
          </w:pPr>
        </w:pPrChange>
      </w:pPr>
      <w:r w:rsidRPr="00385ECB">
        <w:rPr>
          <w:rFonts w:ascii="Arial" w:hAnsi="Arial" w:cs="Arial"/>
          <w:noProof/>
          <w:sz w:val="24"/>
          <w:szCs w:val="24"/>
          <w:rPrChange w:id="5565" w:author="Admin" w:date="2016-10-18T16:05:00Z">
            <w:rPr>
              <w:rFonts w:ascii="Arial" w:hAnsi="Arial" w:cs="Arial"/>
              <w:noProof/>
              <w:sz w:val="24"/>
              <w:szCs w:val="24"/>
            </w:rPr>
          </w:rPrChange>
        </w:rPr>
        <w:drawing>
          <wp:inline distT="0" distB="0" distL="0" distR="0" wp14:anchorId="06C15303" wp14:editId="615F5249">
            <wp:extent cx="6667500" cy="4838700"/>
            <wp:effectExtent l="0" t="0" r="0" b="0"/>
            <wp:docPr id="59" name="Picture 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667500" cy="4838700"/>
                    </a:xfrm>
                    <a:prstGeom prst="rect">
                      <a:avLst/>
                    </a:prstGeom>
                    <a:noFill/>
                    <a:ln>
                      <a:noFill/>
                    </a:ln>
                  </pic:spPr>
                </pic:pic>
              </a:graphicData>
            </a:graphic>
          </wp:inline>
        </w:drawing>
      </w:r>
    </w:p>
    <w:p w14:paraId="790B5735" w14:textId="77777777" w:rsidR="00C261B9" w:rsidRPr="00385ECB" w:rsidRDefault="00C261B9" w:rsidP="00754AB6">
      <w:pPr>
        <w:spacing w:after="0" w:line="360" w:lineRule="auto"/>
        <w:ind w:left="0" w:firstLine="0"/>
        <w:rPr>
          <w:rFonts w:ascii="Arial" w:hAnsi="Arial" w:cs="Arial"/>
          <w:sz w:val="24"/>
          <w:szCs w:val="24"/>
          <w:lang w:val="en-GB"/>
          <w:rPrChange w:id="5566" w:author="Admin" w:date="2016-10-18T16:05:00Z">
            <w:rPr>
              <w:lang w:val="en-GB"/>
            </w:rPr>
          </w:rPrChange>
        </w:rPr>
        <w:sectPr w:rsidR="00C261B9" w:rsidRPr="00385ECB">
          <w:footerReference w:type="even" r:id="rId80"/>
          <w:footerReference w:type="default" r:id="rId81"/>
          <w:footerReference w:type="first" r:id="rId82"/>
          <w:pgSz w:w="16838" w:h="11906" w:orient="landscape"/>
          <w:pgMar w:top="1440" w:right="1440" w:bottom="1177" w:left="1440" w:header="720" w:footer="720" w:gutter="0"/>
          <w:cols w:space="720"/>
        </w:sectPr>
        <w:pPrChange w:id="5567" w:author="Admin" w:date="2016-10-18T16:11:00Z">
          <w:pPr/>
        </w:pPrChange>
      </w:pPr>
    </w:p>
    <w:p w14:paraId="431D7C1F" w14:textId="77777777" w:rsidR="00C261B9" w:rsidRPr="00385ECB" w:rsidRDefault="00686EE4" w:rsidP="001C1ABF">
      <w:pPr>
        <w:pStyle w:val="Heading1"/>
        <w:rPr>
          <w:lang w:val="en-GB"/>
        </w:rPr>
      </w:pPr>
      <w:bookmarkStart w:id="5568" w:name="_Toc44100"/>
      <w:r w:rsidRPr="00385ECB">
        <w:rPr>
          <w:lang w:val="en-GB"/>
        </w:rPr>
        <w:tab/>
        <w:t>APPENDIX D</w:t>
      </w:r>
      <w:r w:rsidR="00524FF9">
        <w:rPr>
          <w:lang w:val="en-GB"/>
        </w:rPr>
        <w:t>:</w:t>
      </w:r>
      <w:r w:rsidRPr="00385ECB">
        <w:rPr>
          <w:lang w:val="en-GB"/>
        </w:rPr>
        <w:tab/>
        <w:t>DRAWING TEMPLATES</w:t>
      </w:r>
      <w:bookmarkEnd w:id="5568"/>
    </w:p>
    <w:p w14:paraId="5D2F9271" w14:textId="77777777" w:rsidR="00C261B9" w:rsidRPr="00385ECB" w:rsidRDefault="007D0309" w:rsidP="00471E68">
      <w:pPr>
        <w:pStyle w:val="Heading2"/>
        <w:spacing w:after="0" w:line="360" w:lineRule="auto"/>
        <w:ind w:left="0" w:firstLine="0"/>
        <w:jc w:val="both"/>
        <w:rPr>
          <w:lang w:val="en-GB"/>
        </w:rPr>
      </w:pPr>
      <w:bookmarkStart w:id="5569" w:name="_Toc44101"/>
      <w:r w:rsidRPr="00385ECB">
        <w:rPr>
          <w:lang w:val="en-GB"/>
        </w:rPr>
        <w:t>D.1</w:t>
      </w:r>
      <w:r w:rsidRPr="00385ECB">
        <w:rPr>
          <w:lang w:val="en-GB"/>
        </w:rPr>
        <w:tab/>
        <w:t>Material Request Forms</w:t>
      </w:r>
      <w:bookmarkEnd w:id="5569"/>
    </w:p>
    <w:p w14:paraId="0511E972" w14:textId="222FE53D" w:rsidR="00C261B9" w:rsidRPr="00385ECB" w:rsidRDefault="009F5C60" w:rsidP="00BA5506">
      <w:pPr>
        <w:spacing w:after="0" w:line="360" w:lineRule="auto"/>
        <w:ind w:left="0" w:firstLine="0"/>
        <w:jc w:val="center"/>
        <w:rPr>
          <w:rFonts w:ascii="Arial" w:hAnsi="Arial" w:cs="Arial"/>
          <w:sz w:val="24"/>
          <w:szCs w:val="24"/>
          <w:lang w:val="en-GB"/>
          <w:rPrChange w:id="5570" w:author="Admin" w:date="2016-10-18T16:05:00Z">
            <w:rPr>
              <w:lang w:val="en-GB"/>
            </w:rPr>
          </w:rPrChange>
        </w:rPr>
        <w:pPrChange w:id="5571" w:author="Admin" w:date="2016-11-01T20:17:00Z">
          <w:pPr>
            <w:spacing w:after="0" w:line="259" w:lineRule="auto"/>
            <w:ind w:left="619" w:firstLine="0"/>
            <w:jc w:val="left"/>
          </w:pPr>
        </w:pPrChange>
      </w:pPr>
      <w:r w:rsidRPr="00385ECB">
        <w:rPr>
          <w:rFonts w:ascii="Arial" w:hAnsi="Arial" w:cs="Arial"/>
          <w:noProof/>
          <w:sz w:val="24"/>
          <w:szCs w:val="24"/>
          <w:rPrChange w:id="5572" w:author="Admin" w:date="2016-10-18T16:05:00Z">
            <w:rPr>
              <w:rFonts w:ascii="Arial" w:hAnsi="Arial" w:cs="Arial"/>
              <w:noProof/>
              <w:sz w:val="24"/>
              <w:szCs w:val="24"/>
            </w:rPr>
          </w:rPrChange>
        </w:rPr>
        <w:drawing>
          <wp:inline distT="0" distB="0" distL="0" distR="0" wp14:anchorId="419A5535" wp14:editId="349DBB86">
            <wp:extent cx="5334000" cy="8029575"/>
            <wp:effectExtent l="0" t="0" r="0" b="9525"/>
            <wp:docPr id="60" name="Picture 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34000" cy="8029575"/>
                    </a:xfrm>
                    <a:prstGeom prst="rect">
                      <a:avLst/>
                    </a:prstGeom>
                    <a:noFill/>
                    <a:ln>
                      <a:noFill/>
                    </a:ln>
                  </pic:spPr>
                </pic:pic>
              </a:graphicData>
            </a:graphic>
          </wp:inline>
        </w:drawing>
      </w:r>
    </w:p>
    <w:p w14:paraId="1B357F93" w14:textId="4787750E" w:rsidR="00C261B9" w:rsidRPr="00385ECB" w:rsidRDefault="009F5C60" w:rsidP="00BA5506">
      <w:pPr>
        <w:spacing w:after="0" w:line="360" w:lineRule="auto"/>
        <w:ind w:left="0" w:firstLine="0"/>
        <w:jc w:val="center"/>
        <w:rPr>
          <w:rFonts w:ascii="Arial" w:hAnsi="Arial" w:cs="Arial"/>
          <w:sz w:val="24"/>
          <w:szCs w:val="24"/>
          <w:lang w:val="en-GB"/>
          <w:rPrChange w:id="5573" w:author="Admin" w:date="2016-10-18T16:05:00Z">
            <w:rPr>
              <w:lang w:val="en-GB"/>
            </w:rPr>
          </w:rPrChange>
        </w:rPr>
        <w:pPrChange w:id="5574" w:author="Admin" w:date="2016-11-01T20:17:00Z">
          <w:pPr>
            <w:spacing w:after="0" w:line="259" w:lineRule="auto"/>
            <w:ind w:left="19" w:firstLine="0"/>
            <w:jc w:val="left"/>
          </w:pPr>
        </w:pPrChange>
      </w:pPr>
      <w:r w:rsidRPr="00385ECB">
        <w:rPr>
          <w:rFonts w:ascii="Arial" w:hAnsi="Arial" w:cs="Arial"/>
          <w:noProof/>
          <w:sz w:val="24"/>
          <w:szCs w:val="24"/>
          <w:rPrChange w:id="5575" w:author="Admin" w:date="2016-10-18T16:05:00Z">
            <w:rPr>
              <w:rFonts w:ascii="Arial" w:hAnsi="Arial" w:cs="Arial"/>
              <w:noProof/>
              <w:sz w:val="24"/>
              <w:szCs w:val="24"/>
            </w:rPr>
          </w:rPrChange>
        </w:rPr>
        <w:drawing>
          <wp:inline distT="0" distB="0" distL="0" distR="0" wp14:anchorId="58C3B828" wp14:editId="38DB137D">
            <wp:extent cx="6096000" cy="9086850"/>
            <wp:effectExtent l="0" t="0" r="0" b="0"/>
            <wp:docPr id="61" name="Picture 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96000" cy="9086850"/>
                    </a:xfrm>
                    <a:prstGeom prst="rect">
                      <a:avLst/>
                    </a:prstGeom>
                    <a:noFill/>
                    <a:ln>
                      <a:noFill/>
                    </a:ln>
                  </pic:spPr>
                </pic:pic>
              </a:graphicData>
            </a:graphic>
          </wp:inline>
        </w:drawing>
      </w:r>
    </w:p>
    <w:p w14:paraId="6E6BF6FA" w14:textId="271AA847" w:rsidR="00C261B9" w:rsidRPr="00385ECB" w:rsidRDefault="009F5C60" w:rsidP="00754AB6">
      <w:pPr>
        <w:spacing w:after="0" w:line="360" w:lineRule="auto"/>
        <w:ind w:left="0" w:firstLine="0"/>
        <w:rPr>
          <w:rFonts w:ascii="Arial" w:hAnsi="Arial" w:cs="Arial"/>
          <w:sz w:val="24"/>
          <w:szCs w:val="24"/>
          <w:lang w:val="en-GB"/>
          <w:rPrChange w:id="5576" w:author="Admin" w:date="2016-10-18T16:05:00Z">
            <w:rPr>
              <w:lang w:val="en-GB"/>
            </w:rPr>
          </w:rPrChange>
        </w:rPr>
        <w:pPrChange w:id="5577" w:author="Admin" w:date="2016-10-18T16:11:00Z">
          <w:pPr>
            <w:spacing w:after="0" w:line="259" w:lineRule="auto"/>
            <w:ind w:left="19" w:firstLine="0"/>
            <w:jc w:val="left"/>
          </w:pPr>
        </w:pPrChange>
      </w:pPr>
      <w:r w:rsidRPr="00385ECB">
        <w:rPr>
          <w:rFonts w:ascii="Arial" w:hAnsi="Arial" w:cs="Arial"/>
          <w:noProof/>
          <w:sz w:val="24"/>
          <w:szCs w:val="24"/>
          <w:rPrChange w:id="5578" w:author="Admin" w:date="2016-10-18T16:05:00Z">
            <w:rPr>
              <w:rFonts w:ascii="Arial" w:hAnsi="Arial" w:cs="Arial"/>
              <w:noProof/>
              <w:sz w:val="24"/>
              <w:szCs w:val="24"/>
            </w:rPr>
          </w:rPrChange>
        </w:rPr>
        <w:drawing>
          <wp:inline distT="0" distB="0" distL="0" distR="0" wp14:anchorId="677CB191" wp14:editId="7156B996">
            <wp:extent cx="6096000" cy="9153525"/>
            <wp:effectExtent l="0" t="0" r="0" b="9525"/>
            <wp:docPr id="62" name="Picture 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96000" cy="9153525"/>
                    </a:xfrm>
                    <a:prstGeom prst="rect">
                      <a:avLst/>
                    </a:prstGeom>
                    <a:noFill/>
                    <a:ln>
                      <a:noFill/>
                    </a:ln>
                  </pic:spPr>
                </pic:pic>
              </a:graphicData>
            </a:graphic>
          </wp:inline>
        </w:drawing>
      </w:r>
    </w:p>
    <w:p w14:paraId="3EEEC716" w14:textId="5F320764" w:rsidR="00C261B9" w:rsidRPr="00385ECB" w:rsidRDefault="009F5C60" w:rsidP="00754AB6">
      <w:pPr>
        <w:spacing w:after="0" w:line="360" w:lineRule="auto"/>
        <w:ind w:left="0" w:firstLine="0"/>
        <w:rPr>
          <w:rFonts w:ascii="Arial" w:hAnsi="Arial" w:cs="Arial"/>
          <w:sz w:val="24"/>
          <w:szCs w:val="24"/>
          <w:lang w:val="en-GB"/>
          <w:rPrChange w:id="5579" w:author="Admin" w:date="2016-10-18T16:05:00Z">
            <w:rPr>
              <w:lang w:val="en-GB"/>
            </w:rPr>
          </w:rPrChange>
        </w:rPr>
        <w:pPrChange w:id="5580" w:author="Admin" w:date="2016-10-18T16:11:00Z">
          <w:pPr>
            <w:spacing w:after="0" w:line="259" w:lineRule="auto"/>
            <w:ind w:left="19" w:firstLine="0"/>
            <w:jc w:val="left"/>
          </w:pPr>
        </w:pPrChange>
      </w:pPr>
      <w:r w:rsidRPr="00385ECB">
        <w:rPr>
          <w:rFonts w:ascii="Arial" w:hAnsi="Arial" w:cs="Arial"/>
          <w:noProof/>
          <w:sz w:val="24"/>
          <w:szCs w:val="24"/>
          <w:rPrChange w:id="5581" w:author="Admin" w:date="2016-10-18T16:05:00Z">
            <w:rPr>
              <w:rFonts w:ascii="Arial" w:hAnsi="Arial" w:cs="Arial"/>
              <w:noProof/>
              <w:sz w:val="24"/>
              <w:szCs w:val="24"/>
            </w:rPr>
          </w:rPrChange>
        </w:rPr>
        <w:drawing>
          <wp:inline distT="0" distB="0" distL="0" distR="0" wp14:anchorId="35B4FC1E" wp14:editId="70754DAE">
            <wp:extent cx="6096000" cy="9153525"/>
            <wp:effectExtent l="0" t="0" r="0" b="9525"/>
            <wp:docPr id="63" name="Picture 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96000" cy="9153525"/>
                    </a:xfrm>
                    <a:prstGeom prst="rect">
                      <a:avLst/>
                    </a:prstGeom>
                    <a:noFill/>
                    <a:ln>
                      <a:noFill/>
                    </a:ln>
                  </pic:spPr>
                </pic:pic>
              </a:graphicData>
            </a:graphic>
          </wp:inline>
        </w:drawing>
      </w:r>
    </w:p>
    <w:p w14:paraId="695870FB" w14:textId="432E4DF2" w:rsidR="00C261B9" w:rsidRPr="00385ECB" w:rsidRDefault="009F5C60" w:rsidP="00754AB6">
      <w:pPr>
        <w:spacing w:after="0" w:line="360" w:lineRule="auto"/>
        <w:ind w:left="0" w:firstLine="0"/>
        <w:rPr>
          <w:rFonts w:ascii="Arial" w:hAnsi="Arial" w:cs="Arial"/>
          <w:sz w:val="24"/>
          <w:szCs w:val="24"/>
          <w:lang w:val="en-GB"/>
          <w:rPrChange w:id="5582" w:author="Admin" w:date="2016-10-18T16:05:00Z">
            <w:rPr>
              <w:lang w:val="en-GB"/>
            </w:rPr>
          </w:rPrChange>
        </w:rPr>
        <w:pPrChange w:id="5583" w:author="Admin" w:date="2016-10-18T16:11:00Z">
          <w:pPr>
            <w:spacing w:after="0" w:line="259" w:lineRule="auto"/>
            <w:ind w:left="19" w:firstLine="0"/>
            <w:jc w:val="left"/>
          </w:pPr>
        </w:pPrChange>
      </w:pPr>
      <w:r w:rsidRPr="00385ECB">
        <w:rPr>
          <w:rFonts w:ascii="Arial" w:hAnsi="Arial" w:cs="Arial"/>
          <w:noProof/>
          <w:sz w:val="24"/>
          <w:szCs w:val="24"/>
          <w:rPrChange w:id="5584" w:author="Admin" w:date="2016-10-18T16:05:00Z">
            <w:rPr>
              <w:rFonts w:ascii="Arial" w:hAnsi="Arial" w:cs="Arial"/>
              <w:noProof/>
              <w:sz w:val="24"/>
              <w:szCs w:val="24"/>
            </w:rPr>
          </w:rPrChange>
        </w:rPr>
        <w:drawing>
          <wp:inline distT="0" distB="0" distL="0" distR="0" wp14:anchorId="7B38C8B6" wp14:editId="308D98DE">
            <wp:extent cx="6096000" cy="9153525"/>
            <wp:effectExtent l="0" t="0" r="0" b="9525"/>
            <wp:docPr id="64" name="Picture 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96000" cy="9153525"/>
                    </a:xfrm>
                    <a:prstGeom prst="rect">
                      <a:avLst/>
                    </a:prstGeom>
                    <a:noFill/>
                    <a:ln>
                      <a:noFill/>
                    </a:ln>
                  </pic:spPr>
                </pic:pic>
              </a:graphicData>
            </a:graphic>
          </wp:inline>
        </w:drawing>
      </w:r>
    </w:p>
    <w:p w14:paraId="00F32CCC" w14:textId="5C93C2FD" w:rsidR="00C261B9" w:rsidRPr="00385ECB" w:rsidRDefault="009F5C60" w:rsidP="00754AB6">
      <w:pPr>
        <w:spacing w:after="0" w:line="360" w:lineRule="auto"/>
        <w:ind w:left="0" w:firstLine="0"/>
        <w:rPr>
          <w:rFonts w:ascii="Arial" w:hAnsi="Arial" w:cs="Arial"/>
          <w:sz w:val="24"/>
          <w:szCs w:val="24"/>
          <w:lang w:val="en-GB"/>
          <w:rPrChange w:id="5585" w:author="Admin" w:date="2016-10-18T16:05:00Z">
            <w:rPr>
              <w:lang w:val="en-GB"/>
            </w:rPr>
          </w:rPrChange>
        </w:rPr>
        <w:pPrChange w:id="5586" w:author="Admin" w:date="2016-10-18T16:11:00Z">
          <w:pPr>
            <w:spacing w:after="0" w:line="259" w:lineRule="auto"/>
            <w:ind w:left="19" w:firstLine="0"/>
            <w:jc w:val="left"/>
          </w:pPr>
        </w:pPrChange>
      </w:pPr>
      <w:r w:rsidRPr="00385ECB">
        <w:rPr>
          <w:rFonts w:ascii="Arial" w:hAnsi="Arial" w:cs="Arial"/>
          <w:noProof/>
          <w:sz w:val="24"/>
          <w:szCs w:val="24"/>
          <w:rPrChange w:id="5587" w:author="Admin" w:date="2016-10-18T16:05:00Z">
            <w:rPr>
              <w:rFonts w:ascii="Arial" w:hAnsi="Arial" w:cs="Arial"/>
              <w:noProof/>
              <w:sz w:val="24"/>
              <w:szCs w:val="24"/>
            </w:rPr>
          </w:rPrChange>
        </w:rPr>
        <w:drawing>
          <wp:inline distT="0" distB="0" distL="0" distR="0" wp14:anchorId="4C78E8B3" wp14:editId="27860C54">
            <wp:extent cx="6096000" cy="9144000"/>
            <wp:effectExtent l="0" t="0" r="0" b="0"/>
            <wp:docPr id="65" name="Picture 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96000" cy="9144000"/>
                    </a:xfrm>
                    <a:prstGeom prst="rect">
                      <a:avLst/>
                    </a:prstGeom>
                    <a:noFill/>
                    <a:ln>
                      <a:noFill/>
                    </a:ln>
                  </pic:spPr>
                </pic:pic>
              </a:graphicData>
            </a:graphic>
          </wp:inline>
        </w:drawing>
      </w:r>
    </w:p>
    <w:p w14:paraId="0C0A38E6" w14:textId="69AA5E8F" w:rsidR="00C261B9" w:rsidRPr="00385ECB" w:rsidRDefault="009F5C60" w:rsidP="00754AB6">
      <w:pPr>
        <w:spacing w:after="0" w:line="360" w:lineRule="auto"/>
        <w:ind w:left="0" w:firstLine="0"/>
        <w:rPr>
          <w:rFonts w:ascii="Arial" w:hAnsi="Arial" w:cs="Arial"/>
          <w:sz w:val="24"/>
          <w:szCs w:val="24"/>
          <w:lang w:val="en-GB"/>
          <w:rPrChange w:id="5588" w:author="Admin" w:date="2016-10-18T16:05:00Z">
            <w:rPr>
              <w:lang w:val="en-GB"/>
            </w:rPr>
          </w:rPrChange>
        </w:rPr>
        <w:pPrChange w:id="5589" w:author="Admin" w:date="2016-10-18T16:11:00Z">
          <w:pPr>
            <w:spacing w:after="0" w:line="259" w:lineRule="auto"/>
            <w:ind w:left="19" w:firstLine="0"/>
            <w:jc w:val="left"/>
          </w:pPr>
        </w:pPrChange>
      </w:pPr>
      <w:r w:rsidRPr="00385ECB">
        <w:rPr>
          <w:rFonts w:ascii="Arial" w:hAnsi="Arial" w:cs="Arial"/>
          <w:noProof/>
          <w:sz w:val="24"/>
          <w:szCs w:val="24"/>
          <w:rPrChange w:id="5590" w:author="Admin" w:date="2016-10-18T16:05:00Z">
            <w:rPr>
              <w:rFonts w:ascii="Arial" w:hAnsi="Arial" w:cs="Arial"/>
              <w:noProof/>
              <w:sz w:val="24"/>
              <w:szCs w:val="24"/>
            </w:rPr>
          </w:rPrChange>
        </w:rPr>
        <w:drawing>
          <wp:inline distT="0" distB="0" distL="0" distR="0" wp14:anchorId="5583FB29" wp14:editId="3B027E0C">
            <wp:extent cx="6096000" cy="9144000"/>
            <wp:effectExtent l="0" t="0" r="0" b="0"/>
            <wp:docPr id="66" name="Picture 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96000" cy="9144000"/>
                    </a:xfrm>
                    <a:prstGeom prst="rect">
                      <a:avLst/>
                    </a:prstGeom>
                    <a:noFill/>
                    <a:ln>
                      <a:noFill/>
                    </a:ln>
                  </pic:spPr>
                </pic:pic>
              </a:graphicData>
            </a:graphic>
          </wp:inline>
        </w:drawing>
      </w:r>
    </w:p>
    <w:p w14:paraId="7F35782A" w14:textId="77777777" w:rsidR="00C261B9" w:rsidRPr="00385ECB" w:rsidRDefault="00686EE4" w:rsidP="001C1ABF">
      <w:pPr>
        <w:pStyle w:val="Heading1"/>
        <w:rPr>
          <w:lang w:val="en-GB"/>
        </w:rPr>
      </w:pPr>
      <w:bookmarkStart w:id="5591" w:name="_Toc44102"/>
      <w:r w:rsidRPr="00385ECB">
        <w:rPr>
          <w:lang w:val="en-GB"/>
        </w:rPr>
        <w:tab/>
        <w:t>APPENDIX E</w:t>
      </w:r>
      <w:r w:rsidR="00524FF9">
        <w:rPr>
          <w:lang w:val="en-GB"/>
        </w:rPr>
        <w:t>:</w:t>
      </w:r>
      <w:r w:rsidRPr="00385ECB">
        <w:rPr>
          <w:lang w:val="en-GB"/>
        </w:rPr>
        <w:tab/>
        <w:t>WEBSITE</w:t>
      </w:r>
      <w:bookmarkEnd w:id="5591"/>
    </w:p>
    <w:p w14:paraId="414FD9D5" w14:textId="77777777" w:rsidR="00C261B9" w:rsidRPr="00385ECB" w:rsidRDefault="007D0309" w:rsidP="00471E68">
      <w:pPr>
        <w:pStyle w:val="Heading2"/>
        <w:spacing w:after="0" w:line="360" w:lineRule="auto"/>
        <w:ind w:left="0" w:firstLine="0"/>
        <w:jc w:val="both"/>
        <w:rPr>
          <w:lang w:val="en-GB"/>
        </w:rPr>
      </w:pPr>
      <w:bookmarkStart w:id="5592" w:name="_Toc44103"/>
      <w:r w:rsidRPr="00385ECB">
        <w:rPr>
          <w:lang w:val="en-GB"/>
        </w:rPr>
        <w:t>E.1</w:t>
      </w:r>
      <w:r w:rsidRPr="00385ECB">
        <w:rPr>
          <w:lang w:val="en-GB"/>
        </w:rPr>
        <w:tab/>
        <w:t>Components Store Page</w:t>
      </w:r>
      <w:bookmarkEnd w:id="5592"/>
    </w:p>
    <w:p w14:paraId="2F649845" w14:textId="64DEBE02" w:rsidR="00C261B9" w:rsidRPr="00385ECB" w:rsidRDefault="009F5C60" w:rsidP="00754AB6">
      <w:pPr>
        <w:spacing w:after="0" w:line="360" w:lineRule="auto"/>
        <w:ind w:left="0" w:firstLine="0"/>
        <w:rPr>
          <w:rFonts w:ascii="Arial" w:hAnsi="Arial" w:cs="Arial"/>
          <w:sz w:val="24"/>
          <w:szCs w:val="24"/>
          <w:lang w:val="en-GB"/>
          <w:rPrChange w:id="5593" w:author="Admin" w:date="2016-10-18T16:05:00Z">
            <w:rPr>
              <w:lang w:val="en-GB"/>
            </w:rPr>
          </w:rPrChange>
        </w:rPr>
        <w:pPrChange w:id="5594" w:author="Admin" w:date="2016-10-18T16:11:00Z">
          <w:pPr>
            <w:spacing w:after="0" w:line="259" w:lineRule="auto"/>
            <w:ind w:left="-370" w:right="-370" w:firstLine="0"/>
            <w:jc w:val="left"/>
          </w:pPr>
        </w:pPrChange>
      </w:pPr>
      <w:r w:rsidRPr="00385ECB">
        <w:rPr>
          <w:rFonts w:ascii="Arial" w:hAnsi="Arial" w:cs="Arial"/>
          <w:noProof/>
          <w:sz w:val="24"/>
          <w:szCs w:val="24"/>
          <w:rPrChange w:id="5595" w:author="Admin" w:date="2016-10-18T16:05:00Z">
            <w:rPr>
              <w:rFonts w:ascii="Arial" w:hAnsi="Arial" w:cs="Arial"/>
              <w:noProof/>
              <w:sz w:val="24"/>
              <w:szCs w:val="24"/>
            </w:rPr>
          </w:rPrChange>
        </w:rPr>
        <w:drawing>
          <wp:inline distT="0" distB="0" distL="0" distR="0" wp14:anchorId="43472F75" wp14:editId="2DA9C45C">
            <wp:extent cx="6591300" cy="8001000"/>
            <wp:effectExtent l="0" t="0" r="0" b="0"/>
            <wp:docPr id="67" name="Picture 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91300" cy="8001000"/>
                    </a:xfrm>
                    <a:prstGeom prst="rect">
                      <a:avLst/>
                    </a:prstGeom>
                    <a:noFill/>
                    <a:ln>
                      <a:noFill/>
                    </a:ln>
                  </pic:spPr>
                </pic:pic>
              </a:graphicData>
            </a:graphic>
          </wp:inline>
        </w:drawing>
      </w:r>
    </w:p>
    <w:p w14:paraId="41326B61" w14:textId="027FE85B" w:rsidR="00C261B9" w:rsidRPr="00385ECB" w:rsidRDefault="009F5C60" w:rsidP="00754AB6">
      <w:pPr>
        <w:spacing w:after="0" w:line="360" w:lineRule="auto"/>
        <w:ind w:left="0" w:firstLine="0"/>
        <w:rPr>
          <w:rFonts w:ascii="Arial" w:hAnsi="Arial" w:cs="Arial"/>
          <w:sz w:val="24"/>
          <w:szCs w:val="24"/>
          <w:lang w:val="en-GB"/>
          <w:rPrChange w:id="5596" w:author="Admin" w:date="2016-10-18T16:05:00Z">
            <w:rPr>
              <w:lang w:val="en-GB"/>
            </w:rPr>
          </w:rPrChange>
        </w:rPr>
        <w:pPrChange w:id="5597" w:author="Admin" w:date="2016-10-18T16:11:00Z">
          <w:pPr>
            <w:spacing w:after="0" w:line="259" w:lineRule="auto"/>
            <w:ind w:left="-370" w:right="-370" w:firstLine="0"/>
            <w:jc w:val="left"/>
          </w:pPr>
        </w:pPrChange>
      </w:pPr>
      <w:r w:rsidRPr="00385ECB">
        <w:rPr>
          <w:rFonts w:ascii="Arial" w:hAnsi="Arial" w:cs="Arial"/>
          <w:noProof/>
          <w:sz w:val="24"/>
          <w:szCs w:val="24"/>
          <w:rPrChange w:id="5598" w:author="Admin" w:date="2016-10-18T16:05:00Z">
            <w:rPr>
              <w:rFonts w:ascii="Arial" w:hAnsi="Arial" w:cs="Arial"/>
              <w:noProof/>
              <w:sz w:val="24"/>
              <w:szCs w:val="24"/>
            </w:rPr>
          </w:rPrChange>
        </w:rPr>
        <w:drawing>
          <wp:inline distT="0" distB="0" distL="0" distR="0" wp14:anchorId="1CF473FF" wp14:editId="6717435B">
            <wp:extent cx="6591300" cy="7448550"/>
            <wp:effectExtent l="0" t="0" r="0" b="0"/>
            <wp:docPr id="68" name="Picture 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91300" cy="7448550"/>
                    </a:xfrm>
                    <a:prstGeom prst="rect">
                      <a:avLst/>
                    </a:prstGeom>
                    <a:noFill/>
                    <a:ln>
                      <a:noFill/>
                    </a:ln>
                  </pic:spPr>
                </pic:pic>
              </a:graphicData>
            </a:graphic>
          </wp:inline>
        </w:drawing>
      </w:r>
    </w:p>
    <w:p w14:paraId="464E39AF" w14:textId="77777777" w:rsidR="00C261B9" w:rsidRPr="00385ECB" w:rsidRDefault="007D0309" w:rsidP="001C1ABF">
      <w:pPr>
        <w:pStyle w:val="Heading2"/>
        <w:spacing w:after="0" w:line="360" w:lineRule="auto"/>
        <w:ind w:left="0" w:firstLine="0"/>
        <w:jc w:val="both"/>
        <w:rPr>
          <w:lang w:val="en-GB"/>
        </w:rPr>
      </w:pPr>
      <w:bookmarkStart w:id="5599" w:name="_Toc44104"/>
      <w:r w:rsidRPr="00385ECB">
        <w:rPr>
          <w:rFonts w:eastAsia="Calibri"/>
          <w:lang w:val="en-GB"/>
          <w:rPrChange w:id="5600" w:author="Admin" w:date="2016-10-18T16:05:00Z">
            <w:rPr>
              <w:rFonts w:ascii="Calibri" w:eastAsia="Calibri" w:hAnsi="Calibri" w:cs="Calibri"/>
              <w:lang w:val="en-GB"/>
            </w:rPr>
          </w:rPrChange>
        </w:rPr>
        <w:tab/>
      </w:r>
      <w:r w:rsidRPr="00385ECB">
        <w:rPr>
          <w:lang w:val="en-GB"/>
        </w:rPr>
        <w:t>E.2</w:t>
      </w:r>
      <w:r w:rsidRPr="00385ECB">
        <w:rPr>
          <w:lang w:val="en-GB"/>
        </w:rPr>
        <w:tab/>
        <w:t>Contacts Page</w:t>
      </w:r>
      <w:bookmarkEnd w:id="5599"/>
    </w:p>
    <w:p w14:paraId="4207D96C" w14:textId="05CC7606" w:rsidR="00C261B9" w:rsidRPr="00385ECB" w:rsidRDefault="009F5C60" w:rsidP="00BA5506">
      <w:pPr>
        <w:spacing w:after="0" w:line="360" w:lineRule="auto"/>
        <w:ind w:left="0" w:firstLine="0"/>
        <w:jc w:val="center"/>
        <w:rPr>
          <w:rFonts w:ascii="Arial" w:hAnsi="Arial" w:cs="Arial"/>
          <w:sz w:val="24"/>
          <w:szCs w:val="24"/>
          <w:lang w:val="en-GB"/>
          <w:rPrChange w:id="5601" w:author="Admin" w:date="2016-10-18T16:05:00Z">
            <w:rPr>
              <w:lang w:val="en-GB"/>
            </w:rPr>
          </w:rPrChange>
        </w:rPr>
        <w:pPrChange w:id="5602" w:author="Admin" w:date="2016-11-01T20:17:00Z">
          <w:pPr>
            <w:spacing w:after="0" w:line="259" w:lineRule="auto"/>
            <w:ind w:left="-561" w:right="-561" w:firstLine="0"/>
            <w:jc w:val="left"/>
          </w:pPr>
        </w:pPrChange>
      </w:pPr>
      <w:r w:rsidRPr="00385ECB">
        <w:rPr>
          <w:rFonts w:ascii="Arial" w:hAnsi="Arial" w:cs="Arial"/>
          <w:noProof/>
          <w:sz w:val="24"/>
          <w:szCs w:val="24"/>
          <w:rPrChange w:id="5603" w:author="Admin" w:date="2016-10-18T16:05:00Z">
            <w:rPr>
              <w:rFonts w:ascii="Arial" w:hAnsi="Arial" w:cs="Arial"/>
              <w:noProof/>
              <w:sz w:val="24"/>
              <w:szCs w:val="24"/>
            </w:rPr>
          </w:rPrChange>
        </w:rPr>
        <w:drawing>
          <wp:inline distT="0" distB="0" distL="0" distR="0" wp14:anchorId="6912C4F7" wp14:editId="3E77678E">
            <wp:extent cx="6829425" cy="7896225"/>
            <wp:effectExtent l="0" t="0" r="9525" b="9525"/>
            <wp:docPr id="69" name="Picture 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29425" cy="7896225"/>
                    </a:xfrm>
                    <a:prstGeom prst="rect">
                      <a:avLst/>
                    </a:prstGeom>
                    <a:noFill/>
                    <a:ln>
                      <a:noFill/>
                    </a:ln>
                  </pic:spPr>
                </pic:pic>
              </a:graphicData>
            </a:graphic>
          </wp:inline>
        </w:drawing>
      </w:r>
    </w:p>
    <w:p w14:paraId="422CDED3" w14:textId="77777777" w:rsidR="00C261B9" w:rsidRPr="00385ECB" w:rsidRDefault="007D0309" w:rsidP="001C1ABF">
      <w:pPr>
        <w:pStyle w:val="Heading2"/>
        <w:spacing w:after="0" w:line="360" w:lineRule="auto"/>
        <w:ind w:left="0" w:firstLine="0"/>
        <w:jc w:val="both"/>
        <w:rPr>
          <w:lang w:val="en-GB"/>
        </w:rPr>
      </w:pPr>
      <w:bookmarkStart w:id="5604" w:name="_Toc44105"/>
      <w:r w:rsidRPr="00385ECB">
        <w:rPr>
          <w:lang w:val="en-GB"/>
        </w:rPr>
        <w:t>E.3</w:t>
      </w:r>
      <w:r w:rsidRPr="00385ECB">
        <w:rPr>
          <w:lang w:val="en-GB"/>
        </w:rPr>
        <w:tab/>
        <w:t>Laser Cutting Templates</w:t>
      </w:r>
      <w:bookmarkEnd w:id="5604"/>
    </w:p>
    <w:p w14:paraId="4E6D0F48" w14:textId="77777777" w:rsidR="00C261B9" w:rsidRPr="00385ECB" w:rsidRDefault="00524FF9" w:rsidP="00524FF9">
      <w:pPr>
        <w:pStyle w:val="Heading3"/>
        <w:tabs>
          <w:tab w:val="left" w:pos="720"/>
        </w:tabs>
      </w:pPr>
      <w:bookmarkStart w:id="5605" w:name="_Toc44106"/>
      <w:r>
        <w:t>E.3.1</w:t>
      </w:r>
      <w:r>
        <w:tab/>
      </w:r>
      <w:r>
        <w:tab/>
      </w:r>
      <w:r w:rsidR="007D0309" w:rsidRPr="00385ECB">
        <w:t>DIP 8 Template</w:t>
      </w:r>
      <w:bookmarkEnd w:id="5605"/>
    </w:p>
    <w:p w14:paraId="48F013B3" w14:textId="6D986DF8" w:rsidR="00C261B9" w:rsidRPr="00385ECB" w:rsidRDefault="009F5C60" w:rsidP="00754AB6">
      <w:pPr>
        <w:spacing w:after="0" w:line="360" w:lineRule="auto"/>
        <w:ind w:left="0" w:firstLine="0"/>
        <w:rPr>
          <w:rFonts w:ascii="Arial" w:hAnsi="Arial" w:cs="Arial"/>
          <w:sz w:val="24"/>
          <w:szCs w:val="24"/>
          <w:lang w:val="en-GB"/>
          <w:rPrChange w:id="5606" w:author="Admin" w:date="2016-10-18T16:05:00Z">
            <w:rPr>
              <w:lang w:val="en-GB"/>
            </w:rPr>
          </w:rPrChange>
        </w:rPr>
        <w:pPrChange w:id="5607" w:author="Admin" w:date="2016-10-18T16:11:00Z">
          <w:pPr>
            <w:spacing w:after="0" w:line="259" w:lineRule="auto"/>
            <w:ind w:left="-509" w:right="-509" w:firstLine="0"/>
            <w:jc w:val="left"/>
          </w:pPr>
        </w:pPrChange>
      </w:pPr>
      <w:r w:rsidRPr="00385ECB">
        <w:rPr>
          <w:rFonts w:ascii="Arial" w:hAnsi="Arial" w:cs="Arial"/>
          <w:noProof/>
          <w:sz w:val="24"/>
          <w:szCs w:val="24"/>
          <w:rPrChange w:id="5608" w:author="Admin" w:date="2016-10-18T16:05:00Z">
            <w:rPr>
              <w:rFonts w:ascii="Arial" w:hAnsi="Arial" w:cs="Arial"/>
              <w:noProof/>
              <w:sz w:val="24"/>
              <w:szCs w:val="24"/>
            </w:rPr>
          </w:rPrChange>
        </w:rPr>
        <w:drawing>
          <wp:inline distT="0" distB="0" distL="0" distR="0" wp14:anchorId="101B34F0" wp14:editId="0D7C1E05">
            <wp:extent cx="6762750" cy="7210425"/>
            <wp:effectExtent l="0" t="0" r="0" b="9525"/>
            <wp:docPr id="70" name="Picture 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62750" cy="7210425"/>
                    </a:xfrm>
                    <a:prstGeom prst="rect">
                      <a:avLst/>
                    </a:prstGeom>
                    <a:noFill/>
                    <a:ln>
                      <a:noFill/>
                    </a:ln>
                  </pic:spPr>
                </pic:pic>
              </a:graphicData>
            </a:graphic>
          </wp:inline>
        </w:drawing>
      </w:r>
    </w:p>
    <w:p w14:paraId="3D308C00" w14:textId="77777777" w:rsidR="00C261B9" w:rsidRPr="00385ECB" w:rsidRDefault="007D0309" w:rsidP="00524FF9">
      <w:pPr>
        <w:pStyle w:val="Heading3"/>
        <w:tabs>
          <w:tab w:val="clear" w:pos="977"/>
          <w:tab w:val="left" w:pos="810"/>
          <w:tab w:val="left" w:pos="990"/>
          <w:tab w:val="left" w:pos="1530"/>
        </w:tabs>
      </w:pPr>
      <w:bookmarkStart w:id="5609" w:name="_Toc44107"/>
      <w:r w:rsidRPr="00385ECB">
        <w:t>E.3.2</w:t>
      </w:r>
      <w:r w:rsidRPr="00385ECB">
        <w:tab/>
      </w:r>
      <w:r w:rsidR="00524FF9">
        <w:tab/>
      </w:r>
      <w:r w:rsidRPr="00385ECB">
        <w:t>DIP 14 or 16 Template</w:t>
      </w:r>
      <w:bookmarkEnd w:id="5609"/>
    </w:p>
    <w:p w14:paraId="0A77AAE7" w14:textId="1F93CC1C" w:rsidR="00C261B9" w:rsidRPr="00385ECB" w:rsidRDefault="009F5C60" w:rsidP="00754AB6">
      <w:pPr>
        <w:spacing w:after="0" w:line="360" w:lineRule="auto"/>
        <w:ind w:left="0" w:firstLine="0"/>
        <w:rPr>
          <w:rFonts w:ascii="Arial" w:hAnsi="Arial" w:cs="Arial"/>
          <w:sz w:val="24"/>
          <w:szCs w:val="24"/>
          <w:lang w:val="en-GB"/>
          <w:rPrChange w:id="5610" w:author="Admin" w:date="2016-10-18T16:05:00Z">
            <w:rPr>
              <w:lang w:val="en-GB"/>
            </w:rPr>
          </w:rPrChange>
        </w:rPr>
        <w:pPrChange w:id="5611" w:author="Admin" w:date="2016-10-18T16:11:00Z">
          <w:pPr>
            <w:spacing w:after="0" w:line="259" w:lineRule="auto"/>
            <w:ind w:left="-509" w:right="-509" w:firstLine="0"/>
            <w:jc w:val="left"/>
          </w:pPr>
        </w:pPrChange>
      </w:pPr>
      <w:r w:rsidRPr="00385ECB">
        <w:rPr>
          <w:rFonts w:ascii="Arial" w:hAnsi="Arial" w:cs="Arial"/>
          <w:noProof/>
          <w:sz w:val="24"/>
          <w:szCs w:val="24"/>
          <w:rPrChange w:id="5612" w:author="Admin" w:date="2016-10-18T16:05:00Z">
            <w:rPr>
              <w:rFonts w:ascii="Arial" w:hAnsi="Arial" w:cs="Arial"/>
              <w:noProof/>
              <w:sz w:val="24"/>
              <w:szCs w:val="24"/>
            </w:rPr>
          </w:rPrChange>
        </w:rPr>
        <w:drawing>
          <wp:inline distT="0" distB="0" distL="0" distR="0" wp14:anchorId="7ECAA2AA" wp14:editId="58FDE700">
            <wp:extent cx="6762750" cy="7162800"/>
            <wp:effectExtent l="0" t="0" r="0" b="0"/>
            <wp:docPr id="71" name="Picture 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62750" cy="7162800"/>
                    </a:xfrm>
                    <a:prstGeom prst="rect">
                      <a:avLst/>
                    </a:prstGeom>
                    <a:noFill/>
                    <a:ln>
                      <a:noFill/>
                    </a:ln>
                  </pic:spPr>
                </pic:pic>
              </a:graphicData>
            </a:graphic>
          </wp:inline>
        </w:drawing>
      </w:r>
    </w:p>
    <w:p w14:paraId="2BE41DA9" w14:textId="77777777" w:rsidR="00C261B9" w:rsidRPr="00385ECB" w:rsidRDefault="007D0309" w:rsidP="001C1ABF">
      <w:pPr>
        <w:pStyle w:val="Heading3"/>
      </w:pPr>
      <w:bookmarkStart w:id="5613" w:name="_Toc44108"/>
      <w:r w:rsidRPr="00385ECB">
        <w:rPr>
          <w:rPrChange w:id="5614" w:author="Admin" w:date="2016-10-18T16:05:00Z">
            <w:rPr>
              <w:rFonts w:ascii="Calibri" w:hAnsi="Calibri" w:cs="Calibri"/>
            </w:rPr>
          </w:rPrChange>
        </w:rPr>
        <w:tab/>
      </w:r>
      <w:r w:rsidRPr="00385ECB">
        <w:t>E.3.3</w:t>
      </w:r>
      <w:r w:rsidRPr="00385ECB">
        <w:tab/>
        <w:t>DIP 20 Template</w:t>
      </w:r>
      <w:bookmarkEnd w:id="5613"/>
    </w:p>
    <w:p w14:paraId="6952A9A5" w14:textId="1D1C5775" w:rsidR="00C261B9" w:rsidRPr="00385ECB" w:rsidRDefault="009F5C60" w:rsidP="00754AB6">
      <w:pPr>
        <w:spacing w:after="0" w:line="360" w:lineRule="auto"/>
        <w:ind w:left="0" w:firstLine="0"/>
        <w:rPr>
          <w:rFonts w:ascii="Arial" w:hAnsi="Arial" w:cs="Arial"/>
          <w:sz w:val="24"/>
          <w:szCs w:val="24"/>
          <w:lang w:val="en-GB"/>
          <w:rPrChange w:id="5615" w:author="Admin" w:date="2016-10-18T16:05:00Z">
            <w:rPr>
              <w:lang w:val="en-GB"/>
            </w:rPr>
          </w:rPrChange>
        </w:rPr>
        <w:pPrChange w:id="5616" w:author="Admin" w:date="2016-10-18T16:11:00Z">
          <w:pPr>
            <w:spacing w:after="0" w:line="259" w:lineRule="auto"/>
            <w:ind w:left="-509" w:right="-509" w:firstLine="0"/>
            <w:jc w:val="left"/>
          </w:pPr>
        </w:pPrChange>
      </w:pPr>
      <w:r w:rsidRPr="00385ECB">
        <w:rPr>
          <w:rFonts w:ascii="Arial" w:hAnsi="Arial" w:cs="Arial"/>
          <w:noProof/>
          <w:sz w:val="24"/>
          <w:szCs w:val="24"/>
          <w:rPrChange w:id="5617" w:author="Admin" w:date="2016-10-18T16:05:00Z">
            <w:rPr>
              <w:rFonts w:ascii="Arial" w:hAnsi="Arial" w:cs="Arial"/>
              <w:noProof/>
              <w:sz w:val="24"/>
              <w:szCs w:val="24"/>
            </w:rPr>
          </w:rPrChange>
        </w:rPr>
        <w:drawing>
          <wp:inline distT="0" distB="0" distL="0" distR="0" wp14:anchorId="3ECF5EE6" wp14:editId="2726F89D">
            <wp:extent cx="6762750" cy="7296150"/>
            <wp:effectExtent l="0" t="0" r="0" b="0"/>
            <wp:docPr id="72" name="Picture 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62750" cy="7296150"/>
                    </a:xfrm>
                    <a:prstGeom prst="rect">
                      <a:avLst/>
                    </a:prstGeom>
                    <a:noFill/>
                    <a:ln>
                      <a:noFill/>
                    </a:ln>
                  </pic:spPr>
                </pic:pic>
              </a:graphicData>
            </a:graphic>
          </wp:inline>
        </w:drawing>
      </w:r>
    </w:p>
    <w:p w14:paraId="23430333" w14:textId="77777777" w:rsidR="00C261B9" w:rsidRPr="00385ECB" w:rsidRDefault="007D0309" w:rsidP="001C1ABF">
      <w:pPr>
        <w:pStyle w:val="Heading2"/>
        <w:spacing w:after="0" w:line="360" w:lineRule="auto"/>
        <w:ind w:left="0" w:firstLine="0"/>
        <w:jc w:val="both"/>
        <w:rPr>
          <w:lang w:val="en-GB"/>
        </w:rPr>
      </w:pPr>
      <w:bookmarkStart w:id="5618" w:name="_Toc44109"/>
      <w:r w:rsidRPr="00385ECB">
        <w:rPr>
          <w:rFonts w:eastAsia="Calibri"/>
          <w:lang w:val="en-GB"/>
          <w:rPrChange w:id="5619" w:author="Admin" w:date="2016-10-18T16:05:00Z">
            <w:rPr>
              <w:rFonts w:ascii="Calibri" w:eastAsia="Calibri" w:hAnsi="Calibri" w:cs="Calibri"/>
              <w:lang w:val="en-GB"/>
            </w:rPr>
          </w:rPrChange>
        </w:rPr>
        <w:tab/>
      </w:r>
      <w:r w:rsidRPr="00385ECB">
        <w:rPr>
          <w:lang w:val="en-GB"/>
        </w:rPr>
        <w:t>E.4</w:t>
      </w:r>
      <w:r w:rsidRPr="00385ECB">
        <w:rPr>
          <w:lang w:val="en-GB"/>
        </w:rPr>
        <w:tab/>
        <w:t>Drawings for Assembly: Enclosure</w:t>
      </w:r>
      <w:r w:rsidR="00524FF9">
        <w:rPr>
          <w:lang w:val="en-GB"/>
        </w:rPr>
        <w:tab/>
      </w:r>
      <w:r w:rsidRPr="00385ECB">
        <w:rPr>
          <w:lang w:val="en-GB"/>
        </w:rPr>
        <w:br w:type="page"/>
      </w:r>
      <w:bookmarkEnd w:id="5618"/>
    </w:p>
    <w:p w14:paraId="5CDE705A" w14:textId="77777777" w:rsidR="00C261B9" w:rsidRPr="00385ECB" w:rsidRDefault="00686EE4" w:rsidP="00686EE4">
      <w:pPr>
        <w:pStyle w:val="Heading1"/>
        <w:rPr>
          <w:ins w:id="5620" w:author="Admin" w:date="2016-10-18T16:58:00Z"/>
          <w:lang w:val="en-GB"/>
        </w:rPr>
        <w:pPrChange w:id="5621" w:author="Admin" w:date="2016-10-18T16:58:00Z">
          <w:pPr>
            <w:spacing w:after="0" w:line="259" w:lineRule="auto"/>
            <w:ind w:left="-509" w:right="-509" w:firstLine="0"/>
            <w:jc w:val="left"/>
          </w:pPr>
        </w:pPrChange>
      </w:pPr>
      <w:bookmarkStart w:id="5622" w:name="_Toc44110"/>
      <w:r w:rsidRPr="00385ECB">
        <w:rPr>
          <w:lang w:val="en-GB"/>
        </w:rPr>
        <w:tab/>
        <w:t>APPENDIX F</w:t>
      </w:r>
      <w:r w:rsidR="00524FF9">
        <w:rPr>
          <w:lang w:val="en-GB"/>
        </w:rPr>
        <w:t>:</w:t>
      </w:r>
      <w:r w:rsidRPr="00385ECB">
        <w:rPr>
          <w:lang w:val="en-GB"/>
        </w:rPr>
        <w:tab/>
        <w:t>MANUALS AND GUIDES</w:t>
      </w:r>
      <w:bookmarkEnd w:id="5622"/>
    </w:p>
    <w:p w14:paraId="5C8908B5" w14:textId="77777777" w:rsidR="00686EE4" w:rsidRPr="00385ECB" w:rsidRDefault="00686EE4" w:rsidP="001C1ABF">
      <w:pPr>
        <w:rPr>
          <w:lang w:val="en-GB"/>
        </w:rPr>
      </w:pPr>
    </w:p>
    <w:p w14:paraId="101FE3B2" w14:textId="77777777" w:rsidR="00C261B9" w:rsidRPr="00385ECB" w:rsidRDefault="007D0309" w:rsidP="00D71657">
      <w:pPr>
        <w:pStyle w:val="Heading2"/>
        <w:spacing w:after="0" w:line="360" w:lineRule="auto"/>
        <w:ind w:left="0" w:firstLine="0"/>
        <w:jc w:val="both"/>
        <w:rPr>
          <w:lang w:val="en-GB"/>
        </w:rPr>
      </w:pPr>
      <w:bookmarkStart w:id="5623" w:name="_Toc44111"/>
      <w:r w:rsidRPr="00385ECB">
        <w:rPr>
          <w:rFonts w:eastAsia="Calibri"/>
          <w:lang w:val="en-GB"/>
          <w:rPrChange w:id="5624" w:author="Admin" w:date="2016-10-18T16:05:00Z">
            <w:rPr>
              <w:rFonts w:ascii="Calibri" w:eastAsia="Calibri" w:hAnsi="Calibri" w:cs="Calibri"/>
              <w:lang w:val="en-GB"/>
            </w:rPr>
          </w:rPrChange>
        </w:rPr>
        <w:tab/>
      </w:r>
      <w:r w:rsidRPr="00385ECB">
        <w:rPr>
          <w:lang w:val="en-GB"/>
        </w:rPr>
        <w:t>F.1</w:t>
      </w:r>
      <w:r w:rsidRPr="00385ECB">
        <w:rPr>
          <w:lang w:val="en-GB"/>
        </w:rPr>
        <w:tab/>
        <w:t>Programming Guide</w:t>
      </w:r>
      <w:bookmarkEnd w:id="5623"/>
    </w:p>
    <w:p w14:paraId="326ED245" w14:textId="77777777" w:rsidR="00C261B9" w:rsidRPr="00385ECB" w:rsidRDefault="007D0309" w:rsidP="00754AB6">
      <w:pPr>
        <w:spacing w:after="0" w:line="360" w:lineRule="auto"/>
        <w:ind w:left="0" w:firstLine="0"/>
        <w:rPr>
          <w:rFonts w:ascii="Arial" w:hAnsi="Arial" w:cs="Arial"/>
          <w:sz w:val="24"/>
          <w:szCs w:val="24"/>
          <w:lang w:val="en-GB"/>
          <w:rPrChange w:id="5625" w:author="Admin" w:date="2016-10-18T16:05:00Z">
            <w:rPr>
              <w:lang w:val="en-GB"/>
            </w:rPr>
          </w:rPrChange>
        </w:rPr>
        <w:pPrChange w:id="5626" w:author="Admin" w:date="2016-10-18T16:11:00Z">
          <w:pPr>
            <w:spacing w:after="380" w:line="252" w:lineRule="auto"/>
            <w:ind w:left="-5" w:right="-15"/>
            <w:jc w:val="left"/>
          </w:pPr>
        </w:pPrChange>
      </w:pPr>
      <w:r w:rsidRPr="00385ECB">
        <w:rPr>
          <w:rFonts w:ascii="Arial" w:hAnsi="Arial" w:cs="Arial"/>
          <w:sz w:val="24"/>
          <w:szCs w:val="24"/>
          <w:lang w:val="en-GB"/>
          <w:rPrChange w:id="5627" w:author="Admin" w:date="2016-10-18T16:05:00Z">
            <w:rPr>
              <w:lang w:val="en-GB"/>
            </w:rPr>
          </w:rPrChange>
        </w:rPr>
        <w:t>This instruction set is to help program the microcontroller for the delivery mechanism that it required, it is presented in list form and should be performed in order. This list should be updated as the project progresses</w:t>
      </w:r>
    </w:p>
    <w:p w14:paraId="60857A28" w14:textId="77777777" w:rsidR="00C261B9" w:rsidRPr="00385ECB" w:rsidRDefault="00686EE4" w:rsidP="00754AB6">
      <w:pPr>
        <w:numPr>
          <w:ilvl w:val="0"/>
          <w:numId w:val="3"/>
        </w:numPr>
        <w:spacing w:after="0" w:line="360" w:lineRule="auto"/>
        <w:ind w:left="0" w:firstLine="0"/>
        <w:rPr>
          <w:rFonts w:ascii="Arial" w:hAnsi="Arial" w:cs="Arial"/>
          <w:sz w:val="24"/>
          <w:szCs w:val="24"/>
          <w:lang w:val="en-GB"/>
          <w:rPrChange w:id="5628" w:author="Admin" w:date="2016-10-18T16:05:00Z">
            <w:rPr>
              <w:lang w:val="en-GB"/>
            </w:rPr>
          </w:rPrChange>
        </w:rPr>
        <w:pPrChange w:id="5629" w:author="Admin" w:date="2016-10-18T16:11:00Z">
          <w:pPr>
            <w:numPr>
              <w:numId w:val="3"/>
            </w:numPr>
            <w:spacing w:after="162"/>
            <w:ind w:left="655" w:hanging="388"/>
          </w:pPr>
        </w:pPrChange>
      </w:pPr>
      <w:r w:rsidRPr="00385ECB">
        <w:rPr>
          <w:rFonts w:ascii="Arial" w:hAnsi="Arial" w:cs="Arial"/>
          <w:sz w:val="24"/>
          <w:szCs w:val="24"/>
          <w:lang w:val="en-GB"/>
          <w:rPrChange w:id="5630" w:author="Admin" w:date="2016-10-18T16:05:00Z">
            <w:rPr>
              <w:lang w:val="en-GB"/>
            </w:rPr>
          </w:rPrChange>
        </w:rPr>
        <w:t>Before programming the STM make sure all the voltage level</w:t>
      </w:r>
      <w:r w:rsidR="006514C2">
        <w:rPr>
          <w:rFonts w:ascii="Arial" w:hAnsi="Arial" w:cs="Arial"/>
          <w:sz w:val="24"/>
          <w:szCs w:val="24"/>
          <w:lang w:val="en-GB"/>
        </w:rPr>
        <w:t>s</w:t>
      </w:r>
      <w:r w:rsidRPr="00385ECB">
        <w:rPr>
          <w:rFonts w:ascii="Arial" w:hAnsi="Arial" w:cs="Arial"/>
          <w:sz w:val="24"/>
          <w:szCs w:val="24"/>
          <w:lang w:val="en-GB"/>
          <w:rPrChange w:id="5631" w:author="Admin" w:date="2016-10-18T16:05:00Z">
            <w:rPr>
              <w:lang w:val="en-GB"/>
            </w:rPr>
          </w:rPrChange>
        </w:rPr>
        <w:t xml:space="preserve"> on </w:t>
      </w:r>
      <w:del w:id="5632" w:author="Admin" w:date="2016-10-18T16:57:00Z">
        <w:r w:rsidRPr="00385ECB" w:rsidDel="001E7EE9">
          <w:rPr>
            <w:rFonts w:ascii="Arial" w:hAnsi="Arial" w:cs="Arial"/>
            <w:sz w:val="24"/>
            <w:szCs w:val="24"/>
            <w:lang w:val="en-GB"/>
            <w:rPrChange w:id="5633" w:author="Admin" w:date="2016-10-18T16:05:00Z">
              <w:rPr>
                <w:lang w:val="en-GB"/>
              </w:rPr>
            </w:rPrChange>
          </w:rPr>
          <w:delText>th</w:delText>
        </w:r>
        <w:r w:rsidRPr="00385ECB" w:rsidDel="00686EE4">
          <w:rPr>
            <w:rFonts w:ascii="Arial" w:hAnsi="Arial" w:cs="Arial"/>
            <w:sz w:val="24"/>
            <w:szCs w:val="24"/>
            <w:lang w:val="en-GB"/>
            <w:rPrChange w:id="5634" w:author="Admin" w:date="2016-10-18T16:05:00Z">
              <w:rPr>
                <w:lang w:val="en-GB"/>
              </w:rPr>
            </w:rPrChange>
          </w:rPr>
          <w:delText>e term</w:delText>
        </w:r>
      </w:del>
      <w:ins w:id="5635" w:author="Admin" w:date="2016-10-18T16:57:00Z">
        <w:r w:rsidRPr="00385ECB">
          <w:rPr>
            <w:rFonts w:ascii="Arial" w:hAnsi="Arial" w:cs="Arial"/>
            <w:sz w:val="24"/>
            <w:szCs w:val="24"/>
            <w:lang w:val="en-GB"/>
          </w:rPr>
          <w:t xml:space="preserve">and the </w:t>
        </w:r>
      </w:ins>
      <w:commentRangeStart w:id="5636"/>
      <w:r w:rsidRPr="00385ECB">
        <w:rPr>
          <w:rFonts w:ascii="Arial" w:hAnsi="Arial" w:cs="Arial"/>
          <w:sz w:val="24"/>
          <w:szCs w:val="24"/>
          <w:lang w:val="en-GB"/>
          <w:rPrChange w:id="5637" w:author="Admin" w:date="2016-10-18T16:05:00Z">
            <w:rPr>
              <w:lang w:val="en-GB"/>
            </w:rPr>
          </w:rPrChange>
        </w:rPr>
        <w:t>inals</w:t>
      </w:r>
      <w:commentRangeEnd w:id="5636"/>
      <w:r w:rsidR="005404DD">
        <w:rPr>
          <w:rStyle w:val="CommentReference"/>
        </w:rPr>
        <w:commentReference w:id="5636"/>
      </w:r>
      <w:r w:rsidRPr="00385ECB">
        <w:rPr>
          <w:rFonts w:ascii="Arial" w:hAnsi="Arial" w:cs="Arial"/>
          <w:sz w:val="24"/>
          <w:szCs w:val="24"/>
          <w:lang w:val="en-GB"/>
          <w:rPrChange w:id="5638" w:author="Admin" w:date="2016-10-18T16:05:00Z">
            <w:rPr>
              <w:lang w:val="en-GB"/>
            </w:rPr>
          </w:rPrChange>
        </w:rPr>
        <w:t xml:space="preserve"> are </w:t>
      </w:r>
      <w:ins w:id="5639" w:author="Admin" w:date="2016-11-01T20:18:00Z">
        <w:r w:rsidR="00BA5506" w:rsidRPr="00385ECB">
          <w:rPr>
            <w:rFonts w:ascii="Arial" w:hAnsi="Arial" w:cs="Arial"/>
            <w:sz w:val="24"/>
            <w:szCs w:val="24"/>
            <w:lang w:val="en-GB"/>
          </w:rPr>
          <w:tab/>
        </w:r>
      </w:ins>
      <w:r w:rsidRPr="00385ECB">
        <w:rPr>
          <w:rFonts w:ascii="Arial" w:hAnsi="Arial" w:cs="Arial"/>
          <w:sz w:val="24"/>
          <w:szCs w:val="24"/>
          <w:lang w:val="en-GB"/>
          <w:rPrChange w:id="5640" w:author="Admin" w:date="2016-10-18T16:05:00Z">
            <w:rPr>
              <w:lang w:val="en-GB"/>
            </w:rPr>
          </w:rPrChange>
        </w:rPr>
        <w:t>correct and</w:t>
      </w:r>
      <w:ins w:id="5641" w:author="Admin" w:date="2016-10-18T16:57:00Z">
        <w:r w:rsidRPr="00385ECB">
          <w:rPr>
            <w:rFonts w:ascii="Arial" w:hAnsi="Arial" w:cs="Arial"/>
            <w:sz w:val="24"/>
            <w:szCs w:val="24"/>
            <w:lang w:val="en-GB"/>
          </w:rPr>
          <w:t xml:space="preserve"> </w:t>
        </w:r>
      </w:ins>
      <w:r w:rsidRPr="00385ECB">
        <w:rPr>
          <w:rFonts w:ascii="Arial" w:hAnsi="Arial" w:cs="Arial"/>
          <w:sz w:val="24"/>
          <w:szCs w:val="24"/>
          <w:lang w:val="en-GB"/>
          <w:rPrChange w:id="5642" w:author="Admin" w:date="2016-10-18T16:05:00Z">
            <w:rPr>
              <w:lang w:val="en-GB"/>
            </w:rPr>
          </w:rPrChange>
        </w:rPr>
        <w:t>the PCB has been assembled correctly.</w:t>
      </w:r>
    </w:p>
    <w:p w14:paraId="7BAC293E" w14:textId="77777777" w:rsidR="00C261B9" w:rsidRPr="00385ECB" w:rsidRDefault="007D0309" w:rsidP="00754AB6">
      <w:pPr>
        <w:numPr>
          <w:ilvl w:val="0"/>
          <w:numId w:val="3"/>
        </w:numPr>
        <w:spacing w:after="0" w:line="360" w:lineRule="auto"/>
        <w:ind w:left="0" w:firstLine="0"/>
        <w:rPr>
          <w:rFonts w:ascii="Arial" w:hAnsi="Arial" w:cs="Arial"/>
          <w:sz w:val="24"/>
          <w:szCs w:val="24"/>
          <w:lang w:val="en-GB"/>
          <w:rPrChange w:id="5643" w:author="Admin" w:date="2016-10-18T16:05:00Z">
            <w:rPr>
              <w:lang w:val="en-GB"/>
            </w:rPr>
          </w:rPrChange>
        </w:rPr>
        <w:pPrChange w:id="5644" w:author="Admin" w:date="2016-10-18T16:11:00Z">
          <w:pPr>
            <w:numPr>
              <w:numId w:val="3"/>
            </w:numPr>
            <w:ind w:left="655" w:hanging="388"/>
          </w:pPr>
        </w:pPrChange>
      </w:pPr>
      <w:r w:rsidRPr="00385ECB">
        <w:rPr>
          <w:rFonts w:ascii="Arial" w:hAnsi="Arial" w:cs="Arial"/>
          <w:sz w:val="24"/>
          <w:szCs w:val="24"/>
          <w:lang w:val="en-GB"/>
          <w:rPrChange w:id="5645" w:author="Admin" w:date="2016-10-18T16:05:00Z">
            <w:rPr>
              <w:lang w:val="en-GB"/>
            </w:rPr>
          </w:rPrChange>
        </w:rPr>
        <w:t>Open EMBlocks.</w:t>
      </w:r>
    </w:p>
    <w:p w14:paraId="16B73220" w14:textId="77777777" w:rsidR="00C261B9" w:rsidRPr="00385ECB" w:rsidRDefault="007D0309" w:rsidP="00754AB6">
      <w:pPr>
        <w:numPr>
          <w:ilvl w:val="0"/>
          <w:numId w:val="3"/>
        </w:numPr>
        <w:spacing w:after="0" w:line="360" w:lineRule="auto"/>
        <w:ind w:left="0" w:firstLine="0"/>
        <w:rPr>
          <w:rFonts w:ascii="Arial" w:hAnsi="Arial" w:cs="Arial"/>
          <w:sz w:val="24"/>
          <w:szCs w:val="24"/>
          <w:lang w:val="en-GB"/>
          <w:rPrChange w:id="5646" w:author="Admin" w:date="2016-10-18T16:05:00Z">
            <w:rPr>
              <w:lang w:val="en-GB"/>
            </w:rPr>
          </w:rPrChange>
        </w:rPr>
        <w:pPrChange w:id="5647" w:author="Admin" w:date="2016-10-18T16:11:00Z">
          <w:pPr>
            <w:numPr>
              <w:numId w:val="3"/>
            </w:numPr>
            <w:spacing w:after="172"/>
            <w:ind w:left="655" w:hanging="388"/>
          </w:pPr>
        </w:pPrChange>
      </w:pPr>
      <w:r w:rsidRPr="00385ECB">
        <w:rPr>
          <w:rFonts w:ascii="Arial" w:hAnsi="Arial" w:cs="Arial"/>
          <w:sz w:val="24"/>
          <w:szCs w:val="24"/>
          <w:lang w:val="en-GB"/>
          <w:rPrChange w:id="5648" w:author="Admin" w:date="2016-10-18T16:05:00Z">
            <w:rPr>
              <w:lang w:val="en-GB"/>
            </w:rPr>
          </w:rPrChange>
        </w:rPr>
        <w:t>Open the MCU Module project.</w:t>
      </w:r>
    </w:p>
    <w:p w14:paraId="0D0AC02F" w14:textId="77777777" w:rsidR="00C261B9" w:rsidRPr="00385ECB" w:rsidRDefault="007D0309" w:rsidP="00754AB6">
      <w:pPr>
        <w:numPr>
          <w:ilvl w:val="0"/>
          <w:numId w:val="3"/>
        </w:numPr>
        <w:spacing w:after="0" w:line="360" w:lineRule="auto"/>
        <w:ind w:left="0" w:firstLine="0"/>
        <w:rPr>
          <w:rFonts w:ascii="Arial" w:hAnsi="Arial" w:cs="Arial"/>
          <w:sz w:val="24"/>
          <w:szCs w:val="24"/>
          <w:lang w:val="en-GB"/>
          <w:rPrChange w:id="5649" w:author="Admin" w:date="2016-10-18T16:05:00Z">
            <w:rPr>
              <w:lang w:val="en-GB"/>
            </w:rPr>
          </w:rPrChange>
        </w:rPr>
        <w:pPrChange w:id="5650" w:author="Admin" w:date="2016-10-18T16:11:00Z">
          <w:pPr>
            <w:numPr>
              <w:numId w:val="3"/>
            </w:numPr>
            <w:ind w:left="655" w:hanging="388"/>
          </w:pPr>
        </w:pPrChange>
      </w:pPr>
      <w:r w:rsidRPr="00385ECB">
        <w:rPr>
          <w:rFonts w:ascii="Arial" w:hAnsi="Arial" w:cs="Arial"/>
          <w:sz w:val="24"/>
          <w:szCs w:val="24"/>
          <w:lang w:val="en-GB"/>
          <w:rPrChange w:id="5651" w:author="Admin" w:date="2016-10-18T16:05:00Z">
            <w:rPr>
              <w:lang w:val="en-GB"/>
            </w:rPr>
          </w:rPrChange>
        </w:rPr>
        <w:t>Open the main.c file under Sources/src in the menu on the left.</w:t>
      </w:r>
    </w:p>
    <w:p w14:paraId="707B7448" w14:textId="77777777" w:rsidR="00C261B9" w:rsidRPr="00385ECB" w:rsidRDefault="007D0309" w:rsidP="00754AB6">
      <w:pPr>
        <w:numPr>
          <w:ilvl w:val="0"/>
          <w:numId w:val="3"/>
        </w:numPr>
        <w:spacing w:after="0" w:line="360" w:lineRule="auto"/>
        <w:ind w:left="0" w:firstLine="0"/>
        <w:rPr>
          <w:rFonts w:ascii="Arial" w:hAnsi="Arial" w:cs="Arial"/>
          <w:sz w:val="24"/>
          <w:szCs w:val="24"/>
          <w:lang w:val="en-GB"/>
          <w:rPrChange w:id="5652" w:author="Admin" w:date="2016-10-18T16:05:00Z">
            <w:rPr>
              <w:lang w:val="en-GB"/>
            </w:rPr>
          </w:rPrChange>
        </w:rPr>
        <w:pPrChange w:id="5653" w:author="Admin" w:date="2016-10-18T16:11:00Z">
          <w:pPr>
            <w:numPr>
              <w:numId w:val="3"/>
            </w:numPr>
            <w:spacing w:after="167"/>
            <w:ind w:left="655" w:hanging="388"/>
          </w:pPr>
        </w:pPrChange>
      </w:pPr>
      <w:r w:rsidRPr="00385ECB">
        <w:rPr>
          <w:rFonts w:ascii="Arial" w:hAnsi="Arial" w:cs="Arial"/>
          <w:sz w:val="24"/>
          <w:szCs w:val="24"/>
          <w:lang w:val="en-GB"/>
          <w:rPrChange w:id="5654" w:author="Admin" w:date="2016-10-18T16:05:00Z">
            <w:rPr>
              <w:lang w:val="en-GB"/>
            </w:rPr>
          </w:rPrChange>
        </w:rPr>
        <w:t xml:space="preserve">At the top on line 19 you will find a definition of macros, uncomment ”#define </w:t>
      </w:r>
      <w:ins w:id="5655" w:author="Admin" w:date="2016-11-01T20:18:00Z">
        <w:r w:rsidR="00BA5506" w:rsidRPr="00385ECB">
          <w:rPr>
            <w:rFonts w:ascii="Arial" w:hAnsi="Arial" w:cs="Arial"/>
            <w:sz w:val="24"/>
            <w:szCs w:val="24"/>
            <w:lang w:val="en-GB"/>
          </w:rPr>
          <w:tab/>
        </w:r>
      </w:ins>
      <w:r w:rsidRPr="00385ECB">
        <w:rPr>
          <w:rFonts w:ascii="Arial" w:hAnsi="Arial" w:cs="Arial"/>
          <w:sz w:val="24"/>
          <w:szCs w:val="24"/>
          <w:lang w:val="en-GB"/>
          <w:rPrChange w:id="5656" w:author="Admin" w:date="2016-10-18T16:05:00Z">
            <w:rPr>
              <w:lang w:val="en-GB"/>
            </w:rPr>
          </w:rPrChange>
        </w:rPr>
        <w:t>EXTRA ” and ”# define DEBUG ”.</w:t>
      </w:r>
    </w:p>
    <w:p w14:paraId="4B28EA9D" w14:textId="77777777" w:rsidR="00C261B9" w:rsidRPr="00385ECB" w:rsidRDefault="007D0309" w:rsidP="00754AB6">
      <w:pPr>
        <w:numPr>
          <w:ilvl w:val="0"/>
          <w:numId w:val="3"/>
        </w:numPr>
        <w:spacing w:after="0" w:line="360" w:lineRule="auto"/>
        <w:ind w:left="0" w:firstLine="0"/>
        <w:rPr>
          <w:rFonts w:ascii="Arial" w:hAnsi="Arial" w:cs="Arial"/>
          <w:sz w:val="24"/>
          <w:szCs w:val="24"/>
          <w:lang w:val="en-GB"/>
          <w:rPrChange w:id="5657" w:author="Admin" w:date="2016-10-18T16:05:00Z">
            <w:rPr>
              <w:lang w:val="en-GB"/>
            </w:rPr>
          </w:rPrChange>
        </w:rPr>
        <w:pPrChange w:id="5658" w:author="Admin" w:date="2016-10-18T16:11:00Z">
          <w:pPr>
            <w:numPr>
              <w:numId w:val="3"/>
            </w:numPr>
            <w:spacing w:after="169"/>
            <w:ind w:left="655" w:hanging="388"/>
          </w:pPr>
        </w:pPrChange>
      </w:pPr>
      <w:r w:rsidRPr="00385ECB">
        <w:rPr>
          <w:rFonts w:ascii="Arial" w:hAnsi="Arial" w:cs="Arial"/>
          <w:sz w:val="24"/>
          <w:szCs w:val="24"/>
          <w:lang w:val="en-GB"/>
          <w:rPrChange w:id="5659" w:author="Admin" w:date="2016-10-18T16:05:00Z">
            <w:rPr>
              <w:lang w:val="en-GB"/>
            </w:rPr>
          </w:rPrChange>
        </w:rPr>
        <w:t xml:space="preserve">Uncomment the type of delivery mechanism being used. For example if using the </w:t>
      </w:r>
      <w:ins w:id="5660" w:author="Admin" w:date="2016-11-01T20:18:00Z">
        <w:r w:rsidR="00BA5506" w:rsidRPr="00385ECB">
          <w:rPr>
            <w:rFonts w:ascii="Arial" w:hAnsi="Arial" w:cs="Arial"/>
            <w:sz w:val="24"/>
            <w:szCs w:val="24"/>
            <w:lang w:val="en-GB"/>
          </w:rPr>
          <w:tab/>
        </w:r>
      </w:ins>
      <w:r w:rsidRPr="00385ECB">
        <w:rPr>
          <w:rFonts w:ascii="Arial" w:hAnsi="Arial" w:cs="Arial"/>
          <w:sz w:val="24"/>
          <w:szCs w:val="24"/>
          <w:lang w:val="en-GB"/>
          <w:rPrChange w:id="5661" w:author="Admin" w:date="2016-10-18T16:05:00Z">
            <w:rPr>
              <w:lang w:val="en-GB"/>
            </w:rPr>
          </w:rPrChange>
        </w:rPr>
        <w:t>horizontal</w:t>
      </w:r>
      <w:ins w:id="5662" w:author="Admin" w:date="2016-11-01T20:18:00Z">
        <w:r w:rsidR="00BA5506" w:rsidRPr="00385ECB">
          <w:rPr>
            <w:rFonts w:ascii="Arial" w:hAnsi="Arial" w:cs="Arial"/>
            <w:sz w:val="24"/>
            <w:szCs w:val="24"/>
            <w:lang w:val="en-GB"/>
          </w:rPr>
          <w:t xml:space="preserve"> </w:t>
        </w:r>
      </w:ins>
      <w:r w:rsidRPr="00385ECB">
        <w:rPr>
          <w:rFonts w:ascii="Arial" w:hAnsi="Arial" w:cs="Arial"/>
          <w:sz w:val="24"/>
          <w:szCs w:val="24"/>
          <w:lang w:val="en-GB"/>
          <w:rPrChange w:id="5663" w:author="Admin" w:date="2016-10-18T16:05:00Z">
            <w:rPr>
              <w:lang w:val="en-GB"/>
            </w:rPr>
          </w:rPrChange>
        </w:rPr>
        <w:t>roller delivery mechanism uncomment ”#define ROLLER ”.</w:t>
      </w:r>
    </w:p>
    <w:p w14:paraId="7BBD57A2" w14:textId="77777777" w:rsidR="00C261B9" w:rsidRPr="00385ECB" w:rsidRDefault="007D0309" w:rsidP="00754AB6">
      <w:pPr>
        <w:numPr>
          <w:ilvl w:val="0"/>
          <w:numId w:val="3"/>
        </w:numPr>
        <w:spacing w:after="0" w:line="360" w:lineRule="auto"/>
        <w:ind w:left="0" w:firstLine="0"/>
        <w:rPr>
          <w:rFonts w:ascii="Arial" w:hAnsi="Arial" w:cs="Arial"/>
          <w:sz w:val="24"/>
          <w:szCs w:val="24"/>
          <w:lang w:val="en-GB"/>
          <w:rPrChange w:id="5664" w:author="Admin" w:date="2016-10-18T16:05:00Z">
            <w:rPr>
              <w:lang w:val="en-GB"/>
            </w:rPr>
          </w:rPrChange>
        </w:rPr>
        <w:pPrChange w:id="5665" w:author="Admin" w:date="2016-10-18T16:11:00Z">
          <w:pPr>
            <w:numPr>
              <w:numId w:val="3"/>
            </w:numPr>
            <w:spacing w:after="161"/>
            <w:ind w:left="655" w:hanging="388"/>
          </w:pPr>
        </w:pPrChange>
      </w:pPr>
      <w:r w:rsidRPr="00385ECB">
        <w:rPr>
          <w:rFonts w:ascii="Arial" w:hAnsi="Arial" w:cs="Arial"/>
          <w:sz w:val="24"/>
          <w:szCs w:val="24"/>
          <w:lang w:val="en-GB"/>
          <w:rPrChange w:id="5666" w:author="Admin" w:date="2016-10-18T16:05:00Z">
            <w:rPr>
              <w:lang w:val="en-GB"/>
            </w:rPr>
          </w:rPrChange>
        </w:rPr>
        <w:t>Plug in the STM32F051C6 to the computer.</w:t>
      </w:r>
    </w:p>
    <w:p w14:paraId="29D7D073" w14:textId="77777777" w:rsidR="00C261B9" w:rsidRPr="00385ECB" w:rsidRDefault="007D0309" w:rsidP="00754AB6">
      <w:pPr>
        <w:numPr>
          <w:ilvl w:val="0"/>
          <w:numId w:val="3"/>
        </w:numPr>
        <w:spacing w:after="0" w:line="360" w:lineRule="auto"/>
        <w:ind w:left="0" w:firstLine="0"/>
        <w:rPr>
          <w:rFonts w:ascii="Arial" w:hAnsi="Arial" w:cs="Arial"/>
          <w:sz w:val="24"/>
          <w:szCs w:val="24"/>
          <w:lang w:val="en-GB"/>
          <w:rPrChange w:id="5667" w:author="Admin" w:date="2016-10-18T16:05:00Z">
            <w:rPr>
              <w:lang w:val="en-GB"/>
            </w:rPr>
          </w:rPrChange>
        </w:rPr>
        <w:pPrChange w:id="5668" w:author="Admin" w:date="2016-10-18T16:11:00Z">
          <w:pPr>
            <w:numPr>
              <w:numId w:val="3"/>
            </w:numPr>
            <w:spacing w:after="161"/>
            <w:ind w:left="655" w:hanging="388"/>
          </w:pPr>
        </w:pPrChange>
      </w:pPr>
      <w:r w:rsidRPr="00385ECB">
        <w:rPr>
          <w:rFonts w:ascii="Arial" w:hAnsi="Arial" w:cs="Arial"/>
          <w:sz w:val="24"/>
          <w:szCs w:val="24"/>
          <w:lang w:val="en-GB"/>
          <w:rPrChange w:id="5669" w:author="Admin" w:date="2016-10-18T16:05:00Z">
            <w:rPr>
              <w:lang w:val="en-GB"/>
            </w:rPr>
          </w:rPrChange>
        </w:rPr>
        <w:t>Upload the code to the MCU.</w:t>
      </w:r>
    </w:p>
    <w:p w14:paraId="57648326" w14:textId="77777777" w:rsidR="00C261B9" w:rsidRPr="00385ECB" w:rsidRDefault="007D0309" w:rsidP="00754AB6">
      <w:pPr>
        <w:numPr>
          <w:ilvl w:val="0"/>
          <w:numId w:val="3"/>
        </w:numPr>
        <w:spacing w:after="0" w:line="360" w:lineRule="auto"/>
        <w:ind w:left="0" w:firstLine="0"/>
        <w:rPr>
          <w:rFonts w:ascii="Arial" w:hAnsi="Arial" w:cs="Arial"/>
          <w:sz w:val="24"/>
          <w:szCs w:val="24"/>
          <w:lang w:val="en-GB"/>
          <w:rPrChange w:id="5670" w:author="Admin" w:date="2016-10-18T16:05:00Z">
            <w:rPr>
              <w:lang w:val="en-GB"/>
            </w:rPr>
          </w:rPrChange>
        </w:rPr>
        <w:pPrChange w:id="5671" w:author="Admin" w:date="2016-10-18T16:11:00Z">
          <w:pPr>
            <w:numPr>
              <w:numId w:val="3"/>
            </w:numPr>
            <w:spacing w:after="161"/>
            <w:ind w:left="655" w:hanging="388"/>
          </w:pPr>
        </w:pPrChange>
      </w:pPr>
      <w:r w:rsidRPr="00385ECB">
        <w:rPr>
          <w:rFonts w:ascii="Arial" w:hAnsi="Arial" w:cs="Arial"/>
          <w:sz w:val="24"/>
          <w:szCs w:val="24"/>
          <w:lang w:val="en-GB"/>
          <w:rPrChange w:id="5672" w:author="Admin" w:date="2016-10-18T16:05:00Z">
            <w:rPr>
              <w:lang w:val="en-GB"/>
            </w:rPr>
          </w:rPrChange>
        </w:rPr>
        <w:t>Optional Calibration:</w:t>
      </w:r>
    </w:p>
    <w:p w14:paraId="46082B8F" w14:textId="77777777" w:rsidR="00C261B9" w:rsidRPr="00385ECB" w:rsidRDefault="007D0309" w:rsidP="00754AB6">
      <w:pPr>
        <w:numPr>
          <w:ilvl w:val="1"/>
          <w:numId w:val="3"/>
        </w:numPr>
        <w:spacing w:after="0" w:line="360" w:lineRule="auto"/>
        <w:ind w:left="0" w:firstLine="0"/>
        <w:rPr>
          <w:rFonts w:ascii="Arial" w:hAnsi="Arial" w:cs="Arial"/>
          <w:sz w:val="24"/>
          <w:szCs w:val="24"/>
          <w:lang w:val="en-GB"/>
          <w:rPrChange w:id="5673" w:author="Admin" w:date="2016-10-18T16:05:00Z">
            <w:rPr>
              <w:lang w:val="en-GB"/>
            </w:rPr>
          </w:rPrChange>
        </w:rPr>
        <w:pPrChange w:id="5674" w:author="Admin" w:date="2016-10-18T16:11:00Z">
          <w:pPr>
            <w:numPr>
              <w:ilvl w:val="1"/>
              <w:numId w:val="3"/>
            </w:numPr>
            <w:spacing w:after="63"/>
            <w:ind w:left="1038" w:hanging="400"/>
          </w:pPr>
        </w:pPrChange>
      </w:pPr>
      <w:r w:rsidRPr="00385ECB">
        <w:rPr>
          <w:rFonts w:ascii="Arial" w:hAnsi="Arial" w:cs="Arial"/>
          <w:sz w:val="24"/>
          <w:szCs w:val="24"/>
          <w:lang w:val="en-GB"/>
          <w:rPrChange w:id="5675" w:author="Admin" w:date="2016-10-18T16:05:00Z">
            <w:rPr>
              <w:lang w:val="en-GB"/>
            </w:rPr>
          </w:rPrChange>
        </w:rPr>
        <w:t xml:space="preserve">Use an FTDI UART to USB convert or equivalent to connect the USART2 port to </w:t>
      </w:r>
      <w:ins w:id="5676" w:author="Admin" w:date="2016-11-01T20:18:00Z">
        <w:r w:rsidR="00BA5506" w:rsidRPr="00385ECB">
          <w:rPr>
            <w:rFonts w:ascii="Arial" w:hAnsi="Arial" w:cs="Arial"/>
            <w:sz w:val="24"/>
            <w:szCs w:val="24"/>
            <w:lang w:val="en-GB"/>
          </w:rPr>
          <w:tab/>
        </w:r>
      </w:ins>
      <w:r w:rsidRPr="00385ECB">
        <w:rPr>
          <w:rFonts w:ascii="Arial" w:hAnsi="Arial" w:cs="Arial"/>
          <w:sz w:val="24"/>
          <w:szCs w:val="24"/>
          <w:lang w:val="en-GB"/>
          <w:rPrChange w:id="5677" w:author="Admin" w:date="2016-10-18T16:05:00Z">
            <w:rPr>
              <w:lang w:val="en-GB"/>
            </w:rPr>
          </w:rPrChange>
        </w:rPr>
        <w:t>the</w:t>
      </w:r>
      <w:ins w:id="5678" w:author="Admin" w:date="2016-11-01T20:18:00Z">
        <w:r w:rsidR="00BA5506" w:rsidRPr="00385ECB">
          <w:rPr>
            <w:rFonts w:ascii="Arial" w:hAnsi="Arial" w:cs="Arial"/>
            <w:sz w:val="24"/>
            <w:szCs w:val="24"/>
            <w:lang w:val="en-GB"/>
          </w:rPr>
          <w:t xml:space="preserve"> </w:t>
        </w:r>
      </w:ins>
      <w:r w:rsidRPr="00385ECB">
        <w:rPr>
          <w:rFonts w:ascii="Arial" w:hAnsi="Arial" w:cs="Arial"/>
          <w:sz w:val="24"/>
          <w:szCs w:val="24"/>
          <w:lang w:val="en-GB"/>
          <w:rPrChange w:id="5679" w:author="Admin" w:date="2016-10-18T16:05:00Z">
            <w:rPr>
              <w:lang w:val="en-GB"/>
            </w:rPr>
          </w:rPrChange>
        </w:rPr>
        <w:t>computer for debug output.</w:t>
      </w:r>
    </w:p>
    <w:p w14:paraId="427BF639" w14:textId="77777777" w:rsidR="00C261B9" w:rsidRPr="00385ECB" w:rsidRDefault="00BA5506" w:rsidP="00754AB6">
      <w:pPr>
        <w:numPr>
          <w:ilvl w:val="1"/>
          <w:numId w:val="3"/>
        </w:numPr>
        <w:spacing w:after="0" w:line="360" w:lineRule="auto"/>
        <w:ind w:left="0" w:firstLine="0"/>
        <w:rPr>
          <w:rFonts w:ascii="Arial" w:hAnsi="Arial" w:cs="Arial"/>
          <w:sz w:val="24"/>
          <w:szCs w:val="24"/>
          <w:lang w:val="en-GB"/>
          <w:rPrChange w:id="5680" w:author="Admin" w:date="2016-10-18T16:05:00Z">
            <w:rPr>
              <w:lang w:val="en-GB"/>
            </w:rPr>
          </w:rPrChange>
        </w:rPr>
        <w:pPrChange w:id="5681" w:author="Admin" w:date="2016-10-18T16:11:00Z">
          <w:pPr>
            <w:numPr>
              <w:ilvl w:val="1"/>
              <w:numId w:val="3"/>
            </w:numPr>
            <w:spacing w:after="62"/>
            <w:ind w:left="1038" w:hanging="400"/>
          </w:pPr>
        </w:pPrChange>
      </w:pPr>
      <w:ins w:id="5682" w:author="Admin" w:date="2016-11-01T20:18:00Z">
        <w:r w:rsidRPr="00385ECB">
          <w:rPr>
            <w:rFonts w:ascii="Arial" w:hAnsi="Arial" w:cs="Arial"/>
            <w:sz w:val="24"/>
            <w:szCs w:val="24"/>
            <w:lang w:val="en-GB"/>
          </w:rPr>
          <w:t>U</w:t>
        </w:r>
      </w:ins>
      <w:del w:id="5683" w:author="Admin" w:date="2016-11-01T20:18:00Z">
        <w:r w:rsidR="007D0309" w:rsidRPr="00385ECB" w:rsidDel="00BA5506">
          <w:rPr>
            <w:rFonts w:ascii="Arial" w:hAnsi="Arial" w:cs="Arial"/>
            <w:sz w:val="24"/>
            <w:szCs w:val="24"/>
            <w:lang w:val="en-GB"/>
            <w:rPrChange w:id="5684" w:author="Admin" w:date="2016-10-18T16:05:00Z">
              <w:rPr>
                <w:lang w:val="en-GB"/>
              </w:rPr>
            </w:rPrChange>
          </w:rPr>
          <w:delText>u</w:delText>
        </w:r>
      </w:del>
      <w:r w:rsidR="007D0309" w:rsidRPr="00385ECB">
        <w:rPr>
          <w:rFonts w:ascii="Arial" w:hAnsi="Arial" w:cs="Arial"/>
          <w:sz w:val="24"/>
          <w:szCs w:val="24"/>
          <w:lang w:val="en-GB"/>
          <w:rPrChange w:id="5685" w:author="Admin" w:date="2016-10-18T16:05:00Z">
            <w:rPr>
              <w:lang w:val="en-GB"/>
            </w:rPr>
          </w:rPrChange>
        </w:rPr>
        <w:t xml:space="preserve">se the Calibration potentiometer calibrate the update the values for dispensary </w:t>
      </w:r>
      <w:ins w:id="5686" w:author="Admin" w:date="2016-11-01T20:18:00Z">
        <w:r w:rsidRPr="00385ECB">
          <w:rPr>
            <w:rFonts w:ascii="Arial" w:hAnsi="Arial" w:cs="Arial"/>
            <w:sz w:val="24"/>
            <w:szCs w:val="24"/>
            <w:lang w:val="en-GB"/>
          </w:rPr>
          <w:tab/>
        </w:r>
      </w:ins>
      <w:r w:rsidR="007D0309" w:rsidRPr="00385ECB">
        <w:rPr>
          <w:rFonts w:ascii="Arial" w:hAnsi="Arial" w:cs="Arial"/>
          <w:sz w:val="24"/>
          <w:szCs w:val="24"/>
          <w:lang w:val="en-GB"/>
          <w:rPrChange w:id="5687" w:author="Admin" w:date="2016-10-18T16:05:00Z">
            <w:rPr>
              <w:lang w:val="en-GB"/>
            </w:rPr>
          </w:rPrChange>
        </w:rPr>
        <w:t>actions.</w:t>
      </w:r>
    </w:p>
    <w:p w14:paraId="28A1CA6A" w14:textId="77777777" w:rsidR="00C261B9" w:rsidRPr="00385ECB" w:rsidRDefault="007D0309" w:rsidP="00754AB6">
      <w:pPr>
        <w:numPr>
          <w:ilvl w:val="1"/>
          <w:numId w:val="3"/>
        </w:numPr>
        <w:spacing w:after="0" w:line="360" w:lineRule="auto"/>
        <w:ind w:left="0" w:firstLine="0"/>
        <w:rPr>
          <w:rFonts w:ascii="Arial" w:hAnsi="Arial" w:cs="Arial"/>
          <w:sz w:val="24"/>
          <w:szCs w:val="24"/>
          <w:lang w:val="en-GB"/>
          <w:rPrChange w:id="5688" w:author="Admin" w:date="2016-10-18T16:05:00Z">
            <w:rPr>
              <w:lang w:val="en-GB"/>
            </w:rPr>
          </w:rPrChange>
        </w:rPr>
        <w:pPrChange w:id="5689" w:author="Admin" w:date="2016-10-18T16:11:00Z">
          <w:pPr>
            <w:numPr>
              <w:ilvl w:val="1"/>
              <w:numId w:val="3"/>
            </w:numPr>
            <w:spacing w:after="63"/>
            <w:ind w:left="1038" w:hanging="400"/>
          </w:pPr>
        </w:pPrChange>
      </w:pPr>
      <w:r w:rsidRPr="00385ECB">
        <w:rPr>
          <w:rFonts w:ascii="Arial" w:hAnsi="Arial" w:cs="Arial"/>
          <w:sz w:val="24"/>
          <w:szCs w:val="24"/>
          <w:lang w:val="en-GB"/>
          <w:rPrChange w:id="5690" w:author="Admin" w:date="2016-10-18T16:05:00Z">
            <w:rPr>
              <w:lang w:val="en-GB"/>
            </w:rPr>
          </w:rPrChange>
        </w:rPr>
        <w:t xml:space="preserve">Play with this action to see what values change to learn what the action does. It is </w:t>
      </w:r>
      <w:ins w:id="5691" w:author="Admin" w:date="2016-11-01T20:18:00Z">
        <w:r w:rsidR="00BA5506" w:rsidRPr="00385ECB">
          <w:rPr>
            <w:rFonts w:ascii="Arial" w:hAnsi="Arial" w:cs="Arial"/>
            <w:sz w:val="24"/>
            <w:szCs w:val="24"/>
            <w:lang w:val="en-GB"/>
          </w:rPr>
          <w:tab/>
        </w:r>
      </w:ins>
      <w:r w:rsidRPr="00385ECB">
        <w:rPr>
          <w:rFonts w:ascii="Arial" w:hAnsi="Arial" w:cs="Arial"/>
          <w:sz w:val="24"/>
          <w:szCs w:val="24"/>
          <w:lang w:val="en-GB"/>
          <w:rPrChange w:id="5692" w:author="Admin" w:date="2016-10-18T16:05:00Z">
            <w:rPr>
              <w:lang w:val="en-GB"/>
            </w:rPr>
          </w:rPrChange>
        </w:rPr>
        <w:t>fairly</w:t>
      </w:r>
      <w:ins w:id="5693" w:author="Admin" w:date="2016-10-18T16:58:00Z">
        <w:r w:rsidR="00686EE4" w:rsidRPr="00385ECB">
          <w:rPr>
            <w:rFonts w:ascii="Arial" w:hAnsi="Arial" w:cs="Arial"/>
            <w:sz w:val="24"/>
            <w:szCs w:val="24"/>
            <w:lang w:val="en-GB"/>
          </w:rPr>
          <w:t xml:space="preserve"> </w:t>
        </w:r>
      </w:ins>
      <w:del w:id="5694" w:author="Admin" w:date="2016-10-18T16:58:00Z">
        <w:r w:rsidRPr="00385ECB" w:rsidDel="00686EE4">
          <w:rPr>
            <w:rFonts w:ascii="Arial" w:hAnsi="Arial" w:cs="Arial"/>
            <w:sz w:val="24"/>
            <w:szCs w:val="24"/>
            <w:lang w:val="en-GB"/>
            <w:rPrChange w:id="5695" w:author="Admin" w:date="2016-10-18T16:05:00Z">
              <w:rPr>
                <w:lang w:val="en-GB"/>
              </w:rPr>
            </w:rPrChange>
          </w:rPr>
          <w:delText>self explanatory</w:delText>
        </w:r>
      </w:del>
      <w:ins w:id="5696" w:author="Admin" w:date="2016-10-18T16:58:00Z">
        <w:r w:rsidR="00686EE4" w:rsidRPr="00385ECB">
          <w:rPr>
            <w:rFonts w:ascii="Arial" w:hAnsi="Arial" w:cs="Arial"/>
            <w:sz w:val="24"/>
            <w:szCs w:val="24"/>
            <w:lang w:val="en-GB"/>
          </w:rPr>
          <w:t>self-explanatory</w:t>
        </w:r>
      </w:ins>
      <w:r w:rsidRPr="00385ECB">
        <w:rPr>
          <w:rFonts w:ascii="Arial" w:hAnsi="Arial" w:cs="Arial"/>
          <w:sz w:val="24"/>
          <w:szCs w:val="24"/>
          <w:lang w:val="en-GB"/>
          <w:rPrChange w:id="5697" w:author="Admin" w:date="2016-10-18T16:05:00Z">
            <w:rPr>
              <w:lang w:val="en-GB"/>
            </w:rPr>
          </w:rPrChange>
        </w:rPr>
        <w:t xml:space="preserve"> once observed.</w:t>
      </w:r>
    </w:p>
    <w:p w14:paraId="61DF18F3" w14:textId="77777777" w:rsidR="00C261B9" w:rsidRPr="00385ECB" w:rsidRDefault="00BA5506" w:rsidP="00754AB6">
      <w:pPr>
        <w:numPr>
          <w:ilvl w:val="1"/>
          <w:numId w:val="3"/>
        </w:numPr>
        <w:spacing w:after="0" w:line="360" w:lineRule="auto"/>
        <w:ind w:left="0" w:firstLine="0"/>
        <w:rPr>
          <w:rFonts w:ascii="Arial" w:hAnsi="Arial" w:cs="Arial"/>
          <w:sz w:val="24"/>
          <w:szCs w:val="24"/>
          <w:lang w:val="en-GB"/>
          <w:rPrChange w:id="5698" w:author="Admin" w:date="2016-10-18T16:05:00Z">
            <w:rPr>
              <w:lang w:val="en-GB"/>
            </w:rPr>
          </w:rPrChange>
        </w:rPr>
        <w:pPrChange w:id="5699" w:author="Admin" w:date="2016-10-18T16:11:00Z">
          <w:pPr>
            <w:numPr>
              <w:ilvl w:val="1"/>
              <w:numId w:val="3"/>
            </w:numPr>
            <w:spacing w:after="63"/>
            <w:ind w:left="1038" w:hanging="400"/>
          </w:pPr>
        </w:pPrChange>
      </w:pPr>
      <w:ins w:id="5700" w:author="Admin" w:date="2016-11-01T20:18:00Z">
        <w:r w:rsidRPr="00385ECB">
          <w:rPr>
            <w:rFonts w:ascii="Arial" w:hAnsi="Arial" w:cs="Arial"/>
            <w:sz w:val="24"/>
            <w:szCs w:val="24"/>
            <w:lang w:val="en-GB"/>
          </w:rPr>
          <w:t>F</w:t>
        </w:r>
      </w:ins>
      <w:del w:id="5701" w:author="Admin" w:date="2016-11-01T20:18:00Z">
        <w:r w:rsidR="007D0309" w:rsidRPr="00385ECB" w:rsidDel="00BA5506">
          <w:rPr>
            <w:rFonts w:ascii="Arial" w:hAnsi="Arial" w:cs="Arial"/>
            <w:sz w:val="24"/>
            <w:szCs w:val="24"/>
            <w:lang w:val="en-GB"/>
            <w:rPrChange w:id="5702" w:author="Admin" w:date="2016-10-18T16:05:00Z">
              <w:rPr>
                <w:lang w:val="en-GB"/>
              </w:rPr>
            </w:rPrChange>
          </w:rPr>
          <w:delText>f</w:delText>
        </w:r>
      </w:del>
      <w:r w:rsidR="007D0309" w:rsidRPr="00385ECB">
        <w:rPr>
          <w:rFonts w:ascii="Arial" w:hAnsi="Arial" w:cs="Arial"/>
          <w:sz w:val="24"/>
          <w:szCs w:val="24"/>
          <w:lang w:val="en-GB"/>
          <w:rPrChange w:id="5703" w:author="Admin" w:date="2016-10-18T16:05:00Z">
            <w:rPr>
              <w:lang w:val="en-GB"/>
            </w:rPr>
          </w:rPrChange>
        </w:rPr>
        <w:t xml:space="preserve">or the Roller dispensary mechanism the first calibration will be the release value. </w:t>
      </w:r>
      <w:ins w:id="5704" w:author="Admin" w:date="2016-11-01T20:18:00Z">
        <w:r w:rsidRPr="00385ECB">
          <w:rPr>
            <w:rFonts w:ascii="Arial" w:hAnsi="Arial" w:cs="Arial"/>
            <w:sz w:val="24"/>
            <w:szCs w:val="24"/>
            <w:lang w:val="en-GB"/>
          </w:rPr>
          <w:tab/>
        </w:r>
      </w:ins>
      <w:r w:rsidR="007D0309" w:rsidRPr="00385ECB">
        <w:rPr>
          <w:rFonts w:ascii="Arial" w:hAnsi="Arial" w:cs="Arial"/>
          <w:sz w:val="24"/>
          <w:szCs w:val="24"/>
          <w:lang w:val="en-GB"/>
          <w:rPrChange w:id="5705" w:author="Admin" w:date="2016-10-18T16:05:00Z">
            <w:rPr>
              <w:lang w:val="en-GB"/>
            </w:rPr>
          </w:rPrChange>
        </w:rPr>
        <w:t>once the</w:t>
      </w:r>
      <w:ins w:id="5706" w:author="Admin" w:date="2016-10-18T16:58:00Z">
        <w:r w:rsidR="00686EE4" w:rsidRPr="00385ECB">
          <w:rPr>
            <w:rFonts w:ascii="Arial" w:hAnsi="Arial" w:cs="Arial"/>
            <w:sz w:val="24"/>
            <w:szCs w:val="24"/>
            <w:lang w:val="en-GB"/>
          </w:rPr>
          <w:t xml:space="preserve"> </w:t>
        </w:r>
      </w:ins>
      <w:r w:rsidR="007D0309" w:rsidRPr="00385ECB">
        <w:rPr>
          <w:rFonts w:ascii="Arial" w:hAnsi="Arial" w:cs="Arial"/>
          <w:sz w:val="24"/>
          <w:szCs w:val="24"/>
          <w:lang w:val="en-GB"/>
          <w:rPrChange w:id="5707" w:author="Admin" w:date="2016-10-18T16:05:00Z">
            <w:rPr>
              <w:lang w:val="en-GB"/>
            </w:rPr>
          </w:rPrChange>
        </w:rPr>
        <w:t xml:space="preserve">right value has been obtained through the serial monitor and aligning the </w:t>
      </w:r>
      <w:ins w:id="5708" w:author="Admin" w:date="2016-11-01T20:18:00Z">
        <w:r w:rsidRPr="00385ECB">
          <w:rPr>
            <w:rFonts w:ascii="Arial" w:hAnsi="Arial" w:cs="Arial"/>
            <w:sz w:val="24"/>
            <w:szCs w:val="24"/>
            <w:lang w:val="en-GB"/>
          </w:rPr>
          <w:tab/>
        </w:r>
      </w:ins>
      <w:r w:rsidR="007D0309" w:rsidRPr="00385ECB">
        <w:rPr>
          <w:rFonts w:ascii="Arial" w:hAnsi="Arial" w:cs="Arial"/>
          <w:sz w:val="24"/>
          <w:szCs w:val="24"/>
          <w:lang w:val="en-GB"/>
          <w:rPrChange w:id="5709" w:author="Admin" w:date="2016-10-18T16:05:00Z">
            <w:rPr>
              <w:lang w:val="en-GB"/>
            </w:rPr>
          </w:rPrChange>
        </w:rPr>
        <w:t>bucket with the hole in the housing structure, go to definitions.</w:t>
      </w:r>
      <w:ins w:id="5710" w:author="Admin" w:date="2016-10-18T16:58:00Z">
        <w:r w:rsidR="00686EE4" w:rsidRPr="00385ECB">
          <w:rPr>
            <w:rFonts w:ascii="Arial" w:hAnsi="Arial" w:cs="Arial"/>
            <w:sz w:val="24"/>
            <w:szCs w:val="24"/>
            <w:lang w:val="en-GB"/>
          </w:rPr>
          <w:t xml:space="preserve"> </w:t>
        </w:r>
      </w:ins>
      <w:r w:rsidR="007D0309" w:rsidRPr="00385ECB">
        <w:rPr>
          <w:rFonts w:ascii="Arial" w:hAnsi="Arial" w:cs="Arial"/>
          <w:sz w:val="24"/>
          <w:szCs w:val="24"/>
          <w:lang w:val="en-GB"/>
          <w:rPrChange w:id="5711" w:author="Admin" w:date="2016-10-18T16:05:00Z">
            <w:rPr>
              <w:lang w:val="en-GB"/>
            </w:rPr>
          </w:rPrChange>
        </w:rPr>
        <w:t xml:space="preserve">h under Headers/src </w:t>
      </w:r>
      <w:ins w:id="5712" w:author="Admin" w:date="2016-11-01T20:18:00Z">
        <w:r w:rsidRPr="00385ECB">
          <w:rPr>
            <w:rFonts w:ascii="Arial" w:hAnsi="Arial" w:cs="Arial"/>
            <w:sz w:val="24"/>
            <w:szCs w:val="24"/>
            <w:lang w:val="en-GB"/>
          </w:rPr>
          <w:tab/>
        </w:r>
      </w:ins>
      <w:r w:rsidR="007D0309" w:rsidRPr="00385ECB">
        <w:rPr>
          <w:rFonts w:ascii="Arial" w:hAnsi="Arial" w:cs="Arial"/>
          <w:sz w:val="24"/>
          <w:szCs w:val="24"/>
          <w:lang w:val="en-GB"/>
          <w:rPrChange w:id="5713" w:author="Admin" w:date="2016-10-18T16:05:00Z">
            <w:rPr>
              <w:lang w:val="en-GB"/>
            </w:rPr>
          </w:rPrChange>
        </w:rPr>
        <w:t>and go to line 30 and enter the new value for ”releasevalINIT”.</w:t>
      </w:r>
    </w:p>
    <w:p w14:paraId="46CD1751" w14:textId="77777777" w:rsidR="00C261B9" w:rsidRPr="00385ECB" w:rsidRDefault="00BA5506" w:rsidP="00754AB6">
      <w:pPr>
        <w:numPr>
          <w:ilvl w:val="1"/>
          <w:numId w:val="3"/>
        </w:numPr>
        <w:spacing w:after="0" w:line="360" w:lineRule="auto"/>
        <w:ind w:left="0" w:firstLine="0"/>
        <w:rPr>
          <w:rFonts w:ascii="Arial" w:hAnsi="Arial" w:cs="Arial"/>
          <w:sz w:val="24"/>
          <w:szCs w:val="24"/>
          <w:lang w:val="en-GB"/>
          <w:rPrChange w:id="5714" w:author="Admin" w:date="2016-10-18T16:05:00Z">
            <w:rPr>
              <w:lang w:val="en-GB"/>
            </w:rPr>
          </w:rPrChange>
        </w:rPr>
        <w:pPrChange w:id="5715" w:author="Admin" w:date="2016-10-18T16:11:00Z">
          <w:pPr>
            <w:numPr>
              <w:ilvl w:val="1"/>
              <w:numId w:val="3"/>
            </w:numPr>
            <w:spacing w:after="62"/>
            <w:ind w:left="1038" w:hanging="400"/>
          </w:pPr>
        </w:pPrChange>
      </w:pPr>
      <w:ins w:id="5716" w:author="Admin" w:date="2016-11-01T20:18:00Z">
        <w:r w:rsidRPr="00385ECB">
          <w:rPr>
            <w:rFonts w:ascii="Arial" w:hAnsi="Arial" w:cs="Arial"/>
            <w:sz w:val="24"/>
            <w:szCs w:val="24"/>
            <w:lang w:val="en-GB"/>
          </w:rPr>
          <w:t>A</w:t>
        </w:r>
      </w:ins>
      <w:del w:id="5717" w:author="Admin" w:date="2016-11-01T20:18:00Z">
        <w:r w:rsidR="007D0309" w:rsidRPr="00385ECB" w:rsidDel="00BA5506">
          <w:rPr>
            <w:rFonts w:ascii="Arial" w:hAnsi="Arial" w:cs="Arial"/>
            <w:sz w:val="24"/>
            <w:szCs w:val="24"/>
            <w:lang w:val="en-GB"/>
            <w:rPrChange w:id="5718" w:author="Admin" w:date="2016-10-18T16:05:00Z">
              <w:rPr>
                <w:lang w:val="en-GB"/>
              </w:rPr>
            </w:rPrChange>
          </w:rPr>
          <w:delText>a</w:delText>
        </w:r>
      </w:del>
      <w:r w:rsidR="007D0309" w:rsidRPr="00385ECB">
        <w:rPr>
          <w:rFonts w:ascii="Arial" w:hAnsi="Arial" w:cs="Arial"/>
          <w:sz w:val="24"/>
          <w:szCs w:val="24"/>
          <w:lang w:val="en-GB"/>
          <w:rPrChange w:id="5719" w:author="Admin" w:date="2016-10-18T16:05:00Z">
            <w:rPr>
              <w:lang w:val="en-GB"/>
            </w:rPr>
          </w:rPrChange>
        </w:rPr>
        <w:t>fter 15s calibration for the pickup value will begin.</w:t>
      </w:r>
    </w:p>
    <w:p w14:paraId="45044DA0" w14:textId="77777777" w:rsidR="00C261B9" w:rsidRPr="00385ECB" w:rsidRDefault="007D0309" w:rsidP="00754AB6">
      <w:pPr>
        <w:numPr>
          <w:ilvl w:val="1"/>
          <w:numId w:val="3"/>
        </w:numPr>
        <w:spacing w:after="0" w:line="360" w:lineRule="auto"/>
        <w:ind w:left="0" w:firstLine="0"/>
        <w:rPr>
          <w:rFonts w:ascii="Arial" w:hAnsi="Arial" w:cs="Arial"/>
          <w:sz w:val="24"/>
          <w:szCs w:val="24"/>
          <w:lang w:val="en-GB"/>
          <w:rPrChange w:id="5720" w:author="Admin" w:date="2016-10-18T16:05:00Z">
            <w:rPr>
              <w:lang w:val="en-GB"/>
            </w:rPr>
          </w:rPrChange>
        </w:rPr>
        <w:pPrChange w:id="5721" w:author="Admin" w:date="2016-10-18T16:11:00Z">
          <w:pPr>
            <w:numPr>
              <w:ilvl w:val="1"/>
              <w:numId w:val="3"/>
            </w:numPr>
            <w:spacing w:after="63"/>
            <w:ind w:left="1038" w:hanging="400"/>
          </w:pPr>
        </w:pPrChange>
      </w:pPr>
      <w:r w:rsidRPr="00385ECB">
        <w:rPr>
          <w:rFonts w:ascii="Arial" w:hAnsi="Arial" w:cs="Arial"/>
          <w:sz w:val="24"/>
          <w:szCs w:val="24"/>
          <w:lang w:val="en-GB"/>
          <w:rPrChange w:id="5722" w:author="Admin" w:date="2016-10-18T16:05:00Z">
            <w:rPr>
              <w:lang w:val="en-GB"/>
            </w:rPr>
          </w:rPrChange>
        </w:rPr>
        <w:t xml:space="preserve">Record the value on the serial monitor and enter it as the new value for ”pickupINIT” </w:t>
      </w:r>
      <w:ins w:id="5723" w:author="Admin" w:date="2016-11-01T20:18:00Z">
        <w:r w:rsidR="00BA5506" w:rsidRPr="00385ECB">
          <w:rPr>
            <w:rFonts w:ascii="Arial" w:hAnsi="Arial" w:cs="Arial"/>
            <w:sz w:val="24"/>
            <w:szCs w:val="24"/>
            <w:lang w:val="en-GB"/>
          </w:rPr>
          <w:tab/>
        </w:r>
      </w:ins>
      <w:r w:rsidRPr="00385ECB">
        <w:rPr>
          <w:rFonts w:ascii="Arial" w:hAnsi="Arial" w:cs="Arial"/>
          <w:sz w:val="24"/>
          <w:szCs w:val="24"/>
          <w:lang w:val="en-GB"/>
          <w:rPrChange w:id="5724" w:author="Admin" w:date="2016-10-18T16:05:00Z">
            <w:rPr>
              <w:lang w:val="en-GB"/>
            </w:rPr>
          </w:rPrChange>
        </w:rPr>
        <w:t>indefinitions.</w:t>
      </w:r>
      <w:ins w:id="5725" w:author="Admin" w:date="2016-10-18T16:58:00Z">
        <w:r w:rsidR="00686EE4" w:rsidRPr="00385ECB">
          <w:rPr>
            <w:rFonts w:ascii="Arial" w:hAnsi="Arial" w:cs="Arial"/>
            <w:sz w:val="24"/>
            <w:szCs w:val="24"/>
            <w:lang w:val="en-GB"/>
          </w:rPr>
          <w:t xml:space="preserve"> </w:t>
        </w:r>
      </w:ins>
      <w:r w:rsidRPr="00385ECB">
        <w:rPr>
          <w:rFonts w:ascii="Arial" w:hAnsi="Arial" w:cs="Arial"/>
          <w:sz w:val="24"/>
          <w:szCs w:val="24"/>
          <w:lang w:val="en-GB"/>
          <w:rPrChange w:id="5726" w:author="Admin" w:date="2016-10-18T16:05:00Z">
            <w:rPr>
              <w:lang w:val="en-GB"/>
            </w:rPr>
          </w:rPrChange>
        </w:rPr>
        <w:t>h on line 31.</w:t>
      </w:r>
    </w:p>
    <w:p w14:paraId="5122CCBD" w14:textId="77777777" w:rsidR="00C261B9" w:rsidRPr="00385ECB" w:rsidRDefault="007D0309" w:rsidP="00754AB6">
      <w:pPr>
        <w:numPr>
          <w:ilvl w:val="1"/>
          <w:numId w:val="3"/>
        </w:numPr>
        <w:spacing w:after="0" w:line="360" w:lineRule="auto"/>
        <w:ind w:left="0" w:firstLine="0"/>
        <w:rPr>
          <w:rFonts w:ascii="Arial" w:hAnsi="Arial" w:cs="Arial"/>
          <w:sz w:val="24"/>
          <w:szCs w:val="24"/>
          <w:lang w:val="en-GB"/>
          <w:rPrChange w:id="5727" w:author="Admin" w:date="2016-10-18T16:05:00Z">
            <w:rPr>
              <w:lang w:val="en-GB"/>
            </w:rPr>
          </w:rPrChange>
        </w:rPr>
        <w:pPrChange w:id="5728" w:author="Admin" w:date="2016-10-18T16:11:00Z">
          <w:pPr>
            <w:numPr>
              <w:ilvl w:val="1"/>
              <w:numId w:val="3"/>
            </w:numPr>
            <w:spacing w:after="63"/>
            <w:ind w:left="1038" w:hanging="400"/>
          </w:pPr>
        </w:pPrChange>
      </w:pPr>
      <w:r w:rsidRPr="00385ECB">
        <w:rPr>
          <w:rFonts w:ascii="Arial" w:hAnsi="Arial" w:cs="Arial"/>
          <w:sz w:val="24"/>
          <w:szCs w:val="24"/>
          <w:lang w:val="en-GB"/>
          <w:rPrChange w:id="5729" w:author="Admin" w:date="2016-10-18T16:05:00Z">
            <w:rPr>
              <w:lang w:val="en-GB"/>
            </w:rPr>
          </w:rPrChange>
        </w:rPr>
        <w:t xml:space="preserve">It will change between release and pickup calibration every 15s so if either is </w:t>
      </w:r>
      <w:ins w:id="5730" w:author="Admin" w:date="2016-11-01T20:18:00Z">
        <w:r w:rsidR="00BA5506" w:rsidRPr="00385ECB">
          <w:rPr>
            <w:rFonts w:ascii="Arial" w:hAnsi="Arial" w:cs="Arial"/>
            <w:sz w:val="24"/>
            <w:szCs w:val="24"/>
            <w:lang w:val="en-GB"/>
          </w:rPr>
          <w:tab/>
        </w:r>
      </w:ins>
      <w:r w:rsidRPr="00385ECB">
        <w:rPr>
          <w:rFonts w:ascii="Arial" w:hAnsi="Arial" w:cs="Arial"/>
          <w:sz w:val="24"/>
          <w:szCs w:val="24"/>
          <w:lang w:val="en-GB"/>
          <w:rPrChange w:id="5731" w:author="Admin" w:date="2016-10-18T16:05:00Z">
            <w:rPr>
              <w:lang w:val="en-GB"/>
            </w:rPr>
          </w:rPrChange>
        </w:rPr>
        <w:t>missed the</w:t>
      </w:r>
      <w:ins w:id="5732" w:author="Admin" w:date="2016-10-18T16:58:00Z">
        <w:r w:rsidR="00686EE4" w:rsidRPr="00385ECB">
          <w:rPr>
            <w:rFonts w:ascii="Arial" w:hAnsi="Arial" w:cs="Arial"/>
            <w:sz w:val="24"/>
            <w:szCs w:val="24"/>
            <w:lang w:val="en-GB"/>
          </w:rPr>
          <w:t xml:space="preserve"> </w:t>
        </w:r>
      </w:ins>
      <w:r w:rsidRPr="00385ECB">
        <w:rPr>
          <w:rFonts w:ascii="Arial" w:hAnsi="Arial" w:cs="Arial"/>
          <w:sz w:val="24"/>
          <w:szCs w:val="24"/>
          <w:lang w:val="en-GB"/>
          <w:rPrChange w:id="5733" w:author="Admin" w:date="2016-10-18T16:05:00Z">
            <w:rPr>
              <w:lang w:val="en-GB"/>
            </w:rPr>
          </w:rPrChange>
        </w:rPr>
        <w:t>first time</w:t>
      </w:r>
      <w:r w:rsidR="006514C2">
        <w:rPr>
          <w:rFonts w:ascii="Arial" w:hAnsi="Arial" w:cs="Arial"/>
          <w:sz w:val="24"/>
          <w:szCs w:val="24"/>
          <w:lang w:val="en-GB"/>
        </w:rPr>
        <w:t>,</w:t>
      </w:r>
      <w:r w:rsidRPr="00385ECB">
        <w:rPr>
          <w:rFonts w:ascii="Arial" w:hAnsi="Arial" w:cs="Arial"/>
          <w:sz w:val="24"/>
          <w:szCs w:val="24"/>
          <w:lang w:val="en-GB"/>
          <w:rPrChange w:id="5734" w:author="Admin" w:date="2016-10-18T16:05:00Z">
            <w:rPr>
              <w:lang w:val="en-GB"/>
            </w:rPr>
          </w:rPrChange>
        </w:rPr>
        <w:t xml:space="preserve"> just wait for it to go back.</w:t>
      </w:r>
    </w:p>
    <w:p w14:paraId="3F1551CA" w14:textId="77777777" w:rsidR="00C261B9" w:rsidRPr="00385ECB" w:rsidRDefault="007D0309" w:rsidP="00754AB6">
      <w:pPr>
        <w:numPr>
          <w:ilvl w:val="1"/>
          <w:numId w:val="3"/>
        </w:numPr>
        <w:spacing w:after="0" w:line="360" w:lineRule="auto"/>
        <w:ind w:left="0" w:firstLine="0"/>
        <w:rPr>
          <w:rFonts w:ascii="Arial" w:hAnsi="Arial" w:cs="Arial"/>
          <w:sz w:val="24"/>
          <w:szCs w:val="24"/>
          <w:lang w:val="en-GB"/>
          <w:rPrChange w:id="5735" w:author="Admin" w:date="2016-10-18T16:05:00Z">
            <w:rPr>
              <w:lang w:val="en-GB"/>
            </w:rPr>
          </w:rPrChange>
        </w:rPr>
        <w:pPrChange w:id="5736" w:author="Admin" w:date="2016-10-18T16:11:00Z">
          <w:pPr>
            <w:numPr>
              <w:ilvl w:val="1"/>
              <w:numId w:val="3"/>
            </w:numPr>
            <w:spacing w:after="161"/>
            <w:ind w:left="1038" w:hanging="400"/>
          </w:pPr>
        </w:pPrChange>
      </w:pPr>
      <w:r w:rsidRPr="00385ECB">
        <w:rPr>
          <w:rFonts w:ascii="Arial" w:hAnsi="Arial" w:cs="Arial"/>
          <w:sz w:val="24"/>
          <w:szCs w:val="24"/>
          <w:lang w:val="en-GB"/>
          <w:rPrChange w:id="5737" w:author="Admin" w:date="2016-10-18T16:05:00Z">
            <w:rPr>
              <w:lang w:val="en-GB"/>
            </w:rPr>
          </w:rPrChange>
        </w:rPr>
        <w:t>Place terminal short back on ”Mode” selection</w:t>
      </w:r>
    </w:p>
    <w:p w14:paraId="2FEF9823" w14:textId="77777777" w:rsidR="00C261B9" w:rsidRPr="00385ECB" w:rsidRDefault="007D0309" w:rsidP="00754AB6">
      <w:pPr>
        <w:numPr>
          <w:ilvl w:val="0"/>
          <w:numId w:val="3"/>
        </w:numPr>
        <w:spacing w:after="0" w:line="360" w:lineRule="auto"/>
        <w:ind w:left="0" w:firstLine="0"/>
        <w:rPr>
          <w:rFonts w:ascii="Arial" w:hAnsi="Arial" w:cs="Arial"/>
          <w:sz w:val="24"/>
          <w:szCs w:val="24"/>
          <w:lang w:val="en-GB"/>
          <w:rPrChange w:id="5738" w:author="Admin" w:date="2016-10-18T16:05:00Z">
            <w:rPr>
              <w:lang w:val="en-GB"/>
            </w:rPr>
          </w:rPrChange>
        </w:rPr>
        <w:pPrChange w:id="5739" w:author="Admin" w:date="2016-10-18T16:11:00Z">
          <w:pPr>
            <w:numPr>
              <w:numId w:val="3"/>
            </w:numPr>
            <w:spacing w:after="161"/>
            <w:ind w:left="655" w:hanging="388"/>
          </w:pPr>
        </w:pPrChange>
      </w:pPr>
      <w:r w:rsidRPr="00385ECB">
        <w:rPr>
          <w:rFonts w:ascii="Arial" w:hAnsi="Arial" w:cs="Arial"/>
          <w:sz w:val="24"/>
          <w:szCs w:val="24"/>
          <w:lang w:val="en-GB"/>
          <w:rPrChange w:id="5740" w:author="Admin" w:date="2016-10-18T16:05:00Z">
            <w:rPr>
              <w:lang w:val="en-GB"/>
            </w:rPr>
          </w:rPrChange>
        </w:rPr>
        <w:t>Test the dispensary action with the 8th address switch on the DIP switch.</w:t>
      </w:r>
    </w:p>
    <w:p w14:paraId="15AC43D2" w14:textId="77777777" w:rsidR="00C261B9" w:rsidRPr="00385ECB" w:rsidRDefault="00BA5506" w:rsidP="00754AB6">
      <w:pPr>
        <w:numPr>
          <w:ilvl w:val="0"/>
          <w:numId w:val="3"/>
        </w:numPr>
        <w:spacing w:after="0" w:line="360" w:lineRule="auto"/>
        <w:ind w:left="0" w:firstLine="0"/>
        <w:rPr>
          <w:rFonts w:ascii="Arial" w:hAnsi="Arial" w:cs="Arial"/>
          <w:sz w:val="24"/>
          <w:szCs w:val="24"/>
          <w:lang w:val="en-GB"/>
          <w:rPrChange w:id="5741" w:author="Admin" w:date="2016-10-18T16:05:00Z">
            <w:rPr>
              <w:lang w:val="en-GB"/>
            </w:rPr>
          </w:rPrChange>
        </w:rPr>
        <w:pPrChange w:id="5742" w:author="Admin" w:date="2016-10-18T16:11:00Z">
          <w:pPr>
            <w:numPr>
              <w:numId w:val="3"/>
            </w:numPr>
            <w:spacing w:after="161"/>
            <w:ind w:left="655" w:hanging="388"/>
          </w:pPr>
        </w:pPrChange>
      </w:pPr>
      <w:ins w:id="5743" w:author="Admin" w:date="2016-11-01T20:18:00Z">
        <w:r w:rsidRPr="00385ECB">
          <w:rPr>
            <w:rFonts w:ascii="Arial" w:hAnsi="Arial" w:cs="Arial"/>
            <w:sz w:val="24"/>
            <w:szCs w:val="24"/>
            <w:lang w:val="en-GB"/>
          </w:rPr>
          <w:t>P</w:t>
        </w:r>
      </w:ins>
      <w:del w:id="5744" w:author="Admin" w:date="2016-11-01T20:18:00Z">
        <w:r w:rsidR="007D0309" w:rsidRPr="00385ECB" w:rsidDel="00BA5506">
          <w:rPr>
            <w:rFonts w:ascii="Arial" w:hAnsi="Arial" w:cs="Arial"/>
            <w:sz w:val="24"/>
            <w:szCs w:val="24"/>
            <w:lang w:val="en-GB"/>
            <w:rPrChange w:id="5745" w:author="Admin" w:date="2016-10-18T16:05:00Z">
              <w:rPr>
                <w:lang w:val="en-GB"/>
              </w:rPr>
            </w:rPrChange>
          </w:rPr>
          <w:delText>p</w:delText>
        </w:r>
      </w:del>
      <w:r w:rsidR="007D0309" w:rsidRPr="00385ECB">
        <w:rPr>
          <w:rFonts w:ascii="Arial" w:hAnsi="Arial" w:cs="Arial"/>
          <w:sz w:val="24"/>
          <w:szCs w:val="24"/>
          <w:lang w:val="en-GB"/>
          <w:rPrChange w:id="5746" w:author="Admin" w:date="2016-10-18T16:05:00Z">
            <w:rPr>
              <w:lang w:val="en-GB"/>
            </w:rPr>
          </w:rPrChange>
        </w:rPr>
        <w:t>lug into the RS485 bus and do a test dispense from the master.</w:t>
      </w:r>
    </w:p>
    <w:p w14:paraId="0CB27F3F" w14:textId="77777777" w:rsidR="00C261B9" w:rsidRPr="00385ECB" w:rsidRDefault="007D0309" w:rsidP="00754AB6">
      <w:pPr>
        <w:numPr>
          <w:ilvl w:val="0"/>
          <w:numId w:val="3"/>
        </w:numPr>
        <w:spacing w:after="0" w:line="360" w:lineRule="auto"/>
        <w:ind w:left="0" w:firstLine="0"/>
        <w:rPr>
          <w:rFonts w:ascii="Arial" w:hAnsi="Arial" w:cs="Arial"/>
          <w:sz w:val="24"/>
          <w:szCs w:val="24"/>
          <w:lang w:val="en-GB"/>
          <w:rPrChange w:id="5747" w:author="Admin" w:date="2016-10-18T16:05:00Z">
            <w:rPr>
              <w:lang w:val="en-GB"/>
            </w:rPr>
          </w:rPrChange>
        </w:rPr>
        <w:pPrChange w:id="5748" w:author="Admin" w:date="2016-10-18T16:11:00Z">
          <w:pPr>
            <w:numPr>
              <w:numId w:val="3"/>
            </w:numPr>
            <w:spacing w:after="161"/>
            <w:ind w:left="655" w:hanging="388"/>
          </w:pPr>
        </w:pPrChange>
      </w:pPr>
      <w:r w:rsidRPr="00385ECB">
        <w:rPr>
          <w:rFonts w:ascii="Arial" w:hAnsi="Arial" w:cs="Arial"/>
          <w:sz w:val="24"/>
          <w:szCs w:val="24"/>
          <w:lang w:val="en-GB"/>
          <w:rPrChange w:id="5749" w:author="Admin" w:date="2016-10-18T16:05:00Z">
            <w:rPr>
              <w:lang w:val="en-GB"/>
            </w:rPr>
          </w:rPrChange>
        </w:rPr>
        <w:t>If everything went well the board is ready to be installed in the vending machine.</w:t>
      </w:r>
    </w:p>
    <w:p w14:paraId="36C850F4" w14:textId="77777777" w:rsidR="00C261B9" w:rsidRPr="00385ECB" w:rsidRDefault="007D0309" w:rsidP="00754AB6">
      <w:pPr>
        <w:numPr>
          <w:ilvl w:val="0"/>
          <w:numId w:val="3"/>
        </w:numPr>
        <w:spacing w:after="0" w:line="360" w:lineRule="auto"/>
        <w:ind w:left="0" w:firstLine="0"/>
        <w:rPr>
          <w:rFonts w:ascii="Arial" w:hAnsi="Arial" w:cs="Arial"/>
          <w:sz w:val="24"/>
          <w:szCs w:val="24"/>
          <w:lang w:val="en-GB"/>
          <w:rPrChange w:id="5750" w:author="Admin" w:date="2016-10-18T16:05:00Z">
            <w:rPr>
              <w:lang w:val="en-GB"/>
            </w:rPr>
          </w:rPrChange>
        </w:rPr>
        <w:pPrChange w:id="5751" w:author="Admin" w:date="2016-10-18T16:11:00Z">
          <w:pPr>
            <w:numPr>
              <w:numId w:val="3"/>
            </w:numPr>
            <w:ind w:left="655" w:hanging="388"/>
          </w:pPr>
        </w:pPrChange>
      </w:pPr>
      <w:r w:rsidRPr="00385ECB">
        <w:rPr>
          <w:rFonts w:ascii="Arial" w:hAnsi="Arial" w:cs="Arial"/>
          <w:sz w:val="24"/>
          <w:szCs w:val="24"/>
          <w:lang w:val="en-GB"/>
          <w:rPrChange w:id="5752" w:author="Admin" w:date="2016-10-18T16:05:00Z">
            <w:rPr>
              <w:lang w:val="en-GB"/>
            </w:rPr>
          </w:rPrChange>
        </w:rPr>
        <w:t xml:space="preserve">If there is an issue it is more than likely the board has not been assembled </w:t>
      </w:r>
      <w:ins w:id="5753" w:author="Admin" w:date="2016-11-01T20:18:00Z">
        <w:r w:rsidR="00BA5506" w:rsidRPr="00385ECB">
          <w:rPr>
            <w:rFonts w:ascii="Arial" w:hAnsi="Arial" w:cs="Arial"/>
            <w:sz w:val="24"/>
            <w:szCs w:val="24"/>
            <w:lang w:val="en-GB"/>
          </w:rPr>
          <w:tab/>
        </w:r>
      </w:ins>
      <w:r w:rsidRPr="00385ECB">
        <w:rPr>
          <w:rFonts w:ascii="Arial" w:hAnsi="Arial" w:cs="Arial"/>
          <w:sz w:val="24"/>
          <w:szCs w:val="24"/>
          <w:lang w:val="en-GB"/>
          <w:rPrChange w:id="5754" w:author="Admin" w:date="2016-10-18T16:05:00Z">
            <w:rPr>
              <w:lang w:val="en-GB"/>
            </w:rPr>
          </w:rPrChange>
        </w:rPr>
        <w:t>correctly, go back</w:t>
      </w:r>
      <w:ins w:id="5755" w:author="Admin" w:date="2016-10-18T16:58:00Z">
        <w:r w:rsidR="00686EE4" w:rsidRPr="00385ECB">
          <w:rPr>
            <w:rFonts w:ascii="Arial" w:hAnsi="Arial" w:cs="Arial"/>
            <w:sz w:val="24"/>
            <w:szCs w:val="24"/>
            <w:lang w:val="en-GB"/>
          </w:rPr>
          <w:t xml:space="preserve"> </w:t>
        </w:r>
      </w:ins>
      <w:r w:rsidRPr="00385ECB">
        <w:rPr>
          <w:rFonts w:ascii="Arial" w:hAnsi="Arial" w:cs="Arial"/>
          <w:sz w:val="24"/>
          <w:szCs w:val="24"/>
          <w:lang w:val="en-GB"/>
          <w:rPrChange w:id="5756" w:author="Admin" w:date="2016-10-18T16:05:00Z">
            <w:rPr>
              <w:lang w:val="en-GB"/>
            </w:rPr>
          </w:rPrChange>
        </w:rPr>
        <w:t xml:space="preserve">and check the tracks and components again before trying to </w:t>
      </w:r>
      <w:ins w:id="5757" w:author="Admin" w:date="2016-11-01T20:18:00Z">
        <w:r w:rsidR="00BA5506" w:rsidRPr="00385ECB">
          <w:rPr>
            <w:rFonts w:ascii="Arial" w:hAnsi="Arial" w:cs="Arial"/>
            <w:sz w:val="24"/>
            <w:szCs w:val="24"/>
            <w:lang w:val="en-GB"/>
          </w:rPr>
          <w:tab/>
        </w:r>
      </w:ins>
      <w:r w:rsidRPr="00385ECB">
        <w:rPr>
          <w:rFonts w:ascii="Arial" w:hAnsi="Arial" w:cs="Arial"/>
          <w:sz w:val="24"/>
          <w:szCs w:val="24"/>
          <w:lang w:val="en-GB"/>
          <w:rPrChange w:id="5758" w:author="Admin" w:date="2016-10-18T16:05:00Z">
            <w:rPr>
              <w:lang w:val="en-GB"/>
            </w:rPr>
          </w:rPrChange>
        </w:rPr>
        <w:t>upload any</w:t>
      </w:r>
      <w:r w:rsidR="006514C2">
        <w:rPr>
          <w:rFonts w:ascii="Arial" w:hAnsi="Arial" w:cs="Arial"/>
          <w:sz w:val="24"/>
          <w:szCs w:val="24"/>
          <w:lang w:val="en-GB"/>
        </w:rPr>
        <w:t xml:space="preserve"> </w:t>
      </w:r>
      <w:r w:rsidRPr="00385ECB">
        <w:rPr>
          <w:rFonts w:ascii="Arial" w:hAnsi="Arial" w:cs="Arial"/>
          <w:sz w:val="24"/>
          <w:szCs w:val="24"/>
          <w:lang w:val="en-GB"/>
          <w:rPrChange w:id="5759" w:author="Admin" w:date="2016-10-18T16:05:00Z">
            <w:rPr>
              <w:lang w:val="en-GB"/>
            </w:rPr>
          </w:rPrChange>
        </w:rPr>
        <w:t>more code.</w:t>
      </w:r>
    </w:p>
    <w:p w14:paraId="3DD67BE7" w14:textId="77777777" w:rsidR="00686EE4" w:rsidRPr="00385ECB" w:rsidRDefault="007D0309" w:rsidP="001C1ABF">
      <w:pPr>
        <w:rPr>
          <w:ins w:id="5760" w:author="Admin" w:date="2016-10-18T16:58:00Z"/>
          <w:lang w:val="en-GB"/>
        </w:rPr>
      </w:pPr>
      <w:bookmarkStart w:id="5761" w:name="_Toc44112"/>
      <w:r w:rsidRPr="00385ECB">
        <w:rPr>
          <w:lang w:val="en-GB"/>
          <w:rPrChange w:id="5762" w:author="Admin" w:date="2016-10-18T16:05:00Z">
            <w:rPr>
              <w:rFonts w:ascii="Calibri" w:eastAsia="Calibri" w:hAnsi="Calibri" w:cs="Calibri"/>
              <w:b/>
              <w:lang w:val="en-GB"/>
            </w:rPr>
          </w:rPrChange>
        </w:rPr>
        <w:tab/>
      </w:r>
    </w:p>
    <w:p w14:paraId="685C2FE5" w14:textId="77777777" w:rsidR="00C261B9" w:rsidRPr="00385ECB" w:rsidRDefault="00686EE4" w:rsidP="00471E68">
      <w:pPr>
        <w:pStyle w:val="Heading1"/>
        <w:rPr>
          <w:lang w:val="en-GB"/>
        </w:rPr>
      </w:pPr>
      <w:ins w:id="5763" w:author="Admin" w:date="2016-10-18T16:58:00Z">
        <w:r w:rsidRPr="00385ECB">
          <w:rPr>
            <w:rFonts w:eastAsia="Calibri"/>
            <w:lang w:val="en-GB"/>
          </w:rPr>
          <w:br w:type="page"/>
        </w:r>
      </w:ins>
      <w:r w:rsidRPr="00385ECB">
        <w:rPr>
          <w:lang w:val="en-GB"/>
        </w:rPr>
        <w:t>APPENDIX G</w:t>
      </w:r>
      <w:r w:rsidR="00524FF9">
        <w:rPr>
          <w:lang w:val="en-GB"/>
        </w:rPr>
        <w:t>:</w:t>
      </w:r>
      <w:r w:rsidRPr="00385ECB">
        <w:rPr>
          <w:lang w:val="en-GB"/>
        </w:rPr>
        <w:tab/>
        <w:t>ETHICS FORMS</w:t>
      </w:r>
      <w:bookmarkEnd w:id="5761"/>
    </w:p>
    <w:sectPr w:rsidR="00C261B9" w:rsidRPr="00385ECB">
      <w:footerReference w:type="even" r:id="rId96"/>
      <w:footerReference w:type="default" r:id="rId97"/>
      <w:footerReference w:type="first" r:id="rId98"/>
      <w:pgSz w:w="11906" w:h="16838"/>
      <w:pgMar w:top="1134" w:right="1134" w:bottom="1193" w:left="1134" w:header="720" w:footer="494"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18" w:author="Admin" w:date="2016-10-19T17:33:00Z" w:initials="A">
    <w:p w14:paraId="25840978" w14:textId="77777777" w:rsidR="00340725" w:rsidRDefault="00340725">
      <w:pPr>
        <w:pStyle w:val="CommentText"/>
      </w:pPr>
      <w:r>
        <w:rPr>
          <w:rStyle w:val="CommentReference"/>
        </w:rPr>
        <w:annotationRef/>
      </w:r>
      <w:r>
        <w:t>Do not capitalize common nouns.</w:t>
      </w:r>
    </w:p>
  </w:comment>
  <w:comment w:id="2072" w:author="Admin" w:date="2016-11-10T15:20:00Z" w:initials="A">
    <w:p w14:paraId="556C090C" w14:textId="77777777" w:rsidR="00340725" w:rsidRDefault="00340725">
      <w:pPr>
        <w:pStyle w:val="CommentText"/>
      </w:pPr>
      <w:r>
        <w:rPr>
          <w:rStyle w:val="CommentReference"/>
        </w:rPr>
        <w:annotationRef/>
      </w:r>
      <w:r>
        <w:t xml:space="preserve">Open source is an adjective </w:t>
      </w:r>
      <w:r w:rsidRPr="00DE40D7">
        <w:t>denoting software for which the original source code is made freely available and may be redistributed and modifie</w:t>
      </w:r>
      <w:r>
        <w:t>d.</w:t>
      </w:r>
    </w:p>
  </w:comment>
  <w:comment w:id="2753" w:author="Admin" w:date="2016-11-10T19:22:00Z" w:initials="A">
    <w:p w14:paraId="2CA40400" w14:textId="77777777" w:rsidR="00340725" w:rsidRDefault="00340725">
      <w:pPr>
        <w:pStyle w:val="CommentText"/>
      </w:pPr>
      <w:r>
        <w:rPr>
          <w:rStyle w:val="CommentReference"/>
        </w:rPr>
        <w:annotationRef/>
      </w:r>
      <w:r>
        <w:t>This sentence does not make sense. Please consider and rewrite.</w:t>
      </w:r>
    </w:p>
  </w:comment>
  <w:comment w:id="2896" w:author="Admin" w:date="2016-11-10T19:33:00Z" w:initials="A">
    <w:p w14:paraId="2B3A4A65" w14:textId="77777777" w:rsidR="00340725" w:rsidRDefault="00340725">
      <w:pPr>
        <w:pStyle w:val="CommentText"/>
      </w:pPr>
      <w:r>
        <w:rPr>
          <w:rStyle w:val="CommentReference"/>
        </w:rPr>
        <w:annotationRef/>
      </w:r>
      <w:r>
        <w:t>Is this sentence complete?</w:t>
      </w:r>
    </w:p>
  </w:comment>
  <w:comment w:id="4161" w:author="Admin" w:date="2016-11-10T22:53:00Z" w:initials="A">
    <w:p w14:paraId="7644C8B9" w14:textId="77777777" w:rsidR="00AE59A5" w:rsidRDefault="00AE59A5">
      <w:pPr>
        <w:pStyle w:val="CommentText"/>
      </w:pPr>
      <w:r>
        <w:rPr>
          <w:rStyle w:val="CommentReference"/>
        </w:rPr>
        <w:annotationRef/>
      </w:r>
      <w:r w:rsidR="0019333C">
        <w:t>Is this sentence complete?</w:t>
      </w:r>
    </w:p>
  </w:comment>
  <w:comment w:id="4451" w:author="Admin" w:date="2016-11-10T13:39:00Z" w:initials="A">
    <w:p w14:paraId="47D55EB6" w14:textId="77777777" w:rsidR="00340725" w:rsidRDefault="00340725">
      <w:pPr>
        <w:pStyle w:val="CommentText"/>
      </w:pPr>
      <w:r>
        <w:rPr>
          <w:rStyle w:val="CommentReference"/>
        </w:rPr>
        <w:annotationRef/>
      </w:r>
      <w:r>
        <w:t>"Edits" is the grammatically correct plural form for the noun "edit".</w:t>
      </w:r>
    </w:p>
  </w:comment>
  <w:comment w:id="4490" w:author="Admin" w:date="2016-11-10T13:54:00Z" w:initials="A">
    <w:p w14:paraId="5F9F4F8C" w14:textId="77777777" w:rsidR="00340725" w:rsidRDefault="00340725">
      <w:pPr>
        <w:pStyle w:val="CommentText"/>
      </w:pPr>
      <w:r>
        <w:rPr>
          <w:rStyle w:val="CommentReference"/>
        </w:rPr>
        <w:annotationRef/>
      </w:r>
      <w:r>
        <w:t>You indicated "was" but I would stick to "is" as this indicates continuing communication in an existing program. Was refers to something that occurs in the past.</w:t>
      </w:r>
    </w:p>
  </w:comment>
  <w:comment w:id="4720" w:author="Admin" w:date="2016-11-10T13:14:00Z" w:initials="A">
    <w:p w14:paraId="7DBB891E" w14:textId="77777777" w:rsidR="00340725" w:rsidRDefault="00340725">
      <w:pPr>
        <w:pStyle w:val="CommentText"/>
      </w:pPr>
      <w:r>
        <w:rPr>
          <w:rStyle w:val="CommentReference"/>
        </w:rPr>
        <w:annotationRef/>
      </w:r>
      <w:r>
        <w:t>To give the student what? Clarify?</w:t>
      </w:r>
    </w:p>
  </w:comment>
  <w:comment w:id="4721" w:author="Admin" w:date="2016-11-10T21:17:00Z" w:initials="A">
    <w:p w14:paraId="1E884D3F" w14:textId="77777777" w:rsidR="00340725" w:rsidRDefault="00340725">
      <w:pPr>
        <w:pStyle w:val="CommentText"/>
      </w:pPr>
      <w:r>
        <w:rPr>
          <w:rStyle w:val="CommentReference"/>
        </w:rPr>
        <w:annotationRef/>
      </w:r>
      <w:r>
        <w:t>Is this sentence correct?</w:t>
      </w:r>
    </w:p>
  </w:comment>
  <w:comment w:id="5636" w:author="Admin" w:date="2016-11-10T23:16:00Z" w:initials="A">
    <w:p w14:paraId="6E081B69" w14:textId="77777777" w:rsidR="005404DD" w:rsidRDefault="005404DD">
      <w:pPr>
        <w:pStyle w:val="CommentText"/>
      </w:pPr>
      <w:r>
        <w:rPr>
          <w:rStyle w:val="CommentReference"/>
        </w:rPr>
        <w:annotationRef/>
      </w:r>
      <w:r w:rsidR="0019333C">
        <w:t>Is this word correct?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840978" w15:done="0"/>
  <w15:commentEx w15:paraId="556C090C" w15:done="0"/>
  <w15:commentEx w15:paraId="2CA40400" w15:done="0"/>
  <w15:commentEx w15:paraId="2B3A4A65" w15:done="0"/>
  <w15:commentEx w15:paraId="7644C8B9" w15:done="0"/>
  <w15:commentEx w15:paraId="47D55EB6" w15:done="0"/>
  <w15:commentEx w15:paraId="5F9F4F8C" w15:done="0"/>
  <w15:commentEx w15:paraId="7DBB891E" w15:done="0"/>
  <w15:commentEx w15:paraId="1E884D3F" w15:done="0"/>
  <w15:commentEx w15:paraId="6E081B6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B6EBF6" w14:textId="77777777" w:rsidR="004F51B0" w:rsidRDefault="004F51B0">
      <w:pPr>
        <w:spacing w:after="0" w:line="240" w:lineRule="auto"/>
      </w:pPr>
      <w:r>
        <w:separator/>
      </w:r>
    </w:p>
  </w:endnote>
  <w:endnote w:type="continuationSeparator" w:id="0">
    <w:p w14:paraId="41685E86" w14:textId="77777777" w:rsidR="004F51B0" w:rsidRDefault="004F51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D792D3" w14:textId="77777777" w:rsidR="00340725" w:rsidRDefault="00340725">
    <w:pPr>
      <w:spacing w:after="160" w:line="259" w:lineRule="auto"/>
      <w:ind w:left="0" w:firstLine="0"/>
      <w:jc w:val="lef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E23CF" w14:textId="77777777" w:rsidR="00340725" w:rsidRDefault="00340725">
    <w:pPr>
      <w:spacing w:after="160" w:line="259" w:lineRule="auto"/>
      <w:ind w:left="0" w:firstLine="0"/>
      <w:jc w:val="left"/>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714990" w14:textId="77777777" w:rsidR="00340725" w:rsidRDefault="00340725">
    <w:pPr>
      <w:spacing w:after="160" w:line="259" w:lineRule="auto"/>
      <w:ind w:left="0" w:firstLine="0"/>
      <w:jc w:val="lef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D54081" w14:textId="77777777" w:rsidR="00340725" w:rsidRDefault="00340725">
    <w:pPr>
      <w:spacing w:after="160" w:line="259" w:lineRule="auto"/>
      <w:ind w:left="0" w:firstLine="0"/>
      <w:jc w:val="left"/>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477675" w14:textId="77777777" w:rsidR="00340725" w:rsidRDefault="00340725">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F1B5BE" w14:textId="77777777" w:rsidR="00340725" w:rsidRDefault="00340725">
    <w:pPr>
      <w:spacing w:after="0" w:line="259" w:lineRule="auto"/>
      <w:ind w:left="0" w:firstLine="0"/>
      <w:jc w:val="center"/>
    </w:pPr>
    <w:r>
      <w:fldChar w:fldCharType="begin"/>
    </w:r>
    <w:r>
      <w:instrText xml:space="preserve"> PAGE   \* MERGEFORMAT </w:instrText>
    </w:r>
    <w:r>
      <w:fldChar w:fldCharType="separate"/>
    </w:r>
    <w:r w:rsidR="008C75E1">
      <w:rPr>
        <w:noProof/>
      </w:rPr>
      <w:t>49</w:t>
    </w:r>
    <w: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600FFA" w14:textId="77777777" w:rsidR="00340725" w:rsidRDefault="00340725">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2031DD" w14:textId="77777777" w:rsidR="00340725" w:rsidRDefault="00340725">
    <w:pPr>
      <w:spacing w:after="160" w:line="259" w:lineRule="auto"/>
      <w:ind w:left="0" w:firstLine="0"/>
      <w:jc w:val="left"/>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EAC18D" w14:textId="77777777" w:rsidR="00340725" w:rsidRDefault="00340725">
    <w:pPr>
      <w:spacing w:after="160" w:line="259" w:lineRule="auto"/>
      <w:ind w:left="0" w:firstLine="0"/>
      <w:jc w:val="lef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6F7B63" w14:textId="77777777" w:rsidR="00340725" w:rsidRDefault="00340725">
    <w:pPr>
      <w:spacing w:after="160" w:line="259" w:lineRule="auto"/>
      <w:ind w:left="0" w:firstLine="0"/>
      <w:jc w:val="left"/>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0D6143" w14:textId="77777777" w:rsidR="00340725" w:rsidRDefault="00340725">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F2BDAE" w14:textId="77777777" w:rsidR="00340725" w:rsidRDefault="00340725">
    <w:pPr>
      <w:spacing w:after="160" w:line="259" w:lineRule="auto"/>
      <w:ind w:left="0" w:firstLine="0"/>
      <w:jc w:val="left"/>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C72C9D" w14:textId="77777777" w:rsidR="00340725" w:rsidRDefault="00340725">
    <w:pPr>
      <w:spacing w:after="0" w:line="259" w:lineRule="auto"/>
      <w:ind w:left="0" w:firstLine="0"/>
      <w:jc w:val="center"/>
    </w:pPr>
    <w:r>
      <w:fldChar w:fldCharType="begin"/>
    </w:r>
    <w:r>
      <w:instrText xml:space="preserve"> PAGE   \* MERGEFORMAT </w:instrText>
    </w:r>
    <w:r>
      <w:fldChar w:fldCharType="separate"/>
    </w:r>
    <w:r w:rsidR="008C75E1">
      <w:rPr>
        <w:noProof/>
      </w:rPr>
      <w:t>68</w:t>
    </w:r>
    <w: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23DDD" w14:textId="77777777" w:rsidR="00340725" w:rsidRDefault="00340725">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935C6E" w14:textId="77777777" w:rsidR="00340725" w:rsidRDefault="00340725">
    <w:pPr>
      <w:spacing w:after="160" w:line="259"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5CF8D" w14:textId="77777777" w:rsidR="00340725" w:rsidRDefault="00340725">
    <w:pPr>
      <w:spacing w:after="0" w:line="259" w:lineRule="auto"/>
      <w:ind w:left="0" w:firstLine="0"/>
      <w:jc w:val="center"/>
    </w:pPr>
    <w:r>
      <w:fldChar w:fldCharType="begin"/>
    </w:r>
    <w:r>
      <w:instrText xml:space="preserve"> PAGE   \* MERGEFORMAT </w:instrText>
    </w:r>
    <w:r>
      <w:fldChar w:fldCharType="separate"/>
    </w:r>
    <w:r>
      <w:t>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B0CF6D" w14:textId="77777777" w:rsidR="00340725" w:rsidRDefault="00340725">
    <w:pPr>
      <w:spacing w:after="0" w:line="259" w:lineRule="auto"/>
      <w:ind w:left="0" w:firstLine="0"/>
      <w:jc w:val="center"/>
    </w:pPr>
    <w:r>
      <w:fldChar w:fldCharType="begin"/>
    </w:r>
    <w:r>
      <w:instrText xml:space="preserve"> PAGE   \* MERGEFORMAT </w:instrText>
    </w:r>
    <w:r>
      <w:fldChar w:fldCharType="separate"/>
    </w:r>
    <w:r w:rsidR="009F5C60">
      <w:rPr>
        <w:noProof/>
      </w:rPr>
      <w:t>xii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9EEDE" w14:textId="77777777" w:rsidR="00340725" w:rsidRDefault="00340725">
    <w:pPr>
      <w:spacing w:after="0" w:line="259" w:lineRule="auto"/>
      <w:ind w:left="0" w:firstLine="0"/>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A74E2A" w14:textId="77777777" w:rsidR="00340725" w:rsidRDefault="00340725">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7A8881" w14:textId="77777777" w:rsidR="00340725" w:rsidRDefault="00340725">
    <w:pPr>
      <w:spacing w:after="0" w:line="259" w:lineRule="auto"/>
      <w:ind w:left="0" w:firstLine="0"/>
      <w:jc w:val="center"/>
    </w:pPr>
    <w:r>
      <w:fldChar w:fldCharType="begin"/>
    </w:r>
    <w:r>
      <w:instrText xml:space="preserve"> PAGE   \* MERGEFORMAT </w:instrText>
    </w:r>
    <w:r>
      <w:fldChar w:fldCharType="separate"/>
    </w:r>
    <w:r w:rsidR="009F5C60">
      <w:rPr>
        <w:noProof/>
      </w:rPr>
      <w:t>2</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A824CC" w14:textId="77777777" w:rsidR="00340725" w:rsidRDefault="00340725">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CFAB86" w14:textId="77777777" w:rsidR="004F51B0" w:rsidRDefault="004F51B0">
      <w:pPr>
        <w:spacing w:after="0" w:line="240" w:lineRule="auto"/>
      </w:pPr>
      <w:r>
        <w:separator/>
      </w:r>
    </w:p>
  </w:footnote>
  <w:footnote w:type="continuationSeparator" w:id="0">
    <w:p w14:paraId="5B374F61" w14:textId="77777777" w:rsidR="004F51B0" w:rsidRDefault="004F51B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861A9E"/>
    <w:multiLevelType w:val="multilevel"/>
    <w:tmpl w:val="5C803892"/>
    <w:lvl w:ilvl="0">
      <w:start w:val="1"/>
      <w:numFmt w:val="decimal"/>
      <w:lvlText w:val="%1."/>
      <w:lvlJc w:val="left"/>
      <w:pPr>
        <w:ind w:left="360" w:hanging="36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 w15:restartNumberingAfterBreak="0">
    <w:nsid w:val="08392D75"/>
    <w:multiLevelType w:val="hybridMultilevel"/>
    <w:tmpl w:val="43C44AC4"/>
    <w:lvl w:ilvl="0" w:tplc="D752E344">
      <w:start w:val="3"/>
      <w:numFmt w:val="decimal"/>
      <w:lvlText w:val="%1."/>
      <w:lvlJc w:val="left"/>
      <w:pPr>
        <w:ind w:left="66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5AA49CFE">
      <w:start w:val="1"/>
      <w:numFmt w:val="lowerLetter"/>
      <w:lvlText w:val="%2"/>
      <w:lvlJc w:val="left"/>
      <w:pPr>
        <w:ind w:left="147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3A122920">
      <w:start w:val="1"/>
      <w:numFmt w:val="lowerRoman"/>
      <w:lvlText w:val="%3"/>
      <w:lvlJc w:val="left"/>
      <w:pPr>
        <w:ind w:left="219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322624A0">
      <w:start w:val="1"/>
      <w:numFmt w:val="decimal"/>
      <w:lvlText w:val="%4"/>
      <w:lvlJc w:val="left"/>
      <w:pPr>
        <w:ind w:left="291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95625770">
      <w:start w:val="1"/>
      <w:numFmt w:val="lowerLetter"/>
      <w:lvlText w:val="%5"/>
      <w:lvlJc w:val="left"/>
      <w:pPr>
        <w:ind w:left="363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C29EE46A">
      <w:start w:val="1"/>
      <w:numFmt w:val="lowerRoman"/>
      <w:lvlText w:val="%6"/>
      <w:lvlJc w:val="left"/>
      <w:pPr>
        <w:ind w:left="435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B4A695A">
      <w:start w:val="1"/>
      <w:numFmt w:val="decimal"/>
      <w:lvlText w:val="%7"/>
      <w:lvlJc w:val="left"/>
      <w:pPr>
        <w:ind w:left="507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2BAA9E1A">
      <w:start w:val="1"/>
      <w:numFmt w:val="lowerLetter"/>
      <w:lvlText w:val="%8"/>
      <w:lvlJc w:val="left"/>
      <w:pPr>
        <w:ind w:left="579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C63EBEF0">
      <w:start w:val="1"/>
      <w:numFmt w:val="lowerRoman"/>
      <w:lvlText w:val="%9"/>
      <w:lvlJc w:val="left"/>
      <w:pPr>
        <w:ind w:left="651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432384"/>
    <w:multiLevelType w:val="multilevel"/>
    <w:tmpl w:val="19183604"/>
    <w:lvl w:ilvl="0">
      <w:start w:val="1"/>
      <w:numFmt w:val="decimal"/>
      <w:lvlText w:val="%1"/>
      <w:lvlJc w:val="left"/>
      <w:pPr>
        <w:ind w:left="1605" w:hanging="1605"/>
      </w:pPr>
      <w:rPr>
        <w:rFonts w:hint="default"/>
      </w:rPr>
    </w:lvl>
    <w:lvl w:ilvl="1">
      <w:start w:val="1"/>
      <w:numFmt w:val="decimal"/>
      <w:isLgl/>
      <w:lvlText w:val="%1.%2"/>
      <w:lvlJc w:val="left"/>
      <w:pPr>
        <w:ind w:left="1935" w:hanging="1935"/>
      </w:pPr>
      <w:rPr>
        <w:rFonts w:hint="default"/>
      </w:rPr>
    </w:lvl>
    <w:lvl w:ilvl="2">
      <w:start w:val="1"/>
      <w:numFmt w:val="decimal"/>
      <w:isLgl/>
      <w:lvlText w:val="%1.%2.%3"/>
      <w:lvlJc w:val="left"/>
      <w:pPr>
        <w:ind w:left="1935" w:hanging="1935"/>
      </w:pPr>
      <w:rPr>
        <w:rFonts w:hint="default"/>
      </w:rPr>
    </w:lvl>
    <w:lvl w:ilvl="3">
      <w:start w:val="1"/>
      <w:numFmt w:val="decimal"/>
      <w:isLgl/>
      <w:lvlText w:val="%1.%2.%3.%4"/>
      <w:lvlJc w:val="left"/>
      <w:pPr>
        <w:ind w:left="1935" w:hanging="1935"/>
      </w:pPr>
      <w:rPr>
        <w:rFonts w:hint="default"/>
      </w:rPr>
    </w:lvl>
    <w:lvl w:ilvl="4">
      <w:start w:val="1"/>
      <w:numFmt w:val="decimal"/>
      <w:isLgl/>
      <w:lvlText w:val="%1.%2.%3.%4.%5"/>
      <w:lvlJc w:val="left"/>
      <w:pPr>
        <w:ind w:left="1935" w:hanging="1935"/>
      </w:pPr>
      <w:rPr>
        <w:rFonts w:hint="default"/>
      </w:rPr>
    </w:lvl>
    <w:lvl w:ilvl="5">
      <w:start w:val="1"/>
      <w:numFmt w:val="decimal"/>
      <w:isLgl/>
      <w:lvlText w:val="%1.%2.%3.%4.%5.%6"/>
      <w:lvlJc w:val="left"/>
      <w:pPr>
        <w:ind w:left="1935" w:hanging="1935"/>
      </w:pPr>
      <w:rPr>
        <w:rFonts w:hint="default"/>
      </w:rPr>
    </w:lvl>
    <w:lvl w:ilvl="6">
      <w:start w:val="1"/>
      <w:numFmt w:val="decimal"/>
      <w:isLgl/>
      <w:lvlText w:val="%1.%2.%3.%4.%5.%6.%7"/>
      <w:lvlJc w:val="left"/>
      <w:pPr>
        <w:ind w:left="1935" w:hanging="1935"/>
      </w:pPr>
      <w:rPr>
        <w:rFonts w:hint="default"/>
      </w:rPr>
    </w:lvl>
    <w:lvl w:ilvl="7">
      <w:start w:val="1"/>
      <w:numFmt w:val="decimal"/>
      <w:isLgl/>
      <w:lvlText w:val="%1.%2.%3.%4.%5.%6.%7.%8"/>
      <w:lvlJc w:val="left"/>
      <w:pPr>
        <w:ind w:left="1935" w:hanging="1935"/>
      </w:pPr>
      <w:rPr>
        <w:rFonts w:hint="default"/>
      </w:rPr>
    </w:lvl>
    <w:lvl w:ilvl="8">
      <w:start w:val="1"/>
      <w:numFmt w:val="decimal"/>
      <w:isLgl/>
      <w:lvlText w:val="%1.%2.%3.%4.%5.%6.%7.%8.%9"/>
      <w:lvlJc w:val="left"/>
      <w:pPr>
        <w:ind w:left="1935" w:hanging="1935"/>
      </w:pPr>
      <w:rPr>
        <w:rFonts w:hint="default"/>
      </w:rPr>
    </w:lvl>
  </w:abstractNum>
  <w:abstractNum w:abstractNumId="3" w15:restartNumberingAfterBreak="0">
    <w:nsid w:val="13751249"/>
    <w:multiLevelType w:val="hybridMultilevel"/>
    <w:tmpl w:val="441EBA06"/>
    <w:lvl w:ilvl="0" w:tplc="0720CB62">
      <w:start w:val="1"/>
      <w:numFmt w:val="decimal"/>
      <w:lvlText w:val="%1."/>
      <w:lvlJc w:val="left"/>
      <w:pPr>
        <w:ind w:left="66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092C1C50">
      <w:start w:val="1"/>
      <w:numFmt w:val="lowerLetter"/>
      <w:lvlText w:val="%2"/>
      <w:lvlJc w:val="left"/>
      <w:pPr>
        <w:ind w:left="147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AA60CF9C">
      <w:start w:val="1"/>
      <w:numFmt w:val="lowerRoman"/>
      <w:lvlText w:val="%3"/>
      <w:lvlJc w:val="left"/>
      <w:pPr>
        <w:ind w:left="219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3990A302">
      <w:start w:val="1"/>
      <w:numFmt w:val="decimal"/>
      <w:lvlText w:val="%4"/>
      <w:lvlJc w:val="left"/>
      <w:pPr>
        <w:ind w:left="291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006A5CE8">
      <w:start w:val="1"/>
      <w:numFmt w:val="lowerLetter"/>
      <w:lvlText w:val="%5"/>
      <w:lvlJc w:val="left"/>
      <w:pPr>
        <w:ind w:left="363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A658EF5C">
      <w:start w:val="1"/>
      <w:numFmt w:val="lowerRoman"/>
      <w:lvlText w:val="%6"/>
      <w:lvlJc w:val="left"/>
      <w:pPr>
        <w:ind w:left="435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4492EF1A">
      <w:start w:val="1"/>
      <w:numFmt w:val="decimal"/>
      <w:lvlText w:val="%7"/>
      <w:lvlJc w:val="left"/>
      <w:pPr>
        <w:ind w:left="507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56185B9C">
      <w:start w:val="1"/>
      <w:numFmt w:val="lowerLetter"/>
      <w:lvlText w:val="%8"/>
      <w:lvlJc w:val="left"/>
      <w:pPr>
        <w:ind w:left="579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D5A6BA62">
      <w:start w:val="1"/>
      <w:numFmt w:val="lowerRoman"/>
      <w:lvlText w:val="%9"/>
      <w:lvlJc w:val="left"/>
      <w:pPr>
        <w:ind w:left="651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5230DC2"/>
    <w:multiLevelType w:val="multilevel"/>
    <w:tmpl w:val="5C803892"/>
    <w:lvl w:ilvl="0">
      <w:start w:val="1"/>
      <w:numFmt w:val="decimal"/>
      <w:lvlText w:val="%1."/>
      <w:lvlJc w:val="left"/>
      <w:pPr>
        <w:ind w:left="360" w:hanging="36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 w15:restartNumberingAfterBreak="0">
    <w:nsid w:val="22C87986"/>
    <w:multiLevelType w:val="hybridMultilevel"/>
    <w:tmpl w:val="AA0882CE"/>
    <w:lvl w:ilvl="0" w:tplc="04360001">
      <w:start w:val="1"/>
      <w:numFmt w:val="bullet"/>
      <w:lvlText w:val=""/>
      <w:lvlJc w:val="left"/>
      <w:pPr>
        <w:ind w:left="360" w:hanging="360"/>
      </w:pPr>
      <w:rPr>
        <w:rFonts w:ascii="Symbol" w:hAnsi="Symbol" w:hint="default"/>
      </w:rPr>
    </w:lvl>
    <w:lvl w:ilvl="1" w:tplc="04360003" w:tentative="1">
      <w:start w:val="1"/>
      <w:numFmt w:val="bullet"/>
      <w:lvlText w:val="o"/>
      <w:lvlJc w:val="left"/>
      <w:pPr>
        <w:ind w:left="1080" w:hanging="360"/>
      </w:pPr>
      <w:rPr>
        <w:rFonts w:ascii="Courier New" w:hAnsi="Courier New" w:cs="Courier New" w:hint="default"/>
      </w:rPr>
    </w:lvl>
    <w:lvl w:ilvl="2" w:tplc="04360005" w:tentative="1">
      <w:start w:val="1"/>
      <w:numFmt w:val="bullet"/>
      <w:lvlText w:val=""/>
      <w:lvlJc w:val="left"/>
      <w:pPr>
        <w:ind w:left="1800" w:hanging="360"/>
      </w:pPr>
      <w:rPr>
        <w:rFonts w:ascii="Wingdings" w:hAnsi="Wingdings" w:hint="default"/>
      </w:rPr>
    </w:lvl>
    <w:lvl w:ilvl="3" w:tplc="04360001" w:tentative="1">
      <w:start w:val="1"/>
      <w:numFmt w:val="bullet"/>
      <w:lvlText w:val=""/>
      <w:lvlJc w:val="left"/>
      <w:pPr>
        <w:ind w:left="2520" w:hanging="360"/>
      </w:pPr>
      <w:rPr>
        <w:rFonts w:ascii="Symbol" w:hAnsi="Symbol" w:hint="default"/>
      </w:rPr>
    </w:lvl>
    <w:lvl w:ilvl="4" w:tplc="04360003" w:tentative="1">
      <w:start w:val="1"/>
      <w:numFmt w:val="bullet"/>
      <w:lvlText w:val="o"/>
      <w:lvlJc w:val="left"/>
      <w:pPr>
        <w:ind w:left="3240" w:hanging="360"/>
      </w:pPr>
      <w:rPr>
        <w:rFonts w:ascii="Courier New" w:hAnsi="Courier New" w:cs="Courier New" w:hint="default"/>
      </w:rPr>
    </w:lvl>
    <w:lvl w:ilvl="5" w:tplc="04360005" w:tentative="1">
      <w:start w:val="1"/>
      <w:numFmt w:val="bullet"/>
      <w:lvlText w:val=""/>
      <w:lvlJc w:val="left"/>
      <w:pPr>
        <w:ind w:left="3960" w:hanging="360"/>
      </w:pPr>
      <w:rPr>
        <w:rFonts w:ascii="Wingdings" w:hAnsi="Wingdings" w:hint="default"/>
      </w:rPr>
    </w:lvl>
    <w:lvl w:ilvl="6" w:tplc="04360001" w:tentative="1">
      <w:start w:val="1"/>
      <w:numFmt w:val="bullet"/>
      <w:lvlText w:val=""/>
      <w:lvlJc w:val="left"/>
      <w:pPr>
        <w:ind w:left="4680" w:hanging="360"/>
      </w:pPr>
      <w:rPr>
        <w:rFonts w:ascii="Symbol" w:hAnsi="Symbol" w:hint="default"/>
      </w:rPr>
    </w:lvl>
    <w:lvl w:ilvl="7" w:tplc="04360003" w:tentative="1">
      <w:start w:val="1"/>
      <w:numFmt w:val="bullet"/>
      <w:lvlText w:val="o"/>
      <w:lvlJc w:val="left"/>
      <w:pPr>
        <w:ind w:left="5400" w:hanging="360"/>
      </w:pPr>
      <w:rPr>
        <w:rFonts w:ascii="Courier New" w:hAnsi="Courier New" w:cs="Courier New" w:hint="default"/>
      </w:rPr>
    </w:lvl>
    <w:lvl w:ilvl="8" w:tplc="04360005" w:tentative="1">
      <w:start w:val="1"/>
      <w:numFmt w:val="bullet"/>
      <w:lvlText w:val=""/>
      <w:lvlJc w:val="left"/>
      <w:pPr>
        <w:ind w:left="6120" w:hanging="360"/>
      </w:pPr>
      <w:rPr>
        <w:rFonts w:ascii="Wingdings" w:hAnsi="Wingdings" w:hint="default"/>
      </w:rPr>
    </w:lvl>
  </w:abstractNum>
  <w:abstractNum w:abstractNumId="6" w15:restartNumberingAfterBreak="0">
    <w:nsid w:val="39ED0809"/>
    <w:multiLevelType w:val="multilevel"/>
    <w:tmpl w:val="5C803892"/>
    <w:lvl w:ilvl="0">
      <w:start w:val="1"/>
      <w:numFmt w:val="decimal"/>
      <w:lvlText w:val="%1."/>
      <w:lvlJc w:val="left"/>
      <w:pPr>
        <w:ind w:left="360" w:hanging="36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7" w15:restartNumberingAfterBreak="0">
    <w:nsid w:val="45B6218E"/>
    <w:multiLevelType w:val="multilevel"/>
    <w:tmpl w:val="19183604"/>
    <w:lvl w:ilvl="0">
      <w:start w:val="1"/>
      <w:numFmt w:val="decimal"/>
      <w:lvlText w:val="%1"/>
      <w:lvlJc w:val="left"/>
      <w:pPr>
        <w:ind w:left="1605" w:hanging="1605"/>
      </w:pPr>
      <w:rPr>
        <w:rFonts w:hint="default"/>
      </w:rPr>
    </w:lvl>
    <w:lvl w:ilvl="1">
      <w:start w:val="1"/>
      <w:numFmt w:val="decimal"/>
      <w:isLgl/>
      <w:lvlText w:val="%1.%2"/>
      <w:lvlJc w:val="left"/>
      <w:pPr>
        <w:ind w:left="1935" w:hanging="1935"/>
      </w:pPr>
      <w:rPr>
        <w:rFonts w:hint="default"/>
      </w:rPr>
    </w:lvl>
    <w:lvl w:ilvl="2">
      <w:start w:val="1"/>
      <w:numFmt w:val="decimal"/>
      <w:isLgl/>
      <w:lvlText w:val="%1.%2.%3"/>
      <w:lvlJc w:val="left"/>
      <w:pPr>
        <w:ind w:left="1935" w:hanging="1935"/>
      </w:pPr>
      <w:rPr>
        <w:rFonts w:hint="default"/>
      </w:rPr>
    </w:lvl>
    <w:lvl w:ilvl="3">
      <w:start w:val="1"/>
      <w:numFmt w:val="decimal"/>
      <w:isLgl/>
      <w:lvlText w:val="%1.%2.%3.%4"/>
      <w:lvlJc w:val="left"/>
      <w:pPr>
        <w:ind w:left="1935" w:hanging="1935"/>
      </w:pPr>
      <w:rPr>
        <w:rFonts w:hint="default"/>
      </w:rPr>
    </w:lvl>
    <w:lvl w:ilvl="4">
      <w:start w:val="1"/>
      <w:numFmt w:val="decimal"/>
      <w:isLgl/>
      <w:lvlText w:val="%1.%2.%3.%4.%5"/>
      <w:lvlJc w:val="left"/>
      <w:pPr>
        <w:ind w:left="1935" w:hanging="1935"/>
      </w:pPr>
      <w:rPr>
        <w:rFonts w:hint="default"/>
      </w:rPr>
    </w:lvl>
    <w:lvl w:ilvl="5">
      <w:start w:val="1"/>
      <w:numFmt w:val="decimal"/>
      <w:isLgl/>
      <w:lvlText w:val="%1.%2.%3.%4.%5.%6"/>
      <w:lvlJc w:val="left"/>
      <w:pPr>
        <w:ind w:left="1935" w:hanging="1935"/>
      </w:pPr>
      <w:rPr>
        <w:rFonts w:hint="default"/>
      </w:rPr>
    </w:lvl>
    <w:lvl w:ilvl="6">
      <w:start w:val="1"/>
      <w:numFmt w:val="decimal"/>
      <w:isLgl/>
      <w:lvlText w:val="%1.%2.%3.%4.%5.%6.%7"/>
      <w:lvlJc w:val="left"/>
      <w:pPr>
        <w:ind w:left="1935" w:hanging="1935"/>
      </w:pPr>
      <w:rPr>
        <w:rFonts w:hint="default"/>
      </w:rPr>
    </w:lvl>
    <w:lvl w:ilvl="7">
      <w:start w:val="1"/>
      <w:numFmt w:val="decimal"/>
      <w:isLgl/>
      <w:lvlText w:val="%1.%2.%3.%4.%5.%6.%7.%8"/>
      <w:lvlJc w:val="left"/>
      <w:pPr>
        <w:ind w:left="1935" w:hanging="1935"/>
      </w:pPr>
      <w:rPr>
        <w:rFonts w:hint="default"/>
      </w:rPr>
    </w:lvl>
    <w:lvl w:ilvl="8">
      <w:start w:val="1"/>
      <w:numFmt w:val="decimal"/>
      <w:isLgl/>
      <w:lvlText w:val="%1.%2.%3.%4.%5.%6.%7.%8.%9"/>
      <w:lvlJc w:val="left"/>
      <w:pPr>
        <w:ind w:left="1935" w:hanging="1935"/>
      </w:pPr>
      <w:rPr>
        <w:rFonts w:hint="default"/>
      </w:rPr>
    </w:lvl>
  </w:abstractNum>
  <w:abstractNum w:abstractNumId="8" w15:restartNumberingAfterBreak="0">
    <w:nsid w:val="5358234F"/>
    <w:multiLevelType w:val="hybridMultilevel"/>
    <w:tmpl w:val="9234483E"/>
    <w:lvl w:ilvl="0" w:tplc="C898F8F6">
      <w:start w:val="1"/>
      <w:numFmt w:val="decimal"/>
      <w:lvlText w:val="%1."/>
      <w:lvlJc w:val="left"/>
      <w:pPr>
        <w:ind w:left="66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A4F0178E">
      <w:start w:val="1"/>
      <w:numFmt w:val="lowerLetter"/>
      <w:lvlText w:val="%2"/>
      <w:lvlJc w:val="left"/>
      <w:pPr>
        <w:ind w:left="147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ED8EF2FA">
      <w:start w:val="1"/>
      <w:numFmt w:val="lowerRoman"/>
      <w:lvlText w:val="%3"/>
      <w:lvlJc w:val="left"/>
      <w:pPr>
        <w:ind w:left="219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0C28E0A8">
      <w:start w:val="1"/>
      <w:numFmt w:val="decimal"/>
      <w:lvlText w:val="%4"/>
      <w:lvlJc w:val="left"/>
      <w:pPr>
        <w:ind w:left="291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251E3C24">
      <w:start w:val="1"/>
      <w:numFmt w:val="lowerLetter"/>
      <w:lvlText w:val="%5"/>
      <w:lvlJc w:val="left"/>
      <w:pPr>
        <w:ind w:left="363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91DE8268">
      <w:start w:val="1"/>
      <w:numFmt w:val="lowerRoman"/>
      <w:lvlText w:val="%6"/>
      <w:lvlJc w:val="left"/>
      <w:pPr>
        <w:ind w:left="435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E38BBDE">
      <w:start w:val="1"/>
      <w:numFmt w:val="decimal"/>
      <w:lvlText w:val="%7"/>
      <w:lvlJc w:val="left"/>
      <w:pPr>
        <w:ind w:left="507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D0D07506">
      <w:start w:val="1"/>
      <w:numFmt w:val="lowerLetter"/>
      <w:lvlText w:val="%8"/>
      <w:lvlJc w:val="left"/>
      <w:pPr>
        <w:ind w:left="579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0CB8490E">
      <w:start w:val="1"/>
      <w:numFmt w:val="lowerRoman"/>
      <w:lvlText w:val="%9"/>
      <w:lvlJc w:val="left"/>
      <w:pPr>
        <w:ind w:left="651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5A676891"/>
    <w:multiLevelType w:val="hybridMultilevel"/>
    <w:tmpl w:val="7D3AB96C"/>
    <w:lvl w:ilvl="0" w:tplc="1DF23FE0">
      <w:start w:val="1"/>
      <w:numFmt w:val="decimal"/>
      <w:lvlText w:val="[%1]"/>
      <w:lvlJc w:val="left"/>
      <w:pPr>
        <w:ind w:left="44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D0F4DC82">
      <w:start w:val="1"/>
      <w:numFmt w:val="lowerLetter"/>
      <w:lvlText w:val="%2"/>
      <w:lvlJc w:val="left"/>
      <w:pPr>
        <w:ind w:left="111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984D690">
      <w:start w:val="1"/>
      <w:numFmt w:val="lowerRoman"/>
      <w:lvlText w:val="%3"/>
      <w:lvlJc w:val="left"/>
      <w:pPr>
        <w:ind w:left="183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FBD6C4A6">
      <w:start w:val="1"/>
      <w:numFmt w:val="decimal"/>
      <w:lvlText w:val="%4"/>
      <w:lvlJc w:val="left"/>
      <w:pPr>
        <w:ind w:left="255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BE1813FC">
      <w:start w:val="1"/>
      <w:numFmt w:val="lowerLetter"/>
      <w:lvlText w:val="%5"/>
      <w:lvlJc w:val="left"/>
      <w:pPr>
        <w:ind w:left="327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EC66C558">
      <w:start w:val="1"/>
      <w:numFmt w:val="lowerRoman"/>
      <w:lvlText w:val="%6"/>
      <w:lvlJc w:val="left"/>
      <w:pPr>
        <w:ind w:left="399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38D6CE1E">
      <w:start w:val="1"/>
      <w:numFmt w:val="decimal"/>
      <w:lvlText w:val="%7"/>
      <w:lvlJc w:val="left"/>
      <w:pPr>
        <w:ind w:left="471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E2B4A522">
      <w:start w:val="1"/>
      <w:numFmt w:val="lowerLetter"/>
      <w:lvlText w:val="%8"/>
      <w:lvlJc w:val="left"/>
      <w:pPr>
        <w:ind w:left="543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A17C89EE">
      <w:start w:val="1"/>
      <w:numFmt w:val="lowerRoman"/>
      <w:lvlText w:val="%9"/>
      <w:lvlJc w:val="left"/>
      <w:pPr>
        <w:ind w:left="615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5B7B4D34"/>
    <w:multiLevelType w:val="multilevel"/>
    <w:tmpl w:val="19183604"/>
    <w:lvl w:ilvl="0">
      <w:start w:val="1"/>
      <w:numFmt w:val="decimal"/>
      <w:lvlText w:val="%1"/>
      <w:lvlJc w:val="left"/>
      <w:pPr>
        <w:ind w:left="1605" w:hanging="1605"/>
      </w:pPr>
      <w:rPr>
        <w:rFonts w:hint="default"/>
      </w:rPr>
    </w:lvl>
    <w:lvl w:ilvl="1">
      <w:start w:val="1"/>
      <w:numFmt w:val="decimal"/>
      <w:isLgl/>
      <w:lvlText w:val="%1.%2"/>
      <w:lvlJc w:val="left"/>
      <w:pPr>
        <w:ind w:left="1935" w:hanging="1935"/>
      </w:pPr>
      <w:rPr>
        <w:rFonts w:hint="default"/>
      </w:rPr>
    </w:lvl>
    <w:lvl w:ilvl="2">
      <w:start w:val="1"/>
      <w:numFmt w:val="decimal"/>
      <w:isLgl/>
      <w:lvlText w:val="%1.%2.%3"/>
      <w:lvlJc w:val="left"/>
      <w:pPr>
        <w:ind w:left="1935" w:hanging="1935"/>
      </w:pPr>
      <w:rPr>
        <w:rFonts w:hint="default"/>
      </w:rPr>
    </w:lvl>
    <w:lvl w:ilvl="3">
      <w:start w:val="1"/>
      <w:numFmt w:val="decimal"/>
      <w:isLgl/>
      <w:lvlText w:val="%1.%2.%3.%4"/>
      <w:lvlJc w:val="left"/>
      <w:pPr>
        <w:ind w:left="1935" w:hanging="1935"/>
      </w:pPr>
      <w:rPr>
        <w:rFonts w:hint="default"/>
      </w:rPr>
    </w:lvl>
    <w:lvl w:ilvl="4">
      <w:start w:val="1"/>
      <w:numFmt w:val="decimal"/>
      <w:isLgl/>
      <w:lvlText w:val="%1.%2.%3.%4.%5"/>
      <w:lvlJc w:val="left"/>
      <w:pPr>
        <w:ind w:left="1935" w:hanging="1935"/>
      </w:pPr>
      <w:rPr>
        <w:rFonts w:hint="default"/>
      </w:rPr>
    </w:lvl>
    <w:lvl w:ilvl="5">
      <w:start w:val="1"/>
      <w:numFmt w:val="decimal"/>
      <w:isLgl/>
      <w:lvlText w:val="%1.%2.%3.%4.%5.%6"/>
      <w:lvlJc w:val="left"/>
      <w:pPr>
        <w:ind w:left="1935" w:hanging="1935"/>
      </w:pPr>
      <w:rPr>
        <w:rFonts w:hint="default"/>
      </w:rPr>
    </w:lvl>
    <w:lvl w:ilvl="6">
      <w:start w:val="1"/>
      <w:numFmt w:val="decimal"/>
      <w:isLgl/>
      <w:lvlText w:val="%1.%2.%3.%4.%5.%6.%7"/>
      <w:lvlJc w:val="left"/>
      <w:pPr>
        <w:ind w:left="1935" w:hanging="1935"/>
      </w:pPr>
      <w:rPr>
        <w:rFonts w:hint="default"/>
      </w:rPr>
    </w:lvl>
    <w:lvl w:ilvl="7">
      <w:start w:val="1"/>
      <w:numFmt w:val="decimal"/>
      <w:isLgl/>
      <w:lvlText w:val="%1.%2.%3.%4.%5.%6.%7.%8"/>
      <w:lvlJc w:val="left"/>
      <w:pPr>
        <w:ind w:left="1935" w:hanging="1935"/>
      </w:pPr>
      <w:rPr>
        <w:rFonts w:hint="default"/>
      </w:rPr>
    </w:lvl>
    <w:lvl w:ilvl="8">
      <w:start w:val="1"/>
      <w:numFmt w:val="decimal"/>
      <w:isLgl/>
      <w:lvlText w:val="%1.%2.%3.%4.%5.%6.%7.%8.%9"/>
      <w:lvlJc w:val="left"/>
      <w:pPr>
        <w:ind w:left="1935" w:hanging="1935"/>
      </w:pPr>
      <w:rPr>
        <w:rFonts w:hint="default"/>
      </w:rPr>
    </w:lvl>
  </w:abstractNum>
  <w:abstractNum w:abstractNumId="11" w15:restartNumberingAfterBreak="0">
    <w:nsid w:val="60E048E2"/>
    <w:multiLevelType w:val="hybridMultilevel"/>
    <w:tmpl w:val="9684AB26"/>
    <w:lvl w:ilvl="0" w:tplc="6AA0FAB4">
      <w:start w:val="1"/>
      <w:numFmt w:val="decimal"/>
      <w:lvlText w:val="%1."/>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6B38B6E2">
      <w:start w:val="1"/>
      <w:numFmt w:val="lowerLetter"/>
      <w:lvlText w:val="%2"/>
      <w:lvlJc w:val="left"/>
      <w:pPr>
        <w:ind w:left="13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858CBC52">
      <w:start w:val="1"/>
      <w:numFmt w:val="lowerRoman"/>
      <w:lvlText w:val="%3"/>
      <w:lvlJc w:val="left"/>
      <w:pPr>
        <w:ind w:left="20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2C528FBA">
      <w:start w:val="1"/>
      <w:numFmt w:val="decimal"/>
      <w:lvlText w:val="%4"/>
      <w:lvlJc w:val="left"/>
      <w:pPr>
        <w:ind w:left="27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4874F040">
      <w:start w:val="1"/>
      <w:numFmt w:val="lowerLetter"/>
      <w:lvlText w:val="%5"/>
      <w:lvlJc w:val="left"/>
      <w:pPr>
        <w:ind w:left="35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8DBCCB3C">
      <w:start w:val="1"/>
      <w:numFmt w:val="lowerRoman"/>
      <w:lvlText w:val="%6"/>
      <w:lvlJc w:val="left"/>
      <w:pPr>
        <w:ind w:left="42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9427350">
      <w:start w:val="1"/>
      <w:numFmt w:val="decimal"/>
      <w:lvlText w:val="%7"/>
      <w:lvlJc w:val="left"/>
      <w:pPr>
        <w:ind w:left="49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58CE6B3A">
      <w:start w:val="1"/>
      <w:numFmt w:val="lowerLetter"/>
      <w:lvlText w:val="%8"/>
      <w:lvlJc w:val="left"/>
      <w:pPr>
        <w:ind w:left="56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1F1E4A6E">
      <w:start w:val="1"/>
      <w:numFmt w:val="lowerRoman"/>
      <w:lvlText w:val="%9"/>
      <w:lvlJc w:val="left"/>
      <w:pPr>
        <w:ind w:left="63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646C4E42"/>
    <w:multiLevelType w:val="multilevel"/>
    <w:tmpl w:val="19183604"/>
    <w:lvl w:ilvl="0">
      <w:start w:val="1"/>
      <w:numFmt w:val="decimal"/>
      <w:lvlText w:val="%1"/>
      <w:lvlJc w:val="left"/>
      <w:pPr>
        <w:ind w:left="1605" w:hanging="1605"/>
      </w:pPr>
      <w:rPr>
        <w:rFonts w:hint="default"/>
      </w:rPr>
    </w:lvl>
    <w:lvl w:ilvl="1">
      <w:start w:val="1"/>
      <w:numFmt w:val="decimal"/>
      <w:isLgl/>
      <w:lvlText w:val="%1.%2"/>
      <w:lvlJc w:val="left"/>
      <w:pPr>
        <w:ind w:left="1935" w:hanging="1935"/>
      </w:pPr>
      <w:rPr>
        <w:rFonts w:hint="default"/>
      </w:rPr>
    </w:lvl>
    <w:lvl w:ilvl="2">
      <w:start w:val="1"/>
      <w:numFmt w:val="decimal"/>
      <w:isLgl/>
      <w:lvlText w:val="%1.%2.%3"/>
      <w:lvlJc w:val="left"/>
      <w:pPr>
        <w:ind w:left="1935" w:hanging="1935"/>
      </w:pPr>
      <w:rPr>
        <w:rFonts w:hint="default"/>
      </w:rPr>
    </w:lvl>
    <w:lvl w:ilvl="3">
      <w:start w:val="1"/>
      <w:numFmt w:val="decimal"/>
      <w:isLgl/>
      <w:lvlText w:val="%1.%2.%3.%4"/>
      <w:lvlJc w:val="left"/>
      <w:pPr>
        <w:ind w:left="1935" w:hanging="1935"/>
      </w:pPr>
      <w:rPr>
        <w:rFonts w:hint="default"/>
      </w:rPr>
    </w:lvl>
    <w:lvl w:ilvl="4">
      <w:start w:val="1"/>
      <w:numFmt w:val="decimal"/>
      <w:isLgl/>
      <w:lvlText w:val="%1.%2.%3.%4.%5"/>
      <w:lvlJc w:val="left"/>
      <w:pPr>
        <w:ind w:left="1935" w:hanging="1935"/>
      </w:pPr>
      <w:rPr>
        <w:rFonts w:hint="default"/>
      </w:rPr>
    </w:lvl>
    <w:lvl w:ilvl="5">
      <w:start w:val="1"/>
      <w:numFmt w:val="decimal"/>
      <w:isLgl/>
      <w:lvlText w:val="%1.%2.%3.%4.%5.%6"/>
      <w:lvlJc w:val="left"/>
      <w:pPr>
        <w:ind w:left="1935" w:hanging="1935"/>
      </w:pPr>
      <w:rPr>
        <w:rFonts w:hint="default"/>
      </w:rPr>
    </w:lvl>
    <w:lvl w:ilvl="6">
      <w:start w:val="1"/>
      <w:numFmt w:val="decimal"/>
      <w:isLgl/>
      <w:lvlText w:val="%1.%2.%3.%4.%5.%6.%7"/>
      <w:lvlJc w:val="left"/>
      <w:pPr>
        <w:ind w:left="1935" w:hanging="1935"/>
      </w:pPr>
      <w:rPr>
        <w:rFonts w:hint="default"/>
      </w:rPr>
    </w:lvl>
    <w:lvl w:ilvl="7">
      <w:start w:val="1"/>
      <w:numFmt w:val="decimal"/>
      <w:isLgl/>
      <w:lvlText w:val="%1.%2.%3.%4.%5.%6.%7.%8"/>
      <w:lvlJc w:val="left"/>
      <w:pPr>
        <w:ind w:left="1935" w:hanging="1935"/>
      </w:pPr>
      <w:rPr>
        <w:rFonts w:hint="default"/>
      </w:rPr>
    </w:lvl>
    <w:lvl w:ilvl="8">
      <w:start w:val="1"/>
      <w:numFmt w:val="decimal"/>
      <w:isLgl/>
      <w:lvlText w:val="%1.%2.%3.%4.%5.%6.%7.%8.%9"/>
      <w:lvlJc w:val="left"/>
      <w:pPr>
        <w:ind w:left="1935" w:hanging="1935"/>
      </w:pPr>
      <w:rPr>
        <w:rFonts w:hint="default"/>
      </w:rPr>
    </w:lvl>
  </w:abstractNum>
  <w:abstractNum w:abstractNumId="13" w15:restartNumberingAfterBreak="0">
    <w:nsid w:val="7325233D"/>
    <w:multiLevelType w:val="hybridMultilevel"/>
    <w:tmpl w:val="186C45E0"/>
    <w:lvl w:ilvl="0" w:tplc="1D28E43A">
      <w:start w:val="1"/>
      <w:numFmt w:val="decimal"/>
      <w:lvlText w:val="%1."/>
      <w:lvlJc w:val="left"/>
      <w:pPr>
        <w:ind w:left="65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1C96F9B6">
      <w:start w:val="1"/>
      <w:numFmt w:val="lowerLetter"/>
      <w:lvlText w:val="(%2)"/>
      <w:lvlJc w:val="left"/>
      <w:pPr>
        <w:ind w:left="103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3FA897BC">
      <w:start w:val="1"/>
      <w:numFmt w:val="lowerRoman"/>
      <w:lvlText w:val="%3"/>
      <w:lvlJc w:val="left"/>
      <w:pPr>
        <w:ind w:left="171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A98AC880">
      <w:start w:val="1"/>
      <w:numFmt w:val="decimal"/>
      <w:lvlText w:val="%4"/>
      <w:lvlJc w:val="left"/>
      <w:pPr>
        <w:ind w:left="243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8B022C72">
      <w:start w:val="1"/>
      <w:numFmt w:val="lowerLetter"/>
      <w:lvlText w:val="%5"/>
      <w:lvlJc w:val="left"/>
      <w:pPr>
        <w:ind w:left="315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8E78FE54">
      <w:start w:val="1"/>
      <w:numFmt w:val="lowerRoman"/>
      <w:lvlText w:val="%6"/>
      <w:lvlJc w:val="left"/>
      <w:pPr>
        <w:ind w:left="387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872C1ABA">
      <w:start w:val="1"/>
      <w:numFmt w:val="decimal"/>
      <w:lvlText w:val="%7"/>
      <w:lvlJc w:val="left"/>
      <w:pPr>
        <w:ind w:left="459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A55C6DBE">
      <w:start w:val="1"/>
      <w:numFmt w:val="lowerLetter"/>
      <w:lvlText w:val="%8"/>
      <w:lvlJc w:val="left"/>
      <w:pPr>
        <w:ind w:left="531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9F7CBF9A">
      <w:start w:val="1"/>
      <w:numFmt w:val="lowerRoman"/>
      <w:lvlText w:val="%9"/>
      <w:lvlJc w:val="left"/>
      <w:pPr>
        <w:ind w:left="603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5662262"/>
    <w:multiLevelType w:val="hybridMultilevel"/>
    <w:tmpl w:val="5C803892"/>
    <w:lvl w:ilvl="0" w:tplc="0436000F">
      <w:start w:val="1"/>
      <w:numFmt w:val="decimal"/>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5" w15:restartNumberingAfterBreak="0">
    <w:nsid w:val="78DE208B"/>
    <w:multiLevelType w:val="hybridMultilevel"/>
    <w:tmpl w:val="369697A6"/>
    <w:lvl w:ilvl="0" w:tplc="0436000F">
      <w:start w:val="1"/>
      <w:numFmt w:val="decimal"/>
      <w:lvlText w:val="%1."/>
      <w:lvlJc w:val="left"/>
      <w:pPr>
        <w:ind w:left="720" w:hanging="360"/>
      </w:p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num w:numId="1">
    <w:abstractNumId w:val="11"/>
  </w:num>
  <w:num w:numId="2">
    <w:abstractNumId w:val="9"/>
  </w:num>
  <w:num w:numId="3">
    <w:abstractNumId w:val="13"/>
  </w:num>
  <w:num w:numId="4">
    <w:abstractNumId w:val="1"/>
  </w:num>
  <w:num w:numId="5">
    <w:abstractNumId w:val="8"/>
  </w:num>
  <w:num w:numId="6">
    <w:abstractNumId w:val="3"/>
  </w:num>
  <w:num w:numId="7">
    <w:abstractNumId w:val="15"/>
  </w:num>
  <w:num w:numId="8">
    <w:abstractNumId w:val="12"/>
  </w:num>
  <w:num w:numId="9">
    <w:abstractNumId w:val="7"/>
  </w:num>
  <w:num w:numId="10">
    <w:abstractNumId w:val="10"/>
  </w:num>
  <w:num w:numId="11">
    <w:abstractNumId w:val="5"/>
  </w:num>
  <w:num w:numId="12">
    <w:abstractNumId w:val="2"/>
  </w:num>
  <w:num w:numId="13">
    <w:abstractNumId w:val="14"/>
  </w:num>
  <w:num w:numId="14">
    <w:abstractNumId w:val="4"/>
  </w:num>
  <w:num w:numId="15">
    <w:abstractNumId w:val="0"/>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activeWritingStyle w:appName="MSWord" w:lang="en-ZA" w:vendorID="64" w:dllVersion="131078" w:nlCheck="1" w:checkStyle="1"/>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1B9"/>
    <w:rsid w:val="00003BDA"/>
    <w:rsid w:val="00004FB9"/>
    <w:rsid w:val="00007319"/>
    <w:rsid w:val="000151D1"/>
    <w:rsid w:val="00050DAA"/>
    <w:rsid w:val="00060DCA"/>
    <w:rsid w:val="00060F5D"/>
    <w:rsid w:val="000B55DA"/>
    <w:rsid w:val="00101F6D"/>
    <w:rsid w:val="00110E4B"/>
    <w:rsid w:val="001234AE"/>
    <w:rsid w:val="0013645F"/>
    <w:rsid w:val="00140C54"/>
    <w:rsid w:val="00141742"/>
    <w:rsid w:val="0014243C"/>
    <w:rsid w:val="00142F8C"/>
    <w:rsid w:val="001621C4"/>
    <w:rsid w:val="001649B2"/>
    <w:rsid w:val="00166ABA"/>
    <w:rsid w:val="00182EDD"/>
    <w:rsid w:val="0019333C"/>
    <w:rsid w:val="001968E7"/>
    <w:rsid w:val="00197264"/>
    <w:rsid w:val="001B1A39"/>
    <w:rsid w:val="001C1ABF"/>
    <w:rsid w:val="001F5086"/>
    <w:rsid w:val="0024112D"/>
    <w:rsid w:val="00295194"/>
    <w:rsid w:val="002B2D81"/>
    <w:rsid w:val="002B649F"/>
    <w:rsid w:val="002C148F"/>
    <w:rsid w:val="002D00AF"/>
    <w:rsid w:val="00315E9B"/>
    <w:rsid w:val="00317398"/>
    <w:rsid w:val="00323DB6"/>
    <w:rsid w:val="00336E94"/>
    <w:rsid w:val="00340725"/>
    <w:rsid w:val="00376809"/>
    <w:rsid w:val="00385C75"/>
    <w:rsid w:val="00385ECB"/>
    <w:rsid w:val="00395B12"/>
    <w:rsid w:val="00397372"/>
    <w:rsid w:val="003B1278"/>
    <w:rsid w:val="003C564C"/>
    <w:rsid w:val="003C7744"/>
    <w:rsid w:val="003D33F0"/>
    <w:rsid w:val="003D6128"/>
    <w:rsid w:val="00403D8D"/>
    <w:rsid w:val="004278DD"/>
    <w:rsid w:val="00445191"/>
    <w:rsid w:val="0045790C"/>
    <w:rsid w:val="00471E68"/>
    <w:rsid w:val="00483EC1"/>
    <w:rsid w:val="004B15A7"/>
    <w:rsid w:val="004B1B46"/>
    <w:rsid w:val="004B20EA"/>
    <w:rsid w:val="004B392C"/>
    <w:rsid w:val="004D1A5F"/>
    <w:rsid w:val="004D33E2"/>
    <w:rsid w:val="004D35EA"/>
    <w:rsid w:val="004E32AC"/>
    <w:rsid w:val="004F51B0"/>
    <w:rsid w:val="0051414A"/>
    <w:rsid w:val="005142B7"/>
    <w:rsid w:val="00524FF9"/>
    <w:rsid w:val="00532120"/>
    <w:rsid w:val="00535E7A"/>
    <w:rsid w:val="005404DD"/>
    <w:rsid w:val="00555EC5"/>
    <w:rsid w:val="00565949"/>
    <w:rsid w:val="00586395"/>
    <w:rsid w:val="00586CFC"/>
    <w:rsid w:val="005A0BC3"/>
    <w:rsid w:val="005B6B37"/>
    <w:rsid w:val="006514C2"/>
    <w:rsid w:val="00651854"/>
    <w:rsid w:val="00662C86"/>
    <w:rsid w:val="006677EB"/>
    <w:rsid w:val="00677ECA"/>
    <w:rsid w:val="00686EE4"/>
    <w:rsid w:val="00696BCA"/>
    <w:rsid w:val="006B3E5C"/>
    <w:rsid w:val="006B51BB"/>
    <w:rsid w:val="006D059D"/>
    <w:rsid w:val="00715B76"/>
    <w:rsid w:val="00725F4A"/>
    <w:rsid w:val="00746E65"/>
    <w:rsid w:val="00752F75"/>
    <w:rsid w:val="00754AB6"/>
    <w:rsid w:val="0075579C"/>
    <w:rsid w:val="00763AE6"/>
    <w:rsid w:val="00764BAC"/>
    <w:rsid w:val="00784A54"/>
    <w:rsid w:val="007D0309"/>
    <w:rsid w:val="007D7CA7"/>
    <w:rsid w:val="007E38FA"/>
    <w:rsid w:val="007F1EA4"/>
    <w:rsid w:val="007F329D"/>
    <w:rsid w:val="007F5C62"/>
    <w:rsid w:val="00812B52"/>
    <w:rsid w:val="0089142A"/>
    <w:rsid w:val="008B0135"/>
    <w:rsid w:val="008B1626"/>
    <w:rsid w:val="008C14C6"/>
    <w:rsid w:val="008C75E1"/>
    <w:rsid w:val="008D2DA9"/>
    <w:rsid w:val="008E2ADF"/>
    <w:rsid w:val="008E4B24"/>
    <w:rsid w:val="008F4DFA"/>
    <w:rsid w:val="00913E1E"/>
    <w:rsid w:val="009350A6"/>
    <w:rsid w:val="00946EF4"/>
    <w:rsid w:val="00973E8B"/>
    <w:rsid w:val="009903E2"/>
    <w:rsid w:val="009D4095"/>
    <w:rsid w:val="009E3F4B"/>
    <w:rsid w:val="009F1E46"/>
    <w:rsid w:val="009F5C60"/>
    <w:rsid w:val="00A143E9"/>
    <w:rsid w:val="00A74E34"/>
    <w:rsid w:val="00AB4A26"/>
    <w:rsid w:val="00AC110C"/>
    <w:rsid w:val="00AC22EE"/>
    <w:rsid w:val="00AE59A5"/>
    <w:rsid w:val="00B33137"/>
    <w:rsid w:val="00B800E6"/>
    <w:rsid w:val="00B90A96"/>
    <w:rsid w:val="00B96D23"/>
    <w:rsid w:val="00BA5506"/>
    <w:rsid w:val="00BD6473"/>
    <w:rsid w:val="00C204E5"/>
    <w:rsid w:val="00C261B9"/>
    <w:rsid w:val="00C329A4"/>
    <w:rsid w:val="00C33067"/>
    <w:rsid w:val="00C46C36"/>
    <w:rsid w:val="00C90296"/>
    <w:rsid w:val="00CA7217"/>
    <w:rsid w:val="00CC303F"/>
    <w:rsid w:val="00CD25C4"/>
    <w:rsid w:val="00CF1041"/>
    <w:rsid w:val="00CF42F2"/>
    <w:rsid w:val="00CF7A82"/>
    <w:rsid w:val="00D01E9D"/>
    <w:rsid w:val="00D03B43"/>
    <w:rsid w:val="00D12910"/>
    <w:rsid w:val="00D1360F"/>
    <w:rsid w:val="00D35495"/>
    <w:rsid w:val="00D44B65"/>
    <w:rsid w:val="00D4682C"/>
    <w:rsid w:val="00D47165"/>
    <w:rsid w:val="00D71657"/>
    <w:rsid w:val="00D90BD9"/>
    <w:rsid w:val="00D91AE2"/>
    <w:rsid w:val="00D9697B"/>
    <w:rsid w:val="00DE40D7"/>
    <w:rsid w:val="00DE7023"/>
    <w:rsid w:val="00DF156E"/>
    <w:rsid w:val="00E16EBA"/>
    <w:rsid w:val="00E214DB"/>
    <w:rsid w:val="00E52C1B"/>
    <w:rsid w:val="00E67D53"/>
    <w:rsid w:val="00E73EA2"/>
    <w:rsid w:val="00E759F8"/>
    <w:rsid w:val="00E8532D"/>
    <w:rsid w:val="00E86A79"/>
    <w:rsid w:val="00E97D98"/>
    <w:rsid w:val="00ED1B1C"/>
    <w:rsid w:val="00EF08EE"/>
    <w:rsid w:val="00EF42C4"/>
    <w:rsid w:val="00EF447A"/>
    <w:rsid w:val="00EF79B5"/>
    <w:rsid w:val="00F023CD"/>
    <w:rsid w:val="00F62778"/>
    <w:rsid w:val="00F703CE"/>
    <w:rsid w:val="00F75B95"/>
    <w:rsid w:val="00F96408"/>
    <w:rsid w:val="00FB0798"/>
    <w:rsid w:val="00FB07F8"/>
    <w:rsid w:val="00FB7211"/>
    <w:rsid w:val="00FB7FE6"/>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F1B25"/>
  <w15:chartTrackingRefBased/>
  <w15:docId w15:val="{9B927F99-024C-4BED-B80F-F9C81992C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ZA" w:eastAsia="en-ZA"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4" w:line="264" w:lineRule="auto"/>
      <w:ind w:left="10" w:hanging="10"/>
      <w:jc w:val="both"/>
    </w:pPr>
    <w:rPr>
      <w:rFonts w:ascii="Cambria" w:eastAsia="Cambria" w:hAnsi="Cambria" w:cs="Cambria"/>
      <w:color w:val="000000"/>
      <w:sz w:val="22"/>
      <w:szCs w:val="22"/>
    </w:rPr>
  </w:style>
  <w:style w:type="paragraph" w:styleId="Heading1">
    <w:name w:val="heading 1"/>
    <w:next w:val="Normal"/>
    <w:link w:val="Heading1Char"/>
    <w:uiPriority w:val="9"/>
    <w:unhideWhenUsed/>
    <w:qFormat/>
    <w:rsid w:val="00754AB6"/>
    <w:pPr>
      <w:keepNext/>
      <w:keepLines/>
      <w:spacing w:line="259" w:lineRule="auto"/>
      <w:ind w:left="10" w:hanging="10"/>
      <w:outlineLvl w:val="0"/>
    </w:pPr>
    <w:rPr>
      <w:rFonts w:ascii="Arial" w:eastAsia="Cambria" w:hAnsi="Arial" w:cs="Arial"/>
      <w:b/>
      <w:color w:val="000000"/>
      <w:sz w:val="32"/>
      <w:szCs w:val="32"/>
    </w:rPr>
  </w:style>
  <w:style w:type="paragraph" w:styleId="Heading2">
    <w:name w:val="heading 2"/>
    <w:next w:val="Normal"/>
    <w:link w:val="Heading2Char"/>
    <w:uiPriority w:val="9"/>
    <w:unhideWhenUsed/>
    <w:qFormat/>
    <w:rsid w:val="00754AB6"/>
    <w:pPr>
      <w:keepNext/>
      <w:keepLines/>
      <w:spacing w:after="240" w:line="259" w:lineRule="auto"/>
      <w:ind w:left="10" w:hanging="10"/>
      <w:outlineLvl w:val="1"/>
    </w:pPr>
    <w:rPr>
      <w:rFonts w:ascii="Arial" w:eastAsia="Cambria" w:hAnsi="Arial" w:cs="Arial"/>
      <w:b/>
      <w:color w:val="000000"/>
      <w:sz w:val="24"/>
      <w:szCs w:val="24"/>
    </w:rPr>
  </w:style>
  <w:style w:type="paragraph" w:styleId="Heading3">
    <w:name w:val="heading 3"/>
    <w:next w:val="Normal"/>
    <w:link w:val="Heading3Char"/>
    <w:uiPriority w:val="9"/>
    <w:unhideWhenUsed/>
    <w:qFormat/>
    <w:rsid w:val="00754AB6"/>
    <w:pPr>
      <w:keepNext/>
      <w:keepLines/>
      <w:tabs>
        <w:tab w:val="center" w:pos="977"/>
        <w:tab w:val="center" w:pos="4736"/>
      </w:tabs>
      <w:spacing w:line="360" w:lineRule="auto"/>
      <w:jc w:val="both"/>
      <w:outlineLvl w:val="2"/>
    </w:pPr>
    <w:rPr>
      <w:rFonts w:ascii="Arial" w:eastAsia="Calibri" w:hAnsi="Arial" w:cs="Arial"/>
      <w:b/>
      <w:color w:val="000000"/>
      <w:sz w:val="24"/>
      <w:szCs w:val="24"/>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754AB6"/>
    <w:rPr>
      <w:rFonts w:ascii="Arial" w:eastAsia="Calibri" w:hAnsi="Arial" w:cs="Arial"/>
      <w:b/>
      <w:color w:val="000000"/>
      <w:sz w:val="24"/>
      <w:szCs w:val="24"/>
      <w:lang w:val="en-GB" w:eastAsia="en-ZA"/>
    </w:rPr>
  </w:style>
  <w:style w:type="character" w:customStyle="1" w:styleId="Heading1Char">
    <w:name w:val="Heading 1 Char"/>
    <w:link w:val="Heading1"/>
    <w:uiPriority w:val="9"/>
    <w:rsid w:val="00754AB6"/>
    <w:rPr>
      <w:rFonts w:ascii="Arial" w:eastAsia="Cambria" w:hAnsi="Arial" w:cs="Arial"/>
      <w:b/>
      <w:color w:val="000000"/>
      <w:sz w:val="32"/>
      <w:szCs w:val="32"/>
      <w:lang w:val="en-ZA" w:eastAsia="en-ZA"/>
    </w:rPr>
  </w:style>
  <w:style w:type="character" w:customStyle="1" w:styleId="Heading2Char">
    <w:name w:val="Heading 2 Char"/>
    <w:link w:val="Heading2"/>
    <w:uiPriority w:val="9"/>
    <w:rsid w:val="00754AB6"/>
    <w:rPr>
      <w:rFonts w:ascii="Arial" w:eastAsia="Cambria" w:hAnsi="Arial" w:cs="Arial"/>
      <w:b/>
      <w:color w:val="000000"/>
      <w:sz w:val="24"/>
      <w:szCs w:val="24"/>
      <w:lang w:val="en-ZA" w:eastAsia="en-ZA"/>
    </w:rPr>
  </w:style>
  <w:style w:type="paragraph" w:styleId="TOC1">
    <w:name w:val="toc 1"/>
    <w:hidden/>
    <w:pPr>
      <w:spacing w:after="160" w:line="259" w:lineRule="auto"/>
      <w:ind w:left="15" w:right="15"/>
    </w:pPr>
    <w:rPr>
      <w:rFonts w:eastAsia="Calibri" w:cs="Calibri"/>
      <w:color w:val="000000"/>
      <w:sz w:val="22"/>
      <w:szCs w:val="22"/>
    </w:rPr>
  </w:style>
  <w:style w:type="paragraph" w:styleId="TOC2">
    <w:name w:val="toc 2"/>
    <w:hidden/>
    <w:pPr>
      <w:spacing w:after="160" w:line="259" w:lineRule="auto"/>
      <w:ind w:left="15" w:right="15"/>
    </w:pPr>
    <w:rPr>
      <w:rFonts w:eastAsia="Calibri" w:cs="Calibri"/>
      <w:color w:val="000000"/>
      <w:sz w:val="22"/>
      <w:szCs w:val="22"/>
    </w:rPr>
  </w:style>
  <w:style w:type="paragraph" w:styleId="TOC3">
    <w:name w:val="toc 3"/>
    <w:hidden/>
    <w:pPr>
      <w:spacing w:after="160" w:line="259" w:lineRule="auto"/>
      <w:ind w:left="15" w:right="15"/>
    </w:pPr>
    <w:rPr>
      <w:rFonts w:eastAsia="Calibri" w:cs="Calibri"/>
      <w:color w:val="000000"/>
      <w:sz w:val="22"/>
      <w:szCs w:val="22"/>
    </w:rPr>
  </w:style>
  <w:style w:type="table" w:customStyle="1" w:styleId="TableGrid">
    <w:name w:val="TableGrid"/>
    <w:rPr>
      <w:sz w:val="22"/>
      <w:szCs w:val="22"/>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565949"/>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565949"/>
    <w:rPr>
      <w:rFonts w:ascii="Tahoma" w:eastAsia="Cambria" w:hAnsi="Tahoma" w:cs="Tahoma"/>
      <w:color w:val="000000"/>
      <w:sz w:val="16"/>
      <w:szCs w:val="16"/>
    </w:rPr>
  </w:style>
  <w:style w:type="character" w:styleId="CommentReference">
    <w:name w:val="annotation reference"/>
    <w:uiPriority w:val="99"/>
    <w:semiHidden/>
    <w:unhideWhenUsed/>
    <w:rsid w:val="00471E68"/>
    <w:rPr>
      <w:sz w:val="16"/>
      <w:szCs w:val="16"/>
    </w:rPr>
  </w:style>
  <w:style w:type="paragraph" w:styleId="CommentText">
    <w:name w:val="annotation text"/>
    <w:basedOn w:val="Normal"/>
    <w:link w:val="CommentTextChar"/>
    <w:uiPriority w:val="99"/>
    <w:semiHidden/>
    <w:unhideWhenUsed/>
    <w:rsid w:val="00471E68"/>
    <w:rPr>
      <w:sz w:val="20"/>
      <w:szCs w:val="20"/>
    </w:rPr>
  </w:style>
  <w:style w:type="character" w:customStyle="1" w:styleId="CommentTextChar">
    <w:name w:val="Comment Text Char"/>
    <w:link w:val="CommentText"/>
    <w:uiPriority w:val="99"/>
    <w:semiHidden/>
    <w:rsid w:val="00471E68"/>
    <w:rPr>
      <w:rFonts w:ascii="Cambria" w:eastAsia="Cambria" w:hAnsi="Cambria" w:cs="Cambria"/>
      <w:color w:val="000000"/>
      <w:lang w:val="en-ZA" w:eastAsia="en-ZA"/>
    </w:rPr>
  </w:style>
  <w:style w:type="paragraph" w:styleId="CommentSubject">
    <w:name w:val="annotation subject"/>
    <w:basedOn w:val="CommentText"/>
    <w:next w:val="CommentText"/>
    <w:link w:val="CommentSubjectChar"/>
    <w:uiPriority w:val="99"/>
    <w:semiHidden/>
    <w:unhideWhenUsed/>
    <w:rsid w:val="00471E68"/>
    <w:rPr>
      <w:b/>
      <w:bCs/>
    </w:rPr>
  </w:style>
  <w:style w:type="character" w:customStyle="1" w:styleId="CommentSubjectChar">
    <w:name w:val="Comment Subject Char"/>
    <w:link w:val="CommentSubject"/>
    <w:uiPriority w:val="99"/>
    <w:semiHidden/>
    <w:rsid w:val="00471E68"/>
    <w:rPr>
      <w:rFonts w:ascii="Cambria" w:eastAsia="Cambria" w:hAnsi="Cambria" w:cs="Cambria"/>
      <w:b/>
      <w:bCs/>
      <w:color w:val="000000"/>
      <w:lang w:val="en-ZA" w:eastAsia="en-ZA"/>
    </w:rPr>
  </w:style>
  <w:style w:type="paragraph" w:styleId="Revision">
    <w:name w:val="Revision"/>
    <w:hidden/>
    <w:uiPriority w:val="99"/>
    <w:semiHidden/>
    <w:rsid w:val="00471E68"/>
    <w:rPr>
      <w:rFonts w:ascii="Cambria" w:eastAsia="Cambria" w:hAnsi="Cambria" w:cs="Cambria"/>
      <w:color w:val="000000"/>
      <w:sz w:val="22"/>
      <w:szCs w:val="22"/>
    </w:rPr>
  </w:style>
  <w:style w:type="paragraph" w:styleId="Caption">
    <w:name w:val="caption"/>
    <w:basedOn w:val="Normal"/>
    <w:next w:val="Normal"/>
    <w:uiPriority w:val="35"/>
    <w:unhideWhenUsed/>
    <w:qFormat/>
    <w:rsid w:val="002C148F"/>
    <w:rPr>
      <w:rFonts w:ascii="Arial" w:hAnsi="Arial" w:cs="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47.jpeg"/><Relationship Id="rId84" Type="http://schemas.openxmlformats.org/officeDocument/2006/relationships/image" Target="media/image57.jpeg"/><Relationship Id="rId89" Type="http://schemas.openxmlformats.org/officeDocument/2006/relationships/image" Target="media/image62.jpeg"/><Relationship Id="rId16" Type="http://schemas.openxmlformats.org/officeDocument/2006/relationships/footer" Target="footer6.xml"/><Relationship Id="rId11" Type="http://schemas.openxmlformats.org/officeDocument/2006/relationships/footer" Target="footer3.xml"/><Relationship Id="rId32" Type="http://schemas.openxmlformats.org/officeDocument/2006/relationships/footer" Target="footer9.xml"/><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footer" Target="footer13.xml"/><Relationship Id="rId79" Type="http://schemas.openxmlformats.org/officeDocument/2006/relationships/image" Target="media/image55.jpeg"/><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image" Target="media/image68.jpeg"/><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footer" Target="footer10.xml"/><Relationship Id="rId69" Type="http://schemas.openxmlformats.org/officeDocument/2006/relationships/image" Target="media/image48.jpeg"/><Relationship Id="rId80" Type="http://schemas.openxmlformats.org/officeDocument/2006/relationships/footer" Target="footer16.xml"/><Relationship Id="rId85" Type="http://schemas.openxmlformats.org/officeDocument/2006/relationships/image" Target="media/image58.jpe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4.jpeg"/><Relationship Id="rId25" Type="http://schemas.openxmlformats.org/officeDocument/2006/relationships/image" Target="media/image10.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6.jpeg"/><Relationship Id="rId20" Type="http://schemas.openxmlformats.org/officeDocument/2006/relationships/image" Target="media/image5.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49.jpeg"/><Relationship Id="rId75" Type="http://schemas.openxmlformats.org/officeDocument/2006/relationships/footer" Target="footer14.xml"/><Relationship Id="rId83" Type="http://schemas.openxmlformats.org/officeDocument/2006/relationships/image" Target="media/image56.jpeg"/><Relationship Id="rId88" Type="http://schemas.openxmlformats.org/officeDocument/2006/relationships/image" Target="media/image61.jpeg"/><Relationship Id="rId91" Type="http://schemas.openxmlformats.org/officeDocument/2006/relationships/image" Target="media/image64.jpeg"/><Relationship Id="rId96" Type="http://schemas.openxmlformats.org/officeDocument/2006/relationships/footer" Target="foot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footer" Target="footer2.xml"/><Relationship Id="rId31" Type="http://schemas.openxmlformats.org/officeDocument/2006/relationships/footer" Target="footer8.xml"/><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footer" Target="footer11.xml"/><Relationship Id="rId73" Type="http://schemas.openxmlformats.org/officeDocument/2006/relationships/image" Target="media/image52.jpeg"/><Relationship Id="rId78" Type="http://schemas.openxmlformats.org/officeDocument/2006/relationships/image" Target="media/image54.jpeg"/><Relationship Id="rId81" Type="http://schemas.openxmlformats.org/officeDocument/2006/relationships/footer" Target="footer17.xml"/><Relationship Id="rId86" Type="http://schemas.openxmlformats.org/officeDocument/2006/relationships/image" Target="media/image59.jpeg"/><Relationship Id="rId94" Type="http://schemas.openxmlformats.org/officeDocument/2006/relationships/image" Target="media/image67.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comments" Target="comments.xml"/><Relationship Id="rId39" Type="http://schemas.openxmlformats.org/officeDocument/2006/relationships/image" Target="media/image21.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footer" Target="footer15.xml"/><Relationship Id="rId97" Type="http://schemas.openxmlformats.org/officeDocument/2006/relationships/footer" Target="footer20.xml"/><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image" Target="media/image65.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footer" Target="footer12.xml"/><Relationship Id="rId87" Type="http://schemas.openxmlformats.org/officeDocument/2006/relationships/image" Target="media/image60.jpeg"/><Relationship Id="rId61" Type="http://schemas.openxmlformats.org/officeDocument/2006/relationships/image" Target="media/image43.jpeg"/><Relationship Id="rId82" Type="http://schemas.openxmlformats.org/officeDocument/2006/relationships/footer" Target="footer18.xml"/><Relationship Id="rId19" Type="http://schemas.microsoft.com/office/2011/relationships/commentsExtended" Target="commentsExtended.xml"/><Relationship Id="rId14" Type="http://schemas.openxmlformats.org/officeDocument/2006/relationships/footer" Target="footer4.xml"/><Relationship Id="rId30" Type="http://schemas.openxmlformats.org/officeDocument/2006/relationships/footer" Target="footer7.xml"/><Relationship Id="rId35" Type="http://schemas.openxmlformats.org/officeDocument/2006/relationships/image" Target="media/image17.jpeg"/><Relationship Id="rId56" Type="http://schemas.openxmlformats.org/officeDocument/2006/relationships/image" Target="media/image38.jpeg"/><Relationship Id="rId77" Type="http://schemas.openxmlformats.org/officeDocument/2006/relationships/image" Target="media/image53.jpe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image" Target="media/image51.jpeg"/><Relationship Id="rId93" Type="http://schemas.openxmlformats.org/officeDocument/2006/relationships/image" Target="media/image66.jpeg"/><Relationship Id="rId98" Type="http://schemas.openxmlformats.org/officeDocument/2006/relationships/footer" Target="footer2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A9026A-125F-4BAB-B63E-83795DF06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18358</Words>
  <Characters>104644</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122757</CharactersWithSpaces>
  <SharedDoc>false</SharedDoc>
  <HLinks>
    <vt:vector size="888" baseType="variant">
      <vt:variant>
        <vt:i4>2883678</vt:i4>
      </vt:variant>
      <vt:variant>
        <vt:i4>798</vt:i4>
      </vt:variant>
      <vt:variant>
        <vt:i4>0</vt:i4>
      </vt:variant>
      <vt:variant>
        <vt:i4>5</vt:i4>
      </vt:variant>
      <vt:variant>
        <vt:lpwstr>https://youtu.be/_Ol1D7sp83Q</vt:lpwstr>
      </vt:variant>
      <vt:variant>
        <vt:lpwstr/>
      </vt:variant>
      <vt:variant>
        <vt:i4>2883678</vt:i4>
      </vt:variant>
      <vt:variant>
        <vt:i4>795</vt:i4>
      </vt:variant>
      <vt:variant>
        <vt:i4>0</vt:i4>
      </vt:variant>
      <vt:variant>
        <vt:i4>5</vt:i4>
      </vt:variant>
      <vt:variant>
        <vt:lpwstr>https://youtu.be/_Ol1D7sp83Q</vt:lpwstr>
      </vt:variant>
      <vt:variant>
        <vt:lpwstr/>
      </vt:variant>
      <vt:variant>
        <vt:i4>2883678</vt:i4>
      </vt:variant>
      <vt:variant>
        <vt:i4>792</vt:i4>
      </vt:variant>
      <vt:variant>
        <vt:i4>0</vt:i4>
      </vt:variant>
      <vt:variant>
        <vt:i4>5</vt:i4>
      </vt:variant>
      <vt:variant>
        <vt:lpwstr>https://youtu.be/_Ol1D7sp83Q</vt:lpwstr>
      </vt:variant>
      <vt:variant>
        <vt:lpwstr/>
      </vt:variant>
      <vt:variant>
        <vt:i4>4456520</vt:i4>
      </vt:variant>
      <vt:variant>
        <vt:i4>789</vt:i4>
      </vt:variant>
      <vt:variant>
        <vt:i4>0</vt:i4>
      </vt:variant>
      <vt:variant>
        <vt:i4>5</vt:i4>
      </vt:variant>
      <vt:variant>
        <vt:lpwstr>https://youtu.be/DLGEwFN1RbM</vt:lpwstr>
      </vt:variant>
      <vt:variant>
        <vt:lpwstr/>
      </vt:variant>
      <vt:variant>
        <vt:i4>4456520</vt:i4>
      </vt:variant>
      <vt:variant>
        <vt:i4>786</vt:i4>
      </vt:variant>
      <vt:variant>
        <vt:i4>0</vt:i4>
      </vt:variant>
      <vt:variant>
        <vt:i4>5</vt:i4>
      </vt:variant>
      <vt:variant>
        <vt:lpwstr>https://youtu.be/DLGEwFN1RbM</vt:lpwstr>
      </vt:variant>
      <vt:variant>
        <vt:lpwstr/>
      </vt:variant>
      <vt:variant>
        <vt:i4>5111874</vt:i4>
      </vt:variant>
      <vt:variant>
        <vt:i4>783</vt:i4>
      </vt:variant>
      <vt:variant>
        <vt:i4>0</vt:i4>
      </vt:variant>
      <vt:variant>
        <vt:i4>5</vt:i4>
      </vt:variant>
      <vt:variant>
        <vt:lpwstr>https://youtu.be/4hIJvzhvt88</vt:lpwstr>
      </vt:variant>
      <vt:variant>
        <vt:lpwstr/>
      </vt:variant>
      <vt:variant>
        <vt:i4>4391000</vt:i4>
      </vt:variant>
      <vt:variant>
        <vt:i4>780</vt:i4>
      </vt:variant>
      <vt:variant>
        <vt:i4>0</vt:i4>
      </vt:variant>
      <vt:variant>
        <vt:i4>5</vt:i4>
      </vt:variant>
      <vt:variant>
        <vt:lpwstr>https://youtu.be/nNe5YlRPoKM</vt:lpwstr>
      </vt:variant>
      <vt:variant>
        <vt:lpwstr/>
      </vt:variant>
      <vt:variant>
        <vt:i4>983131</vt:i4>
      </vt:variant>
      <vt:variant>
        <vt:i4>777</vt:i4>
      </vt:variant>
      <vt:variant>
        <vt:i4>0</vt:i4>
      </vt:variant>
      <vt:variant>
        <vt:i4>5</vt:i4>
      </vt:variant>
      <vt:variant>
        <vt:lpwstr>http://za.rs-online.com/</vt:lpwstr>
      </vt:variant>
      <vt:variant>
        <vt:lpwstr/>
      </vt:variant>
      <vt:variant>
        <vt:i4>3866726</vt:i4>
      </vt:variant>
      <vt:variant>
        <vt:i4>774</vt:i4>
      </vt:variant>
      <vt:variant>
        <vt:i4>0</vt:i4>
      </vt:variant>
      <vt:variant>
        <vt:i4>5</vt:i4>
      </vt:variant>
      <vt:variant>
        <vt:lpwstr>http://reprap.org/</vt:lpwstr>
      </vt:variant>
      <vt:variant>
        <vt:lpwstr/>
      </vt:variant>
      <vt:variant>
        <vt:i4>3670126</vt:i4>
      </vt:variant>
      <vt:variant>
        <vt:i4>771</vt:i4>
      </vt:variant>
      <vt:variant>
        <vt:i4>0</vt:i4>
      </vt:variant>
      <vt:variant>
        <vt:i4>5</vt:i4>
      </vt:variant>
      <vt:variant>
        <vt:lpwstr>http://www.hobbyking.com/hobbyking/store/index.asp</vt:lpwstr>
      </vt:variant>
      <vt:variant>
        <vt:lpwstr/>
      </vt:variant>
      <vt:variant>
        <vt:i4>3670126</vt:i4>
      </vt:variant>
      <vt:variant>
        <vt:i4>768</vt:i4>
      </vt:variant>
      <vt:variant>
        <vt:i4>0</vt:i4>
      </vt:variant>
      <vt:variant>
        <vt:i4>5</vt:i4>
      </vt:variant>
      <vt:variant>
        <vt:lpwstr>http://www.hobbyking.com/hobbyking/store/index.asp</vt:lpwstr>
      </vt:variant>
      <vt:variant>
        <vt:lpwstr/>
      </vt:variant>
      <vt:variant>
        <vt:i4>589853</vt:i4>
      </vt:variant>
      <vt:variant>
        <vt:i4>765</vt:i4>
      </vt:variant>
      <vt:variant>
        <vt:i4>0</vt:i4>
      </vt:variant>
      <vt:variant>
        <vt:i4>5</vt:i4>
      </vt:variant>
      <vt:variant>
        <vt:lpwstr>http://www.mantech.co.za/</vt:lpwstr>
      </vt:variant>
      <vt:variant>
        <vt:lpwstr/>
      </vt:variant>
      <vt:variant>
        <vt:i4>1179666</vt:i4>
      </vt:variant>
      <vt:variant>
        <vt:i4>762</vt:i4>
      </vt:variant>
      <vt:variant>
        <vt:i4>0</vt:i4>
      </vt:variant>
      <vt:variant>
        <vt:i4>5</vt:i4>
      </vt:variant>
      <vt:variant>
        <vt:lpwstr>http://www.electronics-tutorials.ws/blog/convert-atx-psu-to-bench-supply.html</vt:lpwstr>
      </vt:variant>
      <vt:variant>
        <vt:lpwstr/>
      </vt:variant>
      <vt:variant>
        <vt:i4>3407907</vt:i4>
      </vt:variant>
      <vt:variant>
        <vt:i4>759</vt:i4>
      </vt:variant>
      <vt:variant>
        <vt:i4>0</vt:i4>
      </vt:variant>
      <vt:variant>
        <vt:i4>5</vt:i4>
      </vt:variant>
      <vt:variant>
        <vt:lpwstr>https://dev.mysql.com/doc/refman/5.7/en/what-is-mysql.html</vt:lpwstr>
      </vt:variant>
      <vt:variant>
        <vt:lpwstr/>
      </vt:variant>
      <vt:variant>
        <vt:i4>5242907</vt:i4>
      </vt:variant>
      <vt:variant>
        <vt:i4>756</vt:i4>
      </vt:variant>
      <vt:variant>
        <vt:i4>0</vt:i4>
      </vt:variant>
      <vt:variant>
        <vt:i4>5</vt:i4>
      </vt:variant>
      <vt:variant>
        <vt:lpwstr>https://news.netcraft.com/archives/2016/08/24/august-2016-web-server-survey.html</vt:lpwstr>
      </vt:variant>
      <vt:variant>
        <vt:lpwstr/>
      </vt:variant>
      <vt:variant>
        <vt:i4>5701703</vt:i4>
      </vt:variant>
      <vt:variant>
        <vt:i4>753</vt:i4>
      </vt:variant>
      <vt:variant>
        <vt:i4>0</vt:i4>
      </vt:variant>
      <vt:variant>
        <vt:i4>5</vt:i4>
      </vt:variant>
      <vt:variant>
        <vt:lpwstr>https://www.nginx.com/blog/nginx-vs-apache-our-view/</vt:lpwstr>
      </vt:variant>
      <vt:variant>
        <vt:lpwstr/>
      </vt:variant>
      <vt:variant>
        <vt:i4>6291552</vt:i4>
      </vt:variant>
      <vt:variant>
        <vt:i4>750</vt:i4>
      </vt:variant>
      <vt:variant>
        <vt:i4>0</vt:i4>
      </vt:variant>
      <vt:variant>
        <vt:i4>5</vt:i4>
      </vt:variant>
      <vt:variant>
        <vt:lpwstr>http://ww1.microchip.com/downloads/en/DeviceDoc/22228B.pdf</vt:lpwstr>
      </vt:variant>
      <vt:variant>
        <vt:lpwstr/>
      </vt:variant>
      <vt:variant>
        <vt:i4>6291552</vt:i4>
      </vt:variant>
      <vt:variant>
        <vt:i4>747</vt:i4>
      </vt:variant>
      <vt:variant>
        <vt:i4>0</vt:i4>
      </vt:variant>
      <vt:variant>
        <vt:i4>5</vt:i4>
      </vt:variant>
      <vt:variant>
        <vt:lpwstr>http://ww1.microchip.com/downloads/en/DeviceDoc/22228B.pdf</vt:lpwstr>
      </vt:variant>
      <vt:variant>
        <vt:lpwstr/>
      </vt:variant>
      <vt:variant>
        <vt:i4>5832715</vt:i4>
      </vt:variant>
      <vt:variant>
        <vt:i4>744</vt:i4>
      </vt:variant>
      <vt:variant>
        <vt:i4>0</vt:i4>
      </vt:variant>
      <vt:variant>
        <vt:i4>5</vt:i4>
      </vt:variant>
      <vt:variant>
        <vt:lpwstr>http://wiki.seeedstudio.com/wiki/125Khz_RFID_module_-_UART</vt:lpwstr>
      </vt:variant>
      <vt:variant>
        <vt:lpwstr/>
      </vt:variant>
      <vt:variant>
        <vt:i4>5832715</vt:i4>
      </vt:variant>
      <vt:variant>
        <vt:i4>741</vt:i4>
      </vt:variant>
      <vt:variant>
        <vt:i4>0</vt:i4>
      </vt:variant>
      <vt:variant>
        <vt:i4>5</vt:i4>
      </vt:variant>
      <vt:variant>
        <vt:lpwstr>http://wiki.seeedstudio.com/wiki/125Khz_RFID_module_-_UART</vt:lpwstr>
      </vt:variant>
      <vt:variant>
        <vt:lpwstr/>
      </vt:variant>
      <vt:variant>
        <vt:i4>5832715</vt:i4>
      </vt:variant>
      <vt:variant>
        <vt:i4>738</vt:i4>
      </vt:variant>
      <vt:variant>
        <vt:i4>0</vt:i4>
      </vt:variant>
      <vt:variant>
        <vt:i4>5</vt:i4>
      </vt:variant>
      <vt:variant>
        <vt:lpwstr>http://wiki.seeedstudio.com/wiki/125Khz_RFID_module_-_UART</vt:lpwstr>
      </vt:variant>
      <vt:variant>
        <vt:lpwstr/>
      </vt:variant>
      <vt:variant>
        <vt:i4>5832715</vt:i4>
      </vt:variant>
      <vt:variant>
        <vt:i4>732</vt:i4>
      </vt:variant>
      <vt:variant>
        <vt:i4>0</vt:i4>
      </vt:variant>
      <vt:variant>
        <vt:i4>5</vt:i4>
      </vt:variant>
      <vt:variant>
        <vt:lpwstr>http://wiki.seeedstudio.com/wiki/125Khz_RFID_module_-_UART</vt:lpwstr>
      </vt:variant>
      <vt:variant>
        <vt:lpwstr/>
      </vt:variant>
      <vt:variant>
        <vt:i4>5832715</vt:i4>
      </vt:variant>
      <vt:variant>
        <vt:i4>729</vt:i4>
      </vt:variant>
      <vt:variant>
        <vt:i4>0</vt:i4>
      </vt:variant>
      <vt:variant>
        <vt:i4>5</vt:i4>
      </vt:variant>
      <vt:variant>
        <vt:lpwstr>http://wiki.seeedstudio.com/wiki/125Khz_RFID_module_-_UART</vt:lpwstr>
      </vt:variant>
      <vt:variant>
        <vt:lpwstr/>
      </vt:variant>
      <vt:variant>
        <vt:i4>5242952</vt:i4>
      </vt:variant>
      <vt:variant>
        <vt:i4>726</vt:i4>
      </vt:variant>
      <vt:variant>
        <vt:i4>0</vt:i4>
      </vt:variant>
      <vt:variant>
        <vt:i4>5</vt:i4>
      </vt:variant>
      <vt:variant>
        <vt:lpwstr>http://www.impinj.com/resources/about-rfid/how-do-rfid-systems-work/</vt:lpwstr>
      </vt:variant>
      <vt:variant>
        <vt:lpwstr/>
      </vt:variant>
      <vt:variant>
        <vt:i4>5242952</vt:i4>
      </vt:variant>
      <vt:variant>
        <vt:i4>723</vt:i4>
      </vt:variant>
      <vt:variant>
        <vt:i4>0</vt:i4>
      </vt:variant>
      <vt:variant>
        <vt:i4>5</vt:i4>
      </vt:variant>
      <vt:variant>
        <vt:lpwstr>http://www.impinj.com/resources/about-rfid/how-do-rfid-systems-work/</vt:lpwstr>
      </vt:variant>
      <vt:variant>
        <vt:lpwstr/>
      </vt:variant>
      <vt:variant>
        <vt:i4>5046355</vt:i4>
      </vt:variant>
      <vt:variant>
        <vt:i4>720</vt:i4>
      </vt:variant>
      <vt:variant>
        <vt:i4>0</vt:i4>
      </vt:variant>
      <vt:variant>
        <vt:i4>5</vt:i4>
      </vt:variant>
      <vt:variant>
        <vt:lpwstr>http://www.impinj.com//resources/about-rfid/the-different-types-of-rfid-systems/</vt:lpwstr>
      </vt:variant>
      <vt:variant>
        <vt:lpwstr/>
      </vt:variant>
      <vt:variant>
        <vt:i4>5308443</vt:i4>
      </vt:variant>
      <vt:variant>
        <vt:i4>717</vt:i4>
      </vt:variant>
      <vt:variant>
        <vt:i4>0</vt:i4>
      </vt:variant>
      <vt:variant>
        <vt:i4>5</vt:i4>
      </vt:variant>
      <vt:variant>
        <vt:lpwstr>http://www.embedded.com/design/other/4025995/Implementing-your-MCU-based-system-s-serial-UART-in-software</vt:lpwstr>
      </vt:variant>
      <vt:variant>
        <vt:lpwstr/>
      </vt:variant>
      <vt:variant>
        <vt:i4>5308443</vt:i4>
      </vt:variant>
      <vt:variant>
        <vt:i4>714</vt:i4>
      </vt:variant>
      <vt:variant>
        <vt:i4>0</vt:i4>
      </vt:variant>
      <vt:variant>
        <vt:i4>5</vt:i4>
      </vt:variant>
      <vt:variant>
        <vt:lpwstr>http://www.embedded.com/design/other/4025995/Implementing-your-MCU-based-system-s-serial-UART-in-software</vt:lpwstr>
      </vt:variant>
      <vt:variant>
        <vt:lpwstr/>
      </vt:variant>
      <vt:variant>
        <vt:i4>1376317</vt:i4>
      </vt:variant>
      <vt:variant>
        <vt:i4>711</vt:i4>
      </vt:variant>
      <vt:variant>
        <vt:i4>0</vt:i4>
      </vt:variant>
      <vt:variant>
        <vt:i4>5</vt:i4>
      </vt:variant>
      <vt:variant>
        <vt:lpwstr>http://www.latticesemi.com/~/media/LatticeSemi/Documents/WhitePapers/HM/ImprovingNoiseImmunityforSerialInterface.pdf?document_id=50728</vt:lpwstr>
      </vt:variant>
      <vt:variant>
        <vt:lpwstr/>
      </vt:variant>
      <vt:variant>
        <vt:i4>1376317</vt:i4>
      </vt:variant>
      <vt:variant>
        <vt:i4>708</vt:i4>
      </vt:variant>
      <vt:variant>
        <vt:i4>0</vt:i4>
      </vt:variant>
      <vt:variant>
        <vt:i4>5</vt:i4>
      </vt:variant>
      <vt:variant>
        <vt:lpwstr>http://www.latticesemi.com/~/media/LatticeSemi/Documents/WhitePapers/HM/ImprovingNoiseImmunityforSerialInterface.pdf?document_id=50728</vt:lpwstr>
      </vt:variant>
      <vt:variant>
        <vt:lpwstr/>
      </vt:variant>
      <vt:variant>
        <vt:i4>1376317</vt:i4>
      </vt:variant>
      <vt:variant>
        <vt:i4>705</vt:i4>
      </vt:variant>
      <vt:variant>
        <vt:i4>0</vt:i4>
      </vt:variant>
      <vt:variant>
        <vt:i4>5</vt:i4>
      </vt:variant>
      <vt:variant>
        <vt:lpwstr>http://www.latticesemi.com/~/media/LatticeSemi/Documents/WhitePapers/HM/ImprovingNoiseImmunityforSerialInterface.pdf?document_id=50728</vt:lpwstr>
      </vt:variant>
      <vt:variant>
        <vt:lpwstr/>
      </vt:variant>
      <vt:variant>
        <vt:i4>1376317</vt:i4>
      </vt:variant>
      <vt:variant>
        <vt:i4>702</vt:i4>
      </vt:variant>
      <vt:variant>
        <vt:i4>0</vt:i4>
      </vt:variant>
      <vt:variant>
        <vt:i4>5</vt:i4>
      </vt:variant>
      <vt:variant>
        <vt:lpwstr>http://www.latticesemi.com/~/media/LatticeSemi/Documents/WhitePapers/HM/ImprovingNoiseImmunityforSerialInterface.pdf?document_id=50728</vt:lpwstr>
      </vt:variant>
      <vt:variant>
        <vt:lpwstr/>
      </vt:variant>
      <vt:variant>
        <vt:i4>1376317</vt:i4>
      </vt:variant>
      <vt:variant>
        <vt:i4>699</vt:i4>
      </vt:variant>
      <vt:variant>
        <vt:i4>0</vt:i4>
      </vt:variant>
      <vt:variant>
        <vt:i4>5</vt:i4>
      </vt:variant>
      <vt:variant>
        <vt:lpwstr>http://www.latticesemi.com/~/media/LatticeSemi/Documents/WhitePapers/HM/ImprovingNoiseImmunityforSerialInterface.pdf?document_id=50728</vt:lpwstr>
      </vt:variant>
      <vt:variant>
        <vt:lpwstr/>
      </vt:variant>
      <vt:variant>
        <vt:i4>4915295</vt:i4>
      </vt:variant>
      <vt:variant>
        <vt:i4>696</vt:i4>
      </vt:variant>
      <vt:variant>
        <vt:i4>0</vt:i4>
      </vt:variant>
      <vt:variant>
        <vt:i4>5</vt:i4>
      </vt:variant>
      <vt:variant>
        <vt:lpwstr>https://www.pdx.edu/ece/engineering-parts-vending-machine</vt:lpwstr>
      </vt:variant>
      <vt:variant>
        <vt:lpwstr/>
      </vt:variant>
      <vt:variant>
        <vt:i4>1179701</vt:i4>
      </vt:variant>
      <vt:variant>
        <vt:i4>689</vt:i4>
      </vt:variant>
      <vt:variant>
        <vt:i4>0</vt:i4>
      </vt:variant>
      <vt:variant>
        <vt:i4>5</vt:i4>
      </vt:variant>
      <vt:variant>
        <vt:lpwstr/>
      </vt:variant>
      <vt:variant>
        <vt:lpwstr>_Toc44112</vt:lpwstr>
      </vt:variant>
      <vt:variant>
        <vt:i4>1179701</vt:i4>
      </vt:variant>
      <vt:variant>
        <vt:i4>683</vt:i4>
      </vt:variant>
      <vt:variant>
        <vt:i4>0</vt:i4>
      </vt:variant>
      <vt:variant>
        <vt:i4>5</vt:i4>
      </vt:variant>
      <vt:variant>
        <vt:lpwstr/>
      </vt:variant>
      <vt:variant>
        <vt:lpwstr>_Toc44111</vt:lpwstr>
      </vt:variant>
      <vt:variant>
        <vt:i4>1179701</vt:i4>
      </vt:variant>
      <vt:variant>
        <vt:i4>677</vt:i4>
      </vt:variant>
      <vt:variant>
        <vt:i4>0</vt:i4>
      </vt:variant>
      <vt:variant>
        <vt:i4>5</vt:i4>
      </vt:variant>
      <vt:variant>
        <vt:lpwstr/>
      </vt:variant>
      <vt:variant>
        <vt:lpwstr>_Toc44110</vt:lpwstr>
      </vt:variant>
      <vt:variant>
        <vt:i4>1245237</vt:i4>
      </vt:variant>
      <vt:variant>
        <vt:i4>671</vt:i4>
      </vt:variant>
      <vt:variant>
        <vt:i4>0</vt:i4>
      </vt:variant>
      <vt:variant>
        <vt:i4>5</vt:i4>
      </vt:variant>
      <vt:variant>
        <vt:lpwstr/>
      </vt:variant>
      <vt:variant>
        <vt:lpwstr>_Toc44109</vt:lpwstr>
      </vt:variant>
      <vt:variant>
        <vt:i4>1245237</vt:i4>
      </vt:variant>
      <vt:variant>
        <vt:i4>665</vt:i4>
      </vt:variant>
      <vt:variant>
        <vt:i4>0</vt:i4>
      </vt:variant>
      <vt:variant>
        <vt:i4>5</vt:i4>
      </vt:variant>
      <vt:variant>
        <vt:lpwstr/>
      </vt:variant>
      <vt:variant>
        <vt:lpwstr>_Toc44108</vt:lpwstr>
      </vt:variant>
      <vt:variant>
        <vt:i4>1245237</vt:i4>
      </vt:variant>
      <vt:variant>
        <vt:i4>659</vt:i4>
      </vt:variant>
      <vt:variant>
        <vt:i4>0</vt:i4>
      </vt:variant>
      <vt:variant>
        <vt:i4>5</vt:i4>
      </vt:variant>
      <vt:variant>
        <vt:lpwstr/>
      </vt:variant>
      <vt:variant>
        <vt:lpwstr>_Toc44107</vt:lpwstr>
      </vt:variant>
      <vt:variant>
        <vt:i4>1245237</vt:i4>
      </vt:variant>
      <vt:variant>
        <vt:i4>653</vt:i4>
      </vt:variant>
      <vt:variant>
        <vt:i4>0</vt:i4>
      </vt:variant>
      <vt:variant>
        <vt:i4>5</vt:i4>
      </vt:variant>
      <vt:variant>
        <vt:lpwstr/>
      </vt:variant>
      <vt:variant>
        <vt:lpwstr>_Toc44106</vt:lpwstr>
      </vt:variant>
      <vt:variant>
        <vt:i4>1245237</vt:i4>
      </vt:variant>
      <vt:variant>
        <vt:i4>647</vt:i4>
      </vt:variant>
      <vt:variant>
        <vt:i4>0</vt:i4>
      </vt:variant>
      <vt:variant>
        <vt:i4>5</vt:i4>
      </vt:variant>
      <vt:variant>
        <vt:lpwstr/>
      </vt:variant>
      <vt:variant>
        <vt:lpwstr>_Toc44105</vt:lpwstr>
      </vt:variant>
      <vt:variant>
        <vt:i4>1245237</vt:i4>
      </vt:variant>
      <vt:variant>
        <vt:i4>641</vt:i4>
      </vt:variant>
      <vt:variant>
        <vt:i4>0</vt:i4>
      </vt:variant>
      <vt:variant>
        <vt:i4>5</vt:i4>
      </vt:variant>
      <vt:variant>
        <vt:lpwstr/>
      </vt:variant>
      <vt:variant>
        <vt:lpwstr>_Toc44104</vt:lpwstr>
      </vt:variant>
      <vt:variant>
        <vt:i4>1245237</vt:i4>
      </vt:variant>
      <vt:variant>
        <vt:i4>635</vt:i4>
      </vt:variant>
      <vt:variant>
        <vt:i4>0</vt:i4>
      </vt:variant>
      <vt:variant>
        <vt:i4>5</vt:i4>
      </vt:variant>
      <vt:variant>
        <vt:lpwstr/>
      </vt:variant>
      <vt:variant>
        <vt:lpwstr>_Toc44103</vt:lpwstr>
      </vt:variant>
      <vt:variant>
        <vt:i4>1245237</vt:i4>
      </vt:variant>
      <vt:variant>
        <vt:i4>629</vt:i4>
      </vt:variant>
      <vt:variant>
        <vt:i4>0</vt:i4>
      </vt:variant>
      <vt:variant>
        <vt:i4>5</vt:i4>
      </vt:variant>
      <vt:variant>
        <vt:lpwstr/>
      </vt:variant>
      <vt:variant>
        <vt:lpwstr>_Toc44102</vt:lpwstr>
      </vt:variant>
      <vt:variant>
        <vt:i4>1245237</vt:i4>
      </vt:variant>
      <vt:variant>
        <vt:i4>623</vt:i4>
      </vt:variant>
      <vt:variant>
        <vt:i4>0</vt:i4>
      </vt:variant>
      <vt:variant>
        <vt:i4>5</vt:i4>
      </vt:variant>
      <vt:variant>
        <vt:lpwstr/>
      </vt:variant>
      <vt:variant>
        <vt:lpwstr>_Toc44101</vt:lpwstr>
      </vt:variant>
      <vt:variant>
        <vt:i4>1245237</vt:i4>
      </vt:variant>
      <vt:variant>
        <vt:i4>617</vt:i4>
      </vt:variant>
      <vt:variant>
        <vt:i4>0</vt:i4>
      </vt:variant>
      <vt:variant>
        <vt:i4>5</vt:i4>
      </vt:variant>
      <vt:variant>
        <vt:lpwstr/>
      </vt:variant>
      <vt:variant>
        <vt:lpwstr>_Toc44100</vt:lpwstr>
      </vt:variant>
      <vt:variant>
        <vt:i4>1703988</vt:i4>
      </vt:variant>
      <vt:variant>
        <vt:i4>611</vt:i4>
      </vt:variant>
      <vt:variant>
        <vt:i4>0</vt:i4>
      </vt:variant>
      <vt:variant>
        <vt:i4>5</vt:i4>
      </vt:variant>
      <vt:variant>
        <vt:lpwstr/>
      </vt:variant>
      <vt:variant>
        <vt:lpwstr>_Toc44099</vt:lpwstr>
      </vt:variant>
      <vt:variant>
        <vt:i4>1703988</vt:i4>
      </vt:variant>
      <vt:variant>
        <vt:i4>605</vt:i4>
      </vt:variant>
      <vt:variant>
        <vt:i4>0</vt:i4>
      </vt:variant>
      <vt:variant>
        <vt:i4>5</vt:i4>
      </vt:variant>
      <vt:variant>
        <vt:lpwstr/>
      </vt:variant>
      <vt:variant>
        <vt:lpwstr>_Toc44098</vt:lpwstr>
      </vt:variant>
      <vt:variant>
        <vt:i4>1703988</vt:i4>
      </vt:variant>
      <vt:variant>
        <vt:i4>599</vt:i4>
      </vt:variant>
      <vt:variant>
        <vt:i4>0</vt:i4>
      </vt:variant>
      <vt:variant>
        <vt:i4>5</vt:i4>
      </vt:variant>
      <vt:variant>
        <vt:lpwstr/>
      </vt:variant>
      <vt:variant>
        <vt:lpwstr>_Toc44097</vt:lpwstr>
      </vt:variant>
      <vt:variant>
        <vt:i4>1703988</vt:i4>
      </vt:variant>
      <vt:variant>
        <vt:i4>593</vt:i4>
      </vt:variant>
      <vt:variant>
        <vt:i4>0</vt:i4>
      </vt:variant>
      <vt:variant>
        <vt:i4>5</vt:i4>
      </vt:variant>
      <vt:variant>
        <vt:lpwstr/>
      </vt:variant>
      <vt:variant>
        <vt:lpwstr>_Toc44096</vt:lpwstr>
      </vt:variant>
      <vt:variant>
        <vt:i4>1703988</vt:i4>
      </vt:variant>
      <vt:variant>
        <vt:i4>587</vt:i4>
      </vt:variant>
      <vt:variant>
        <vt:i4>0</vt:i4>
      </vt:variant>
      <vt:variant>
        <vt:i4>5</vt:i4>
      </vt:variant>
      <vt:variant>
        <vt:lpwstr/>
      </vt:variant>
      <vt:variant>
        <vt:lpwstr>_Toc44095</vt:lpwstr>
      </vt:variant>
      <vt:variant>
        <vt:i4>1703988</vt:i4>
      </vt:variant>
      <vt:variant>
        <vt:i4>581</vt:i4>
      </vt:variant>
      <vt:variant>
        <vt:i4>0</vt:i4>
      </vt:variant>
      <vt:variant>
        <vt:i4>5</vt:i4>
      </vt:variant>
      <vt:variant>
        <vt:lpwstr/>
      </vt:variant>
      <vt:variant>
        <vt:lpwstr>_Toc44094</vt:lpwstr>
      </vt:variant>
      <vt:variant>
        <vt:i4>1703988</vt:i4>
      </vt:variant>
      <vt:variant>
        <vt:i4>575</vt:i4>
      </vt:variant>
      <vt:variant>
        <vt:i4>0</vt:i4>
      </vt:variant>
      <vt:variant>
        <vt:i4>5</vt:i4>
      </vt:variant>
      <vt:variant>
        <vt:lpwstr/>
      </vt:variant>
      <vt:variant>
        <vt:lpwstr>_Toc44093</vt:lpwstr>
      </vt:variant>
      <vt:variant>
        <vt:i4>1703988</vt:i4>
      </vt:variant>
      <vt:variant>
        <vt:i4>569</vt:i4>
      </vt:variant>
      <vt:variant>
        <vt:i4>0</vt:i4>
      </vt:variant>
      <vt:variant>
        <vt:i4>5</vt:i4>
      </vt:variant>
      <vt:variant>
        <vt:lpwstr/>
      </vt:variant>
      <vt:variant>
        <vt:lpwstr>_Toc44092</vt:lpwstr>
      </vt:variant>
      <vt:variant>
        <vt:i4>1703988</vt:i4>
      </vt:variant>
      <vt:variant>
        <vt:i4>563</vt:i4>
      </vt:variant>
      <vt:variant>
        <vt:i4>0</vt:i4>
      </vt:variant>
      <vt:variant>
        <vt:i4>5</vt:i4>
      </vt:variant>
      <vt:variant>
        <vt:lpwstr/>
      </vt:variant>
      <vt:variant>
        <vt:lpwstr>_Toc44091</vt:lpwstr>
      </vt:variant>
      <vt:variant>
        <vt:i4>1703988</vt:i4>
      </vt:variant>
      <vt:variant>
        <vt:i4>557</vt:i4>
      </vt:variant>
      <vt:variant>
        <vt:i4>0</vt:i4>
      </vt:variant>
      <vt:variant>
        <vt:i4>5</vt:i4>
      </vt:variant>
      <vt:variant>
        <vt:lpwstr/>
      </vt:variant>
      <vt:variant>
        <vt:lpwstr>_Toc44090</vt:lpwstr>
      </vt:variant>
      <vt:variant>
        <vt:i4>1769524</vt:i4>
      </vt:variant>
      <vt:variant>
        <vt:i4>551</vt:i4>
      </vt:variant>
      <vt:variant>
        <vt:i4>0</vt:i4>
      </vt:variant>
      <vt:variant>
        <vt:i4>5</vt:i4>
      </vt:variant>
      <vt:variant>
        <vt:lpwstr/>
      </vt:variant>
      <vt:variant>
        <vt:lpwstr>_Toc44089</vt:lpwstr>
      </vt:variant>
      <vt:variant>
        <vt:i4>1769524</vt:i4>
      </vt:variant>
      <vt:variant>
        <vt:i4>545</vt:i4>
      </vt:variant>
      <vt:variant>
        <vt:i4>0</vt:i4>
      </vt:variant>
      <vt:variant>
        <vt:i4>5</vt:i4>
      </vt:variant>
      <vt:variant>
        <vt:lpwstr/>
      </vt:variant>
      <vt:variant>
        <vt:lpwstr>_Toc44088</vt:lpwstr>
      </vt:variant>
      <vt:variant>
        <vt:i4>1769524</vt:i4>
      </vt:variant>
      <vt:variant>
        <vt:i4>539</vt:i4>
      </vt:variant>
      <vt:variant>
        <vt:i4>0</vt:i4>
      </vt:variant>
      <vt:variant>
        <vt:i4>5</vt:i4>
      </vt:variant>
      <vt:variant>
        <vt:lpwstr/>
      </vt:variant>
      <vt:variant>
        <vt:lpwstr>_Toc44087</vt:lpwstr>
      </vt:variant>
      <vt:variant>
        <vt:i4>1769524</vt:i4>
      </vt:variant>
      <vt:variant>
        <vt:i4>533</vt:i4>
      </vt:variant>
      <vt:variant>
        <vt:i4>0</vt:i4>
      </vt:variant>
      <vt:variant>
        <vt:i4>5</vt:i4>
      </vt:variant>
      <vt:variant>
        <vt:lpwstr/>
      </vt:variant>
      <vt:variant>
        <vt:lpwstr>_Toc44086</vt:lpwstr>
      </vt:variant>
      <vt:variant>
        <vt:i4>1769524</vt:i4>
      </vt:variant>
      <vt:variant>
        <vt:i4>527</vt:i4>
      </vt:variant>
      <vt:variant>
        <vt:i4>0</vt:i4>
      </vt:variant>
      <vt:variant>
        <vt:i4>5</vt:i4>
      </vt:variant>
      <vt:variant>
        <vt:lpwstr/>
      </vt:variant>
      <vt:variant>
        <vt:lpwstr>_Toc44085</vt:lpwstr>
      </vt:variant>
      <vt:variant>
        <vt:i4>1769524</vt:i4>
      </vt:variant>
      <vt:variant>
        <vt:i4>521</vt:i4>
      </vt:variant>
      <vt:variant>
        <vt:i4>0</vt:i4>
      </vt:variant>
      <vt:variant>
        <vt:i4>5</vt:i4>
      </vt:variant>
      <vt:variant>
        <vt:lpwstr/>
      </vt:variant>
      <vt:variant>
        <vt:lpwstr>_Toc44084</vt:lpwstr>
      </vt:variant>
      <vt:variant>
        <vt:i4>1769524</vt:i4>
      </vt:variant>
      <vt:variant>
        <vt:i4>515</vt:i4>
      </vt:variant>
      <vt:variant>
        <vt:i4>0</vt:i4>
      </vt:variant>
      <vt:variant>
        <vt:i4>5</vt:i4>
      </vt:variant>
      <vt:variant>
        <vt:lpwstr/>
      </vt:variant>
      <vt:variant>
        <vt:lpwstr>_Toc44083</vt:lpwstr>
      </vt:variant>
      <vt:variant>
        <vt:i4>1769524</vt:i4>
      </vt:variant>
      <vt:variant>
        <vt:i4>509</vt:i4>
      </vt:variant>
      <vt:variant>
        <vt:i4>0</vt:i4>
      </vt:variant>
      <vt:variant>
        <vt:i4>5</vt:i4>
      </vt:variant>
      <vt:variant>
        <vt:lpwstr/>
      </vt:variant>
      <vt:variant>
        <vt:lpwstr>_Toc44082</vt:lpwstr>
      </vt:variant>
      <vt:variant>
        <vt:i4>1769524</vt:i4>
      </vt:variant>
      <vt:variant>
        <vt:i4>503</vt:i4>
      </vt:variant>
      <vt:variant>
        <vt:i4>0</vt:i4>
      </vt:variant>
      <vt:variant>
        <vt:i4>5</vt:i4>
      </vt:variant>
      <vt:variant>
        <vt:lpwstr/>
      </vt:variant>
      <vt:variant>
        <vt:lpwstr>_Toc44081</vt:lpwstr>
      </vt:variant>
      <vt:variant>
        <vt:i4>1769524</vt:i4>
      </vt:variant>
      <vt:variant>
        <vt:i4>497</vt:i4>
      </vt:variant>
      <vt:variant>
        <vt:i4>0</vt:i4>
      </vt:variant>
      <vt:variant>
        <vt:i4>5</vt:i4>
      </vt:variant>
      <vt:variant>
        <vt:lpwstr/>
      </vt:variant>
      <vt:variant>
        <vt:lpwstr>_Toc44080</vt:lpwstr>
      </vt:variant>
      <vt:variant>
        <vt:i4>1310772</vt:i4>
      </vt:variant>
      <vt:variant>
        <vt:i4>491</vt:i4>
      </vt:variant>
      <vt:variant>
        <vt:i4>0</vt:i4>
      </vt:variant>
      <vt:variant>
        <vt:i4>5</vt:i4>
      </vt:variant>
      <vt:variant>
        <vt:lpwstr/>
      </vt:variant>
      <vt:variant>
        <vt:lpwstr>_Toc44079</vt:lpwstr>
      </vt:variant>
      <vt:variant>
        <vt:i4>1310772</vt:i4>
      </vt:variant>
      <vt:variant>
        <vt:i4>485</vt:i4>
      </vt:variant>
      <vt:variant>
        <vt:i4>0</vt:i4>
      </vt:variant>
      <vt:variant>
        <vt:i4>5</vt:i4>
      </vt:variant>
      <vt:variant>
        <vt:lpwstr/>
      </vt:variant>
      <vt:variant>
        <vt:lpwstr>_Toc44078</vt:lpwstr>
      </vt:variant>
      <vt:variant>
        <vt:i4>1310772</vt:i4>
      </vt:variant>
      <vt:variant>
        <vt:i4>479</vt:i4>
      </vt:variant>
      <vt:variant>
        <vt:i4>0</vt:i4>
      </vt:variant>
      <vt:variant>
        <vt:i4>5</vt:i4>
      </vt:variant>
      <vt:variant>
        <vt:lpwstr/>
      </vt:variant>
      <vt:variant>
        <vt:lpwstr>_Toc44077</vt:lpwstr>
      </vt:variant>
      <vt:variant>
        <vt:i4>1310772</vt:i4>
      </vt:variant>
      <vt:variant>
        <vt:i4>473</vt:i4>
      </vt:variant>
      <vt:variant>
        <vt:i4>0</vt:i4>
      </vt:variant>
      <vt:variant>
        <vt:i4>5</vt:i4>
      </vt:variant>
      <vt:variant>
        <vt:lpwstr/>
      </vt:variant>
      <vt:variant>
        <vt:lpwstr>_Toc44076</vt:lpwstr>
      </vt:variant>
      <vt:variant>
        <vt:i4>1310772</vt:i4>
      </vt:variant>
      <vt:variant>
        <vt:i4>467</vt:i4>
      </vt:variant>
      <vt:variant>
        <vt:i4>0</vt:i4>
      </vt:variant>
      <vt:variant>
        <vt:i4>5</vt:i4>
      </vt:variant>
      <vt:variant>
        <vt:lpwstr/>
      </vt:variant>
      <vt:variant>
        <vt:lpwstr>_Toc44075</vt:lpwstr>
      </vt:variant>
      <vt:variant>
        <vt:i4>1310772</vt:i4>
      </vt:variant>
      <vt:variant>
        <vt:i4>461</vt:i4>
      </vt:variant>
      <vt:variant>
        <vt:i4>0</vt:i4>
      </vt:variant>
      <vt:variant>
        <vt:i4>5</vt:i4>
      </vt:variant>
      <vt:variant>
        <vt:lpwstr/>
      </vt:variant>
      <vt:variant>
        <vt:lpwstr>_Toc44074</vt:lpwstr>
      </vt:variant>
      <vt:variant>
        <vt:i4>1310772</vt:i4>
      </vt:variant>
      <vt:variant>
        <vt:i4>455</vt:i4>
      </vt:variant>
      <vt:variant>
        <vt:i4>0</vt:i4>
      </vt:variant>
      <vt:variant>
        <vt:i4>5</vt:i4>
      </vt:variant>
      <vt:variant>
        <vt:lpwstr/>
      </vt:variant>
      <vt:variant>
        <vt:lpwstr>_Toc44073</vt:lpwstr>
      </vt:variant>
      <vt:variant>
        <vt:i4>1310772</vt:i4>
      </vt:variant>
      <vt:variant>
        <vt:i4>449</vt:i4>
      </vt:variant>
      <vt:variant>
        <vt:i4>0</vt:i4>
      </vt:variant>
      <vt:variant>
        <vt:i4>5</vt:i4>
      </vt:variant>
      <vt:variant>
        <vt:lpwstr/>
      </vt:variant>
      <vt:variant>
        <vt:lpwstr>_Toc44072</vt:lpwstr>
      </vt:variant>
      <vt:variant>
        <vt:i4>1310772</vt:i4>
      </vt:variant>
      <vt:variant>
        <vt:i4>443</vt:i4>
      </vt:variant>
      <vt:variant>
        <vt:i4>0</vt:i4>
      </vt:variant>
      <vt:variant>
        <vt:i4>5</vt:i4>
      </vt:variant>
      <vt:variant>
        <vt:lpwstr/>
      </vt:variant>
      <vt:variant>
        <vt:lpwstr>_Toc44071</vt:lpwstr>
      </vt:variant>
      <vt:variant>
        <vt:i4>1310772</vt:i4>
      </vt:variant>
      <vt:variant>
        <vt:i4>437</vt:i4>
      </vt:variant>
      <vt:variant>
        <vt:i4>0</vt:i4>
      </vt:variant>
      <vt:variant>
        <vt:i4>5</vt:i4>
      </vt:variant>
      <vt:variant>
        <vt:lpwstr/>
      </vt:variant>
      <vt:variant>
        <vt:lpwstr>_Toc44070</vt:lpwstr>
      </vt:variant>
      <vt:variant>
        <vt:i4>1376308</vt:i4>
      </vt:variant>
      <vt:variant>
        <vt:i4>431</vt:i4>
      </vt:variant>
      <vt:variant>
        <vt:i4>0</vt:i4>
      </vt:variant>
      <vt:variant>
        <vt:i4>5</vt:i4>
      </vt:variant>
      <vt:variant>
        <vt:lpwstr/>
      </vt:variant>
      <vt:variant>
        <vt:lpwstr>_Toc44069</vt:lpwstr>
      </vt:variant>
      <vt:variant>
        <vt:i4>1376308</vt:i4>
      </vt:variant>
      <vt:variant>
        <vt:i4>425</vt:i4>
      </vt:variant>
      <vt:variant>
        <vt:i4>0</vt:i4>
      </vt:variant>
      <vt:variant>
        <vt:i4>5</vt:i4>
      </vt:variant>
      <vt:variant>
        <vt:lpwstr/>
      </vt:variant>
      <vt:variant>
        <vt:lpwstr>_Toc44068</vt:lpwstr>
      </vt:variant>
      <vt:variant>
        <vt:i4>1376308</vt:i4>
      </vt:variant>
      <vt:variant>
        <vt:i4>419</vt:i4>
      </vt:variant>
      <vt:variant>
        <vt:i4>0</vt:i4>
      </vt:variant>
      <vt:variant>
        <vt:i4>5</vt:i4>
      </vt:variant>
      <vt:variant>
        <vt:lpwstr/>
      </vt:variant>
      <vt:variant>
        <vt:lpwstr>_Toc44067</vt:lpwstr>
      </vt:variant>
      <vt:variant>
        <vt:i4>1376308</vt:i4>
      </vt:variant>
      <vt:variant>
        <vt:i4>413</vt:i4>
      </vt:variant>
      <vt:variant>
        <vt:i4>0</vt:i4>
      </vt:variant>
      <vt:variant>
        <vt:i4>5</vt:i4>
      </vt:variant>
      <vt:variant>
        <vt:lpwstr/>
      </vt:variant>
      <vt:variant>
        <vt:lpwstr>_Toc44066</vt:lpwstr>
      </vt:variant>
      <vt:variant>
        <vt:i4>1376308</vt:i4>
      </vt:variant>
      <vt:variant>
        <vt:i4>407</vt:i4>
      </vt:variant>
      <vt:variant>
        <vt:i4>0</vt:i4>
      </vt:variant>
      <vt:variant>
        <vt:i4>5</vt:i4>
      </vt:variant>
      <vt:variant>
        <vt:lpwstr/>
      </vt:variant>
      <vt:variant>
        <vt:lpwstr>_Toc44065</vt:lpwstr>
      </vt:variant>
      <vt:variant>
        <vt:i4>1376308</vt:i4>
      </vt:variant>
      <vt:variant>
        <vt:i4>401</vt:i4>
      </vt:variant>
      <vt:variant>
        <vt:i4>0</vt:i4>
      </vt:variant>
      <vt:variant>
        <vt:i4>5</vt:i4>
      </vt:variant>
      <vt:variant>
        <vt:lpwstr/>
      </vt:variant>
      <vt:variant>
        <vt:lpwstr>_Toc44064</vt:lpwstr>
      </vt:variant>
      <vt:variant>
        <vt:i4>1376308</vt:i4>
      </vt:variant>
      <vt:variant>
        <vt:i4>395</vt:i4>
      </vt:variant>
      <vt:variant>
        <vt:i4>0</vt:i4>
      </vt:variant>
      <vt:variant>
        <vt:i4>5</vt:i4>
      </vt:variant>
      <vt:variant>
        <vt:lpwstr/>
      </vt:variant>
      <vt:variant>
        <vt:lpwstr>_Toc44063</vt:lpwstr>
      </vt:variant>
      <vt:variant>
        <vt:i4>1376308</vt:i4>
      </vt:variant>
      <vt:variant>
        <vt:i4>389</vt:i4>
      </vt:variant>
      <vt:variant>
        <vt:i4>0</vt:i4>
      </vt:variant>
      <vt:variant>
        <vt:i4>5</vt:i4>
      </vt:variant>
      <vt:variant>
        <vt:lpwstr/>
      </vt:variant>
      <vt:variant>
        <vt:lpwstr>_Toc44062</vt:lpwstr>
      </vt:variant>
      <vt:variant>
        <vt:i4>1376308</vt:i4>
      </vt:variant>
      <vt:variant>
        <vt:i4>383</vt:i4>
      </vt:variant>
      <vt:variant>
        <vt:i4>0</vt:i4>
      </vt:variant>
      <vt:variant>
        <vt:i4>5</vt:i4>
      </vt:variant>
      <vt:variant>
        <vt:lpwstr/>
      </vt:variant>
      <vt:variant>
        <vt:lpwstr>_Toc44061</vt:lpwstr>
      </vt:variant>
      <vt:variant>
        <vt:i4>1376308</vt:i4>
      </vt:variant>
      <vt:variant>
        <vt:i4>377</vt:i4>
      </vt:variant>
      <vt:variant>
        <vt:i4>0</vt:i4>
      </vt:variant>
      <vt:variant>
        <vt:i4>5</vt:i4>
      </vt:variant>
      <vt:variant>
        <vt:lpwstr/>
      </vt:variant>
      <vt:variant>
        <vt:lpwstr>_Toc44060</vt:lpwstr>
      </vt:variant>
      <vt:variant>
        <vt:i4>1441844</vt:i4>
      </vt:variant>
      <vt:variant>
        <vt:i4>371</vt:i4>
      </vt:variant>
      <vt:variant>
        <vt:i4>0</vt:i4>
      </vt:variant>
      <vt:variant>
        <vt:i4>5</vt:i4>
      </vt:variant>
      <vt:variant>
        <vt:lpwstr/>
      </vt:variant>
      <vt:variant>
        <vt:lpwstr>_Toc44059</vt:lpwstr>
      </vt:variant>
      <vt:variant>
        <vt:i4>1441844</vt:i4>
      </vt:variant>
      <vt:variant>
        <vt:i4>365</vt:i4>
      </vt:variant>
      <vt:variant>
        <vt:i4>0</vt:i4>
      </vt:variant>
      <vt:variant>
        <vt:i4>5</vt:i4>
      </vt:variant>
      <vt:variant>
        <vt:lpwstr/>
      </vt:variant>
      <vt:variant>
        <vt:lpwstr>_Toc44058</vt:lpwstr>
      </vt:variant>
      <vt:variant>
        <vt:i4>1441844</vt:i4>
      </vt:variant>
      <vt:variant>
        <vt:i4>359</vt:i4>
      </vt:variant>
      <vt:variant>
        <vt:i4>0</vt:i4>
      </vt:variant>
      <vt:variant>
        <vt:i4>5</vt:i4>
      </vt:variant>
      <vt:variant>
        <vt:lpwstr/>
      </vt:variant>
      <vt:variant>
        <vt:lpwstr>_Toc44057</vt:lpwstr>
      </vt:variant>
      <vt:variant>
        <vt:i4>1441844</vt:i4>
      </vt:variant>
      <vt:variant>
        <vt:i4>353</vt:i4>
      </vt:variant>
      <vt:variant>
        <vt:i4>0</vt:i4>
      </vt:variant>
      <vt:variant>
        <vt:i4>5</vt:i4>
      </vt:variant>
      <vt:variant>
        <vt:lpwstr/>
      </vt:variant>
      <vt:variant>
        <vt:lpwstr>_Toc44056</vt:lpwstr>
      </vt:variant>
      <vt:variant>
        <vt:i4>1441844</vt:i4>
      </vt:variant>
      <vt:variant>
        <vt:i4>347</vt:i4>
      </vt:variant>
      <vt:variant>
        <vt:i4>0</vt:i4>
      </vt:variant>
      <vt:variant>
        <vt:i4>5</vt:i4>
      </vt:variant>
      <vt:variant>
        <vt:lpwstr/>
      </vt:variant>
      <vt:variant>
        <vt:lpwstr>_Toc44055</vt:lpwstr>
      </vt:variant>
      <vt:variant>
        <vt:i4>1441844</vt:i4>
      </vt:variant>
      <vt:variant>
        <vt:i4>341</vt:i4>
      </vt:variant>
      <vt:variant>
        <vt:i4>0</vt:i4>
      </vt:variant>
      <vt:variant>
        <vt:i4>5</vt:i4>
      </vt:variant>
      <vt:variant>
        <vt:lpwstr/>
      </vt:variant>
      <vt:variant>
        <vt:lpwstr>_Toc44054</vt:lpwstr>
      </vt:variant>
      <vt:variant>
        <vt:i4>1441844</vt:i4>
      </vt:variant>
      <vt:variant>
        <vt:i4>335</vt:i4>
      </vt:variant>
      <vt:variant>
        <vt:i4>0</vt:i4>
      </vt:variant>
      <vt:variant>
        <vt:i4>5</vt:i4>
      </vt:variant>
      <vt:variant>
        <vt:lpwstr/>
      </vt:variant>
      <vt:variant>
        <vt:lpwstr>_Toc44053</vt:lpwstr>
      </vt:variant>
      <vt:variant>
        <vt:i4>1441844</vt:i4>
      </vt:variant>
      <vt:variant>
        <vt:i4>329</vt:i4>
      </vt:variant>
      <vt:variant>
        <vt:i4>0</vt:i4>
      </vt:variant>
      <vt:variant>
        <vt:i4>5</vt:i4>
      </vt:variant>
      <vt:variant>
        <vt:lpwstr/>
      </vt:variant>
      <vt:variant>
        <vt:lpwstr>_Toc44052</vt:lpwstr>
      </vt:variant>
      <vt:variant>
        <vt:i4>1441844</vt:i4>
      </vt:variant>
      <vt:variant>
        <vt:i4>323</vt:i4>
      </vt:variant>
      <vt:variant>
        <vt:i4>0</vt:i4>
      </vt:variant>
      <vt:variant>
        <vt:i4>5</vt:i4>
      </vt:variant>
      <vt:variant>
        <vt:lpwstr/>
      </vt:variant>
      <vt:variant>
        <vt:lpwstr>_Toc44051</vt:lpwstr>
      </vt:variant>
      <vt:variant>
        <vt:i4>1441844</vt:i4>
      </vt:variant>
      <vt:variant>
        <vt:i4>317</vt:i4>
      </vt:variant>
      <vt:variant>
        <vt:i4>0</vt:i4>
      </vt:variant>
      <vt:variant>
        <vt:i4>5</vt:i4>
      </vt:variant>
      <vt:variant>
        <vt:lpwstr/>
      </vt:variant>
      <vt:variant>
        <vt:lpwstr>_Toc44050</vt:lpwstr>
      </vt:variant>
      <vt:variant>
        <vt:i4>1507380</vt:i4>
      </vt:variant>
      <vt:variant>
        <vt:i4>311</vt:i4>
      </vt:variant>
      <vt:variant>
        <vt:i4>0</vt:i4>
      </vt:variant>
      <vt:variant>
        <vt:i4>5</vt:i4>
      </vt:variant>
      <vt:variant>
        <vt:lpwstr/>
      </vt:variant>
      <vt:variant>
        <vt:lpwstr>_Toc44049</vt:lpwstr>
      </vt:variant>
      <vt:variant>
        <vt:i4>1507380</vt:i4>
      </vt:variant>
      <vt:variant>
        <vt:i4>305</vt:i4>
      </vt:variant>
      <vt:variant>
        <vt:i4>0</vt:i4>
      </vt:variant>
      <vt:variant>
        <vt:i4>5</vt:i4>
      </vt:variant>
      <vt:variant>
        <vt:lpwstr/>
      </vt:variant>
      <vt:variant>
        <vt:lpwstr>_Toc44048</vt:lpwstr>
      </vt:variant>
      <vt:variant>
        <vt:i4>1507380</vt:i4>
      </vt:variant>
      <vt:variant>
        <vt:i4>299</vt:i4>
      </vt:variant>
      <vt:variant>
        <vt:i4>0</vt:i4>
      </vt:variant>
      <vt:variant>
        <vt:i4>5</vt:i4>
      </vt:variant>
      <vt:variant>
        <vt:lpwstr/>
      </vt:variant>
      <vt:variant>
        <vt:lpwstr>_Toc44047</vt:lpwstr>
      </vt:variant>
      <vt:variant>
        <vt:i4>1507380</vt:i4>
      </vt:variant>
      <vt:variant>
        <vt:i4>293</vt:i4>
      </vt:variant>
      <vt:variant>
        <vt:i4>0</vt:i4>
      </vt:variant>
      <vt:variant>
        <vt:i4>5</vt:i4>
      </vt:variant>
      <vt:variant>
        <vt:lpwstr/>
      </vt:variant>
      <vt:variant>
        <vt:lpwstr>_Toc44046</vt:lpwstr>
      </vt:variant>
      <vt:variant>
        <vt:i4>1507380</vt:i4>
      </vt:variant>
      <vt:variant>
        <vt:i4>287</vt:i4>
      </vt:variant>
      <vt:variant>
        <vt:i4>0</vt:i4>
      </vt:variant>
      <vt:variant>
        <vt:i4>5</vt:i4>
      </vt:variant>
      <vt:variant>
        <vt:lpwstr/>
      </vt:variant>
      <vt:variant>
        <vt:lpwstr>_Toc44045</vt:lpwstr>
      </vt:variant>
      <vt:variant>
        <vt:i4>1507380</vt:i4>
      </vt:variant>
      <vt:variant>
        <vt:i4>281</vt:i4>
      </vt:variant>
      <vt:variant>
        <vt:i4>0</vt:i4>
      </vt:variant>
      <vt:variant>
        <vt:i4>5</vt:i4>
      </vt:variant>
      <vt:variant>
        <vt:lpwstr/>
      </vt:variant>
      <vt:variant>
        <vt:lpwstr>_Toc44044</vt:lpwstr>
      </vt:variant>
      <vt:variant>
        <vt:i4>1507380</vt:i4>
      </vt:variant>
      <vt:variant>
        <vt:i4>275</vt:i4>
      </vt:variant>
      <vt:variant>
        <vt:i4>0</vt:i4>
      </vt:variant>
      <vt:variant>
        <vt:i4>5</vt:i4>
      </vt:variant>
      <vt:variant>
        <vt:lpwstr/>
      </vt:variant>
      <vt:variant>
        <vt:lpwstr>_Toc44043</vt:lpwstr>
      </vt:variant>
      <vt:variant>
        <vt:i4>1507380</vt:i4>
      </vt:variant>
      <vt:variant>
        <vt:i4>269</vt:i4>
      </vt:variant>
      <vt:variant>
        <vt:i4>0</vt:i4>
      </vt:variant>
      <vt:variant>
        <vt:i4>5</vt:i4>
      </vt:variant>
      <vt:variant>
        <vt:lpwstr/>
      </vt:variant>
      <vt:variant>
        <vt:lpwstr>_Toc44042</vt:lpwstr>
      </vt:variant>
      <vt:variant>
        <vt:i4>1507380</vt:i4>
      </vt:variant>
      <vt:variant>
        <vt:i4>263</vt:i4>
      </vt:variant>
      <vt:variant>
        <vt:i4>0</vt:i4>
      </vt:variant>
      <vt:variant>
        <vt:i4>5</vt:i4>
      </vt:variant>
      <vt:variant>
        <vt:lpwstr/>
      </vt:variant>
      <vt:variant>
        <vt:lpwstr>_Toc44041</vt:lpwstr>
      </vt:variant>
      <vt:variant>
        <vt:i4>1507380</vt:i4>
      </vt:variant>
      <vt:variant>
        <vt:i4>257</vt:i4>
      </vt:variant>
      <vt:variant>
        <vt:i4>0</vt:i4>
      </vt:variant>
      <vt:variant>
        <vt:i4>5</vt:i4>
      </vt:variant>
      <vt:variant>
        <vt:lpwstr/>
      </vt:variant>
      <vt:variant>
        <vt:lpwstr>_Toc44040</vt:lpwstr>
      </vt:variant>
      <vt:variant>
        <vt:i4>1048628</vt:i4>
      </vt:variant>
      <vt:variant>
        <vt:i4>251</vt:i4>
      </vt:variant>
      <vt:variant>
        <vt:i4>0</vt:i4>
      </vt:variant>
      <vt:variant>
        <vt:i4>5</vt:i4>
      </vt:variant>
      <vt:variant>
        <vt:lpwstr/>
      </vt:variant>
      <vt:variant>
        <vt:lpwstr>_Toc44039</vt:lpwstr>
      </vt:variant>
      <vt:variant>
        <vt:i4>1048628</vt:i4>
      </vt:variant>
      <vt:variant>
        <vt:i4>245</vt:i4>
      </vt:variant>
      <vt:variant>
        <vt:i4>0</vt:i4>
      </vt:variant>
      <vt:variant>
        <vt:i4>5</vt:i4>
      </vt:variant>
      <vt:variant>
        <vt:lpwstr/>
      </vt:variant>
      <vt:variant>
        <vt:lpwstr>_Toc44038</vt:lpwstr>
      </vt:variant>
      <vt:variant>
        <vt:i4>1048628</vt:i4>
      </vt:variant>
      <vt:variant>
        <vt:i4>239</vt:i4>
      </vt:variant>
      <vt:variant>
        <vt:i4>0</vt:i4>
      </vt:variant>
      <vt:variant>
        <vt:i4>5</vt:i4>
      </vt:variant>
      <vt:variant>
        <vt:lpwstr/>
      </vt:variant>
      <vt:variant>
        <vt:lpwstr>_Toc44037</vt:lpwstr>
      </vt:variant>
      <vt:variant>
        <vt:i4>1048628</vt:i4>
      </vt:variant>
      <vt:variant>
        <vt:i4>233</vt:i4>
      </vt:variant>
      <vt:variant>
        <vt:i4>0</vt:i4>
      </vt:variant>
      <vt:variant>
        <vt:i4>5</vt:i4>
      </vt:variant>
      <vt:variant>
        <vt:lpwstr/>
      </vt:variant>
      <vt:variant>
        <vt:lpwstr>_Toc44036</vt:lpwstr>
      </vt:variant>
      <vt:variant>
        <vt:i4>1048628</vt:i4>
      </vt:variant>
      <vt:variant>
        <vt:i4>227</vt:i4>
      </vt:variant>
      <vt:variant>
        <vt:i4>0</vt:i4>
      </vt:variant>
      <vt:variant>
        <vt:i4>5</vt:i4>
      </vt:variant>
      <vt:variant>
        <vt:lpwstr/>
      </vt:variant>
      <vt:variant>
        <vt:lpwstr>_Toc44035</vt:lpwstr>
      </vt:variant>
      <vt:variant>
        <vt:i4>1048628</vt:i4>
      </vt:variant>
      <vt:variant>
        <vt:i4>221</vt:i4>
      </vt:variant>
      <vt:variant>
        <vt:i4>0</vt:i4>
      </vt:variant>
      <vt:variant>
        <vt:i4>5</vt:i4>
      </vt:variant>
      <vt:variant>
        <vt:lpwstr/>
      </vt:variant>
      <vt:variant>
        <vt:lpwstr>_Toc44034</vt:lpwstr>
      </vt:variant>
      <vt:variant>
        <vt:i4>1048628</vt:i4>
      </vt:variant>
      <vt:variant>
        <vt:i4>215</vt:i4>
      </vt:variant>
      <vt:variant>
        <vt:i4>0</vt:i4>
      </vt:variant>
      <vt:variant>
        <vt:i4>5</vt:i4>
      </vt:variant>
      <vt:variant>
        <vt:lpwstr/>
      </vt:variant>
      <vt:variant>
        <vt:lpwstr>_Toc44033</vt:lpwstr>
      </vt:variant>
      <vt:variant>
        <vt:i4>1048628</vt:i4>
      </vt:variant>
      <vt:variant>
        <vt:i4>209</vt:i4>
      </vt:variant>
      <vt:variant>
        <vt:i4>0</vt:i4>
      </vt:variant>
      <vt:variant>
        <vt:i4>5</vt:i4>
      </vt:variant>
      <vt:variant>
        <vt:lpwstr/>
      </vt:variant>
      <vt:variant>
        <vt:lpwstr>_Toc44032</vt:lpwstr>
      </vt:variant>
      <vt:variant>
        <vt:i4>1048628</vt:i4>
      </vt:variant>
      <vt:variant>
        <vt:i4>203</vt:i4>
      </vt:variant>
      <vt:variant>
        <vt:i4>0</vt:i4>
      </vt:variant>
      <vt:variant>
        <vt:i4>5</vt:i4>
      </vt:variant>
      <vt:variant>
        <vt:lpwstr/>
      </vt:variant>
      <vt:variant>
        <vt:lpwstr>_Toc44031</vt:lpwstr>
      </vt:variant>
      <vt:variant>
        <vt:i4>1048628</vt:i4>
      </vt:variant>
      <vt:variant>
        <vt:i4>197</vt:i4>
      </vt:variant>
      <vt:variant>
        <vt:i4>0</vt:i4>
      </vt:variant>
      <vt:variant>
        <vt:i4>5</vt:i4>
      </vt:variant>
      <vt:variant>
        <vt:lpwstr/>
      </vt:variant>
      <vt:variant>
        <vt:lpwstr>_Toc44030</vt:lpwstr>
      </vt:variant>
      <vt:variant>
        <vt:i4>1114164</vt:i4>
      </vt:variant>
      <vt:variant>
        <vt:i4>191</vt:i4>
      </vt:variant>
      <vt:variant>
        <vt:i4>0</vt:i4>
      </vt:variant>
      <vt:variant>
        <vt:i4>5</vt:i4>
      </vt:variant>
      <vt:variant>
        <vt:lpwstr/>
      </vt:variant>
      <vt:variant>
        <vt:lpwstr>_Toc44029</vt:lpwstr>
      </vt:variant>
      <vt:variant>
        <vt:i4>1114164</vt:i4>
      </vt:variant>
      <vt:variant>
        <vt:i4>185</vt:i4>
      </vt:variant>
      <vt:variant>
        <vt:i4>0</vt:i4>
      </vt:variant>
      <vt:variant>
        <vt:i4>5</vt:i4>
      </vt:variant>
      <vt:variant>
        <vt:lpwstr/>
      </vt:variant>
      <vt:variant>
        <vt:lpwstr>_Toc44028</vt:lpwstr>
      </vt:variant>
      <vt:variant>
        <vt:i4>1114164</vt:i4>
      </vt:variant>
      <vt:variant>
        <vt:i4>179</vt:i4>
      </vt:variant>
      <vt:variant>
        <vt:i4>0</vt:i4>
      </vt:variant>
      <vt:variant>
        <vt:i4>5</vt:i4>
      </vt:variant>
      <vt:variant>
        <vt:lpwstr/>
      </vt:variant>
      <vt:variant>
        <vt:lpwstr>_Toc44027</vt:lpwstr>
      </vt:variant>
      <vt:variant>
        <vt:i4>1114164</vt:i4>
      </vt:variant>
      <vt:variant>
        <vt:i4>173</vt:i4>
      </vt:variant>
      <vt:variant>
        <vt:i4>0</vt:i4>
      </vt:variant>
      <vt:variant>
        <vt:i4>5</vt:i4>
      </vt:variant>
      <vt:variant>
        <vt:lpwstr/>
      </vt:variant>
      <vt:variant>
        <vt:lpwstr>_Toc44026</vt:lpwstr>
      </vt:variant>
      <vt:variant>
        <vt:i4>1114164</vt:i4>
      </vt:variant>
      <vt:variant>
        <vt:i4>167</vt:i4>
      </vt:variant>
      <vt:variant>
        <vt:i4>0</vt:i4>
      </vt:variant>
      <vt:variant>
        <vt:i4>5</vt:i4>
      </vt:variant>
      <vt:variant>
        <vt:lpwstr/>
      </vt:variant>
      <vt:variant>
        <vt:lpwstr>_Toc44025</vt:lpwstr>
      </vt:variant>
      <vt:variant>
        <vt:i4>1114164</vt:i4>
      </vt:variant>
      <vt:variant>
        <vt:i4>161</vt:i4>
      </vt:variant>
      <vt:variant>
        <vt:i4>0</vt:i4>
      </vt:variant>
      <vt:variant>
        <vt:i4>5</vt:i4>
      </vt:variant>
      <vt:variant>
        <vt:lpwstr/>
      </vt:variant>
      <vt:variant>
        <vt:lpwstr>_Toc44024</vt:lpwstr>
      </vt:variant>
      <vt:variant>
        <vt:i4>1114164</vt:i4>
      </vt:variant>
      <vt:variant>
        <vt:i4>155</vt:i4>
      </vt:variant>
      <vt:variant>
        <vt:i4>0</vt:i4>
      </vt:variant>
      <vt:variant>
        <vt:i4>5</vt:i4>
      </vt:variant>
      <vt:variant>
        <vt:lpwstr/>
      </vt:variant>
      <vt:variant>
        <vt:lpwstr>_Toc44023</vt:lpwstr>
      </vt:variant>
      <vt:variant>
        <vt:i4>1114164</vt:i4>
      </vt:variant>
      <vt:variant>
        <vt:i4>149</vt:i4>
      </vt:variant>
      <vt:variant>
        <vt:i4>0</vt:i4>
      </vt:variant>
      <vt:variant>
        <vt:i4>5</vt:i4>
      </vt:variant>
      <vt:variant>
        <vt:lpwstr/>
      </vt:variant>
      <vt:variant>
        <vt:lpwstr>_Toc44022</vt:lpwstr>
      </vt:variant>
      <vt:variant>
        <vt:i4>1114164</vt:i4>
      </vt:variant>
      <vt:variant>
        <vt:i4>143</vt:i4>
      </vt:variant>
      <vt:variant>
        <vt:i4>0</vt:i4>
      </vt:variant>
      <vt:variant>
        <vt:i4>5</vt:i4>
      </vt:variant>
      <vt:variant>
        <vt:lpwstr/>
      </vt:variant>
      <vt:variant>
        <vt:lpwstr>_Toc44021</vt:lpwstr>
      </vt:variant>
      <vt:variant>
        <vt:i4>1114164</vt:i4>
      </vt:variant>
      <vt:variant>
        <vt:i4>137</vt:i4>
      </vt:variant>
      <vt:variant>
        <vt:i4>0</vt:i4>
      </vt:variant>
      <vt:variant>
        <vt:i4>5</vt:i4>
      </vt:variant>
      <vt:variant>
        <vt:lpwstr/>
      </vt:variant>
      <vt:variant>
        <vt:lpwstr>_Toc44020</vt:lpwstr>
      </vt:variant>
      <vt:variant>
        <vt:i4>1179700</vt:i4>
      </vt:variant>
      <vt:variant>
        <vt:i4>131</vt:i4>
      </vt:variant>
      <vt:variant>
        <vt:i4>0</vt:i4>
      </vt:variant>
      <vt:variant>
        <vt:i4>5</vt:i4>
      </vt:variant>
      <vt:variant>
        <vt:lpwstr/>
      </vt:variant>
      <vt:variant>
        <vt:lpwstr>_Toc44019</vt:lpwstr>
      </vt:variant>
      <vt:variant>
        <vt:i4>1179700</vt:i4>
      </vt:variant>
      <vt:variant>
        <vt:i4>125</vt:i4>
      </vt:variant>
      <vt:variant>
        <vt:i4>0</vt:i4>
      </vt:variant>
      <vt:variant>
        <vt:i4>5</vt:i4>
      </vt:variant>
      <vt:variant>
        <vt:lpwstr/>
      </vt:variant>
      <vt:variant>
        <vt:lpwstr>_Toc44018</vt:lpwstr>
      </vt:variant>
      <vt:variant>
        <vt:i4>1179700</vt:i4>
      </vt:variant>
      <vt:variant>
        <vt:i4>119</vt:i4>
      </vt:variant>
      <vt:variant>
        <vt:i4>0</vt:i4>
      </vt:variant>
      <vt:variant>
        <vt:i4>5</vt:i4>
      </vt:variant>
      <vt:variant>
        <vt:lpwstr/>
      </vt:variant>
      <vt:variant>
        <vt:lpwstr>_Toc44017</vt:lpwstr>
      </vt:variant>
      <vt:variant>
        <vt:i4>1179700</vt:i4>
      </vt:variant>
      <vt:variant>
        <vt:i4>113</vt:i4>
      </vt:variant>
      <vt:variant>
        <vt:i4>0</vt:i4>
      </vt:variant>
      <vt:variant>
        <vt:i4>5</vt:i4>
      </vt:variant>
      <vt:variant>
        <vt:lpwstr/>
      </vt:variant>
      <vt:variant>
        <vt:lpwstr>_Toc44016</vt:lpwstr>
      </vt:variant>
      <vt:variant>
        <vt:i4>1179700</vt:i4>
      </vt:variant>
      <vt:variant>
        <vt:i4>107</vt:i4>
      </vt:variant>
      <vt:variant>
        <vt:i4>0</vt:i4>
      </vt:variant>
      <vt:variant>
        <vt:i4>5</vt:i4>
      </vt:variant>
      <vt:variant>
        <vt:lpwstr/>
      </vt:variant>
      <vt:variant>
        <vt:lpwstr>_Toc44015</vt:lpwstr>
      </vt:variant>
      <vt:variant>
        <vt:i4>1179700</vt:i4>
      </vt:variant>
      <vt:variant>
        <vt:i4>101</vt:i4>
      </vt:variant>
      <vt:variant>
        <vt:i4>0</vt:i4>
      </vt:variant>
      <vt:variant>
        <vt:i4>5</vt:i4>
      </vt:variant>
      <vt:variant>
        <vt:lpwstr/>
      </vt:variant>
      <vt:variant>
        <vt:lpwstr>_Toc44014</vt:lpwstr>
      </vt:variant>
      <vt:variant>
        <vt:i4>1179700</vt:i4>
      </vt:variant>
      <vt:variant>
        <vt:i4>95</vt:i4>
      </vt:variant>
      <vt:variant>
        <vt:i4>0</vt:i4>
      </vt:variant>
      <vt:variant>
        <vt:i4>5</vt:i4>
      </vt:variant>
      <vt:variant>
        <vt:lpwstr/>
      </vt:variant>
      <vt:variant>
        <vt:lpwstr>_Toc44013</vt:lpwstr>
      </vt:variant>
      <vt:variant>
        <vt:i4>1179700</vt:i4>
      </vt:variant>
      <vt:variant>
        <vt:i4>89</vt:i4>
      </vt:variant>
      <vt:variant>
        <vt:i4>0</vt:i4>
      </vt:variant>
      <vt:variant>
        <vt:i4>5</vt:i4>
      </vt:variant>
      <vt:variant>
        <vt:lpwstr/>
      </vt:variant>
      <vt:variant>
        <vt:lpwstr>_Toc44012</vt:lpwstr>
      </vt:variant>
      <vt:variant>
        <vt:i4>1179700</vt:i4>
      </vt:variant>
      <vt:variant>
        <vt:i4>83</vt:i4>
      </vt:variant>
      <vt:variant>
        <vt:i4>0</vt:i4>
      </vt:variant>
      <vt:variant>
        <vt:i4>5</vt:i4>
      </vt:variant>
      <vt:variant>
        <vt:lpwstr/>
      </vt:variant>
      <vt:variant>
        <vt:lpwstr>_Toc44011</vt:lpwstr>
      </vt:variant>
      <vt:variant>
        <vt:i4>1179700</vt:i4>
      </vt:variant>
      <vt:variant>
        <vt:i4>77</vt:i4>
      </vt:variant>
      <vt:variant>
        <vt:i4>0</vt:i4>
      </vt:variant>
      <vt:variant>
        <vt:i4>5</vt:i4>
      </vt:variant>
      <vt:variant>
        <vt:lpwstr/>
      </vt:variant>
      <vt:variant>
        <vt:lpwstr>_Toc44010</vt:lpwstr>
      </vt:variant>
      <vt:variant>
        <vt:i4>1245236</vt:i4>
      </vt:variant>
      <vt:variant>
        <vt:i4>71</vt:i4>
      </vt:variant>
      <vt:variant>
        <vt:i4>0</vt:i4>
      </vt:variant>
      <vt:variant>
        <vt:i4>5</vt:i4>
      </vt:variant>
      <vt:variant>
        <vt:lpwstr/>
      </vt:variant>
      <vt:variant>
        <vt:lpwstr>_Toc44009</vt:lpwstr>
      </vt:variant>
      <vt:variant>
        <vt:i4>1245236</vt:i4>
      </vt:variant>
      <vt:variant>
        <vt:i4>65</vt:i4>
      </vt:variant>
      <vt:variant>
        <vt:i4>0</vt:i4>
      </vt:variant>
      <vt:variant>
        <vt:i4>5</vt:i4>
      </vt:variant>
      <vt:variant>
        <vt:lpwstr/>
      </vt:variant>
      <vt:variant>
        <vt:lpwstr>_Toc44008</vt:lpwstr>
      </vt:variant>
      <vt:variant>
        <vt:i4>1245236</vt:i4>
      </vt:variant>
      <vt:variant>
        <vt:i4>59</vt:i4>
      </vt:variant>
      <vt:variant>
        <vt:i4>0</vt:i4>
      </vt:variant>
      <vt:variant>
        <vt:i4>5</vt:i4>
      </vt:variant>
      <vt:variant>
        <vt:lpwstr/>
      </vt:variant>
      <vt:variant>
        <vt:lpwstr>_Toc44007</vt:lpwstr>
      </vt:variant>
      <vt:variant>
        <vt:i4>1245236</vt:i4>
      </vt:variant>
      <vt:variant>
        <vt:i4>53</vt:i4>
      </vt:variant>
      <vt:variant>
        <vt:i4>0</vt:i4>
      </vt:variant>
      <vt:variant>
        <vt:i4>5</vt:i4>
      </vt:variant>
      <vt:variant>
        <vt:lpwstr/>
      </vt:variant>
      <vt:variant>
        <vt:lpwstr>_Toc44006</vt:lpwstr>
      </vt:variant>
      <vt:variant>
        <vt:i4>1245236</vt:i4>
      </vt:variant>
      <vt:variant>
        <vt:i4>47</vt:i4>
      </vt:variant>
      <vt:variant>
        <vt:i4>0</vt:i4>
      </vt:variant>
      <vt:variant>
        <vt:i4>5</vt:i4>
      </vt:variant>
      <vt:variant>
        <vt:lpwstr/>
      </vt:variant>
      <vt:variant>
        <vt:lpwstr>_Toc44005</vt:lpwstr>
      </vt:variant>
      <vt:variant>
        <vt:i4>1245236</vt:i4>
      </vt:variant>
      <vt:variant>
        <vt:i4>41</vt:i4>
      </vt:variant>
      <vt:variant>
        <vt:i4>0</vt:i4>
      </vt:variant>
      <vt:variant>
        <vt:i4>5</vt:i4>
      </vt:variant>
      <vt:variant>
        <vt:lpwstr/>
      </vt:variant>
      <vt:variant>
        <vt:lpwstr>_Toc44004</vt:lpwstr>
      </vt:variant>
      <vt:variant>
        <vt:i4>1245236</vt:i4>
      </vt:variant>
      <vt:variant>
        <vt:i4>35</vt:i4>
      </vt:variant>
      <vt:variant>
        <vt:i4>0</vt:i4>
      </vt:variant>
      <vt:variant>
        <vt:i4>5</vt:i4>
      </vt:variant>
      <vt:variant>
        <vt:lpwstr/>
      </vt:variant>
      <vt:variant>
        <vt:lpwstr>_Toc44003</vt:lpwstr>
      </vt:variant>
      <vt:variant>
        <vt:i4>1245236</vt:i4>
      </vt:variant>
      <vt:variant>
        <vt:i4>29</vt:i4>
      </vt:variant>
      <vt:variant>
        <vt:i4>0</vt:i4>
      </vt:variant>
      <vt:variant>
        <vt:i4>5</vt:i4>
      </vt:variant>
      <vt:variant>
        <vt:lpwstr/>
      </vt:variant>
      <vt:variant>
        <vt:lpwstr>_Toc44002</vt:lpwstr>
      </vt:variant>
      <vt:variant>
        <vt:i4>1245236</vt:i4>
      </vt:variant>
      <vt:variant>
        <vt:i4>23</vt:i4>
      </vt:variant>
      <vt:variant>
        <vt:i4>0</vt:i4>
      </vt:variant>
      <vt:variant>
        <vt:i4>5</vt:i4>
      </vt:variant>
      <vt:variant>
        <vt:lpwstr/>
      </vt:variant>
      <vt:variant>
        <vt:lpwstr>_Toc44001</vt:lpwstr>
      </vt:variant>
      <vt:variant>
        <vt:i4>1245236</vt:i4>
      </vt:variant>
      <vt:variant>
        <vt:i4>17</vt:i4>
      </vt:variant>
      <vt:variant>
        <vt:i4>0</vt:i4>
      </vt:variant>
      <vt:variant>
        <vt:i4>5</vt:i4>
      </vt:variant>
      <vt:variant>
        <vt:lpwstr/>
      </vt:variant>
      <vt:variant>
        <vt:lpwstr>_Toc44000</vt:lpwstr>
      </vt:variant>
      <vt:variant>
        <vt:i4>1900605</vt:i4>
      </vt:variant>
      <vt:variant>
        <vt:i4>11</vt:i4>
      </vt:variant>
      <vt:variant>
        <vt:i4>0</vt:i4>
      </vt:variant>
      <vt:variant>
        <vt:i4>5</vt:i4>
      </vt:variant>
      <vt:variant>
        <vt:lpwstr/>
      </vt:variant>
      <vt:variant>
        <vt:lpwstr>_Toc43999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Baden Morgan</dc:creator>
  <cp:keywords/>
  <cp:lastModifiedBy>Baden</cp:lastModifiedBy>
  <cp:revision>2</cp:revision>
  <cp:lastPrinted>2016-11-10T21:26:00Z</cp:lastPrinted>
  <dcterms:created xsi:type="dcterms:W3CDTF">2016-11-11T06:58:00Z</dcterms:created>
  <dcterms:modified xsi:type="dcterms:W3CDTF">2016-11-11T06:58:00Z</dcterms:modified>
</cp:coreProperties>
</file>